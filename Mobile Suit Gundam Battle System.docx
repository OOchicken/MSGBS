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7A27" w:rsidRDefault="00F87A27">
      <w:pPr>
        <w:spacing w:before="7"/>
        <w:rPr>
          <w:rFonts w:ascii="Times New Roman" w:eastAsia="Times New Roman" w:hAnsi="Times New Roman" w:cs="Times New Roman"/>
          <w:sz w:val="26"/>
          <w:szCs w:val="26"/>
        </w:rPr>
      </w:pPr>
    </w:p>
    <w:p w:rsidR="00F87A27" w:rsidRDefault="00E86CF6">
      <w:pPr>
        <w:pStyle w:val="BodyText"/>
        <w:spacing w:before="77" w:line="220" w:lineRule="exact"/>
        <w:ind w:left="5734" w:right="109"/>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65" type="#_x0000_t75" style="position:absolute;left:0;text-align:left;margin-left:36pt;margin-top:-11.75pt;width:263.65pt;height:71.05pt;z-index:251608576;mso-position-horizontal-relative:page">
            <v:imagedata r:id="rId6" o:title=""/>
            <w10:wrap anchorx="page"/>
          </v:shape>
        </w:pict>
      </w:r>
      <w:r>
        <w:pict>
          <v:group id="_x0000_s1561" style="position:absolute;left:0;text-align:left;margin-left:36pt;margin-top:67.9pt;width:264pt;height:292.15pt;z-index:251609600;mso-position-horizontal-relative:page" coordorigin="720,1359" coordsize="5280,5843">
            <v:shape id="_x0000_s1564" type="#_x0000_t75" style="position:absolute;left:744;top:1369;width:5246;height:5823">
              <v:imagedata r:id="rId7" o:title=""/>
            </v:shape>
            <v:group id="_x0000_s1562" style="position:absolute;left:730;top:1369;width:5260;height:5823" coordorigin="730,1369" coordsize="5260,5823">
              <v:shape id="_x0000_s1563" style="position:absolute;left:730;top:1369;width:5260;height:5823" coordorigin="730,1369" coordsize="5260,5823" path="m730,1369r5260,l5990,7192r-5260,l730,1369xe" filled="f" strokeweight="1pt">
                <v:path arrowok="t"/>
              </v:shape>
            </v:group>
            <w10:wrap anchorx="page"/>
          </v:group>
        </w:pict>
      </w:r>
      <w:bookmarkStart w:id="0" w:name="_bookmark0"/>
      <w:bookmarkStart w:id="1" w:name="msrules1a"/>
      <w:bookmarkEnd w:id="0"/>
      <w:bookmarkEnd w:id="1"/>
      <w:r w:rsidR="005A02C9">
        <w:t>The</w:t>
      </w:r>
      <w:r w:rsidR="005A02C9">
        <w:rPr>
          <w:spacing w:val="36"/>
        </w:rPr>
        <w:t xml:space="preserve"> </w:t>
      </w:r>
      <w:r w:rsidR="005A02C9">
        <w:t>inspiration</w:t>
      </w:r>
      <w:r w:rsidR="005A02C9">
        <w:rPr>
          <w:spacing w:val="37"/>
        </w:rPr>
        <w:t xml:space="preserve"> </w:t>
      </w:r>
      <w:r w:rsidR="005A02C9">
        <w:t>for</w:t>
      </w:r>
      <w:r w:rsidR="005A02C9">
        <w:rPr>
          <w:spacing w:val="37"/>
        </w:rPr>
        <w:t xml:space="preserve"> </w:t>
      </w:r>
      <w:r w:rsidR="005A02C9">
        <w:t>this</w:t>
      </w:r>
      <w:r w:rsidR="005A02C9">
        <w:rPr>
          <w:spacing w:val="36"/>
        </w:rPr>
        <w:t xml:space="preserve"> </w:t>
      </w:r>
      <w:r w:rsidR="005A02C9">
        <w:t>system</w:t>
      </w:r>
      <w:r w:rsidR="005A02C9">
        <w:rPr>
          <w:spacing w:val="36"/>
        </w:rPr>
        <w:t xml:space="preserve"> </w:t>
      </w:r>
      <w:r w:rsidR="005A02C9">
        <w:t>comes</w:t>
      </w:r>
      <w:r w:rsidR="005A02C9">
        <w:rPr>
          <w:spacing w:val="36"/>
        </w:rPr>
        <w:t xml:space="preserve"> </w:t>
      </w:r>
      <w:r w:rsidR="005A02C9">
        <w:t>from</w:t>
      </w:r>
      <w:r w:rsidR="005A02C9">
        <w:rPr>
          <w:spacing w:val="37"/>
        </w:rPr>
        <w:t xml:space="preserve"> </w:t>
      </w:r>
      <w:r w:rsidR="005A02C9">
        <w:t>watching</w:t>
      </w:r>
      <w:r w:rsidR="005A02C9">
        <w:rPr>
          <w:spacing w:val="36"/>
        </w:rPr>
        <w:t xml:space="preserve"> </w:t>
      </w:r>
      <w:r w:rsidR="005A02C9">
        <w:t>the</w:t>
      </w:r>
      <w:r w:rsidR="005A02C9">
        <w:rPr>
          <w:spacing w:val="36"/>
        </w:rPr>
        <w:t xml:space="preserve"> </w:t>
      </w:r>
      <w:r w:rsidR="005A02C9">
        <w:t>MS</w:t>
      </w:r>
      <w:r w:rsidR="005A02C9">
        <w:rPr>
          <w:spacing w:val="37"/>
        </w:rPr>
        <w:t xml:space="preserve"> </w:t>
      </w:r>
      <w:r w:rsidR="005A02C9">
        <w:t>08 Team</w:t>
      </w:r>
      <w:r w:rsidR="005A02C9">
        <w:rPr>
          <w:spacing w:val="15"/>
        </w:rPr>
        <w:t xml:space="preserve"> </w:t>
      </w:r>
      <w:r w:rsidR="005A02C9">
        <w:t>series.</w:t>
      </w:r>
      <w:r w:rsidR="005A02C9">
        <w:rPr>
          <w:spacing w:val="15"/>
        </w:rPr>
        <w:t xml:space="preserve"> </w:t>
      </w:r>
      <w:r w:rsidR="005A02C9">
        <w:t>There</w:t>
      </w:r>
      <w:r w:rsidR="005A02C9">
        <w:rPr>
          <w:spacing w:val="15"/>
        </w:rPr>
        <w:t xml:space="preserve"> </w:t>
      </w:r>
      <w:r w:rsidR="005A02C9">
        <w:t>was</w:t>
      </w:r>
      <w:r w:rsidR="005A02C9">
        <w:rPr>
          <w:spacing w:val="15"/>
        </w:rPr>
        <w:t xml:space="preserve"> </w:t>
      </w:r>
      <w:r w:rsidR="005A02C9">
        <w:t>something</w:t>
      </w:r>
      <w:r w:rsidR="005A02C9">
        <w:rPr>
          <w:spacing w:val="15"/>
        </w:rPr>
        <w:t xml:space="preserve"> </w:t>
      </w:r>
      <w:r w:rsidR="005A02C9">
        <w:t>so</w:t>
      </w:r>
      <w:r w:rsidR="005A02C9">
        <w:rPr>
          <w:spacing w:val="15"/>
        </w:rPr>
        <w:t xml:space="preserve"> </w:t>
      </w:r>
      <w:r w:rsidR="005A02C9">
        <w:t>evocative</w:t>
      </w:r>
      <w:r w:rsidR="005A02C9">
        <w:rPr>
          <w:spacing w:val="15"/>
        </w:rPr>
        <w:t xml:space="preserve"> </w:t>
      </w:r>
      <w:r w:rsidR="005A02C9">
        <w:t>about</w:t>
      </w:r>
      <w:r w:rsidR="005A02C9">
        <w:rPr>
          <w:spacing w:val="15"/>
        </w:rPr>
        <w:t xml:space="preserve"> </w:t>
      </w:r>
      <w:r w:rsidR="005A02C9">
        <w:t>Mobile</w:t>
      </w:r>
      <w:r w:rsidR="005A02C9">
        <w:rPr>
          <w:spacing w:val="15"/>
        </w:rPr>
        <w:t xml:space="preserve"> </w:t>
      </w:r>
      <w:r w:rsidR="005A02C9">
        <w:t>Suits fighting</w:t>
      </w:r>
      <w:r w:rsidR="005A02C9">
        <w:rPr>
          <w:spacing w:val="23"/>
        </w:rPr>
        <w:t xml:space="preserve"> </w:t>
      </w:r>
      <w:r w:rsidR="005A02C9">
        <w:t>it</w:t>
      </w:r>
      <w:r w:rsidR="005A02C9">
        <w:rPr>
          <w:spacing w:val="23"/>
        </w:rPr>
        <w:t xml:space="preserve"> </w:t>
      </w:r>
      <w:r w:rsidR="005A02C9">
        <w:t>out</w:t>
      </w:r>
      <w:r w:rsidR="005A02C9">
        <w:rPr>
          <w:spacing w:val="23"/>
        </w:rPr>
        <w:t xml:space="preserve"> </w:t>
      </w:r>
      <w:r w:rsidR="005A02C9">
        <w:t>in</w:t>
      </w:r>
      <w:r w:rsidR="005A02C9">
        <w:rPr>
          <w:spacing w:val="23"/>
        </w:rPr>
        <w:t xml:space="preserve"> </w:t>
      </w:r>
      <w:r w:rsidR="005A02C9">
        <w:t>the</w:t>
      </w:r>
      <w:r w:rsidR="005A02C9">
        <w:rPr>
          <w:spacing w:val="23"/>
        </w:rPr>
        <w:t xml:space="preserve"> </w:t>
      </w:r>
      <w:r w:rsidR="005A02C9">
        <w:t>Jungles</w:t>
      </w:r>
      <w:r w:rsidR="005A02C9">
        <w:rPr>
          <w:spacing w:val="23"/>
        </w:rPr>
        <w:t xml:space="preserve"> </w:t>
      </w:r>
      <w:r w:rsidR="005A02C9">
        <w:t>of</w:t>
      </w:r>
      <w:r w:rsidR="005A02C9">
        <w:rPr>
          <w:spacing w:val="23"/>
        </w:rPr>
        <w:t xml:space="preserve"> </w:t>
      </w:r>
      <w:r w:rsidR="005A02C9">
        <w:rPr>
          <w:rFonts w:cs="Garamond"/>
        </w:rPr>
        <w:t>S</w:t>
      </w:r>
      <w:r w:rsidR="005A02C9">
        <w:t>outheast</w:t>
      </w:r>
      <w:r w:rsidR="005A02C9">
        <w:rPr>
          <w:spacing w:val="23"/>
        </w:rPr>
        <w:t xml:space="preserve"> </w:t>
      </w:r>
      <w:r w:rsidR="005A02C9">
        <w:t>Asia.</w:t>
      </w:r>
      <w:r w:rsidR="005A02C9">
        <w:rPr>
          <w:spacing w:val="23"/>
        </w:rPr>
        <w:t xml:space="preserve"> </w:t>
      </w:r>
      <w:r w:rsidR="005A02C9">
        <w:t>It</w:t>
      </w:r>
      <w:r w:rsidR="005A02C9">
        <w:rPr>
          <w:spacing w:val="23"/>
        </w:rPr>
        <w:t xml:space="preserve"> </w:t>
      </w:r>
      <w:r w:rsidR="005A02C9">
        <w:t>was</w:t>
      </w:r>
      <w:r w:rsidR="005A02C9">
        <w:rPr>
          <w:spacing w:val="23"/>
        </w:rPr>
        <w:t xml:space="preserve"> </w:t>
      </w:r>
      <w:r w:rsidR="005A02C9">
        <w:t>more</w:t>
      </w:r>
      <w:r w:rsidR="005A02C9">
        <w:rPr>
          <w:spacing w:val="23"/>
        </w:rPr>
        <w:t xml:space="preserve"> </w:t>
      </w:r>
      <w:r w:rsidR="005A02C9">
        <w:t xml:space="preserve">gritty </w:t>
      </w:r>
      <w:r w:rsidR="005A02C9">
        <w:rPr>
          <w:spacing w:val="1"/>
        </w:rPr>
        <w:t>and</w:t>
      </w:r>
      <w:r w:rsidR="005A02C9">
        <w:rPr>
          <w:spacing w:val="33"/>
        </w:rPr>
        <w:t xml:space="preserve"> </w:t>
      </w:r>
      <w:r w:rsidR="005A02C9">
        <w:rPr>
          <w:spacing w:val="1"/>
        </w:rPr>
        <w:t>inspirational</w:t>
      </w:r>
      <w:r w:rsidR="005A02C9">
        <w:rPr>
          <w:spacing w:val="33"/>
        </w:rPr>
        <w:t xml:space="preserve"> </w:t>
      </w:r>
      <w:r w:rsidR="005A02C9">
        <w:rPr>
          <w:spacing w:val="1"/>
        </w:rPr>
        <w:t>than</w:t>
      </w:r>
      <w:r w:rsidR="005A02C9">
        <w:rPr>
          <w:spacing w:val="33"/>
        </w:rPr>
        <w:t xml:space="preserve"> </w:t>
      </w:r>
      <w:r w:rsidR="005A02C9">
        <w:rPr>
          <w:spacing w:val="1"/>
        </w:rPr>
        <w:t>the</w:t>
      </w:r>
      <w:r w:rsidR="005A02C9">
        <w:rPr>
          <w:spacing w:val="33"/>
        </w:rPr>
        <w:t xml:space="preserve"> </w:t>
      </w:r>
      <w:r w:rsidR="005A02C9">
        <w:rPr>
          <w:spacing w:val="1"/>
        </w:rPr>
        <w:t>usual</w:t>
      </w:r>
      <w:r w:rsidR="005A02C9">
        <w:rPr>
          <w:spacing w:val="33"/>
        </w:rPr>
        <w:t xml:space="preserve"> </w:t>
      </w:r>
      <w:r w:rsidR="005A02C9">
        <w:rPr>
          <w:spacing w:val="1"/>
        </w:rPr>
        <w:t>‘space-opera’</w:t>
      </w:r>
      <w:r w:rsidR="005A02C9">
        <w:rPr>
          <w:spacing w:val="33"/>
        </w:rPr>
        <w:t xml:space="preserve"> </w:t>
      </w:r>
      <w:r w:rsidR="005A02C9">
        <w:rPr>
          <w:spacing w:val="1"/>
        </w:rPr>
        <w:t>that</w:t>
      </w:r>
      <w:r w:rsidR="005A02C9">
        <w:rPr>
          <w:spacing w:val="33"/>
        </w:rPr>
        <w:t xml:space="preserve"> </w:t>
      </w:r>
      <w:r w:rsidR="005A02C9">
        <w:rPr>
          <w:spacing w:val="1"/>
        </w:rPr>
        <w:t>has</w:t>
      </w:r>
      <w:r w:rsidR="005A02C9">
        <w:rPr>
          <w:spacing w:val="33"/>
        </w:rPr>
        <w:t xml:space="preserve"> </w:t>
      </w:r>
      <w:r w:rsidR="005A02C9">
        <w:rPr>
          <w:spacing w:val="1"/>
        </w:rPr>
        <w:t>been</w:t>
      </w:r>
      <w:r w:rsidR="005A02C9">
        <w:rPr>
          <w:spacing w:val="68"/>
        </w:rPr>
        <w:t xml:space="preserve"> </w:t>
      </w:r>
      <w:r w:rsidR="005A02C9">
        <w:t>presented</w:t>
      </w:r>
      <w:r w:rsidR="005A02C9">
        <w:rPr>
          <w:spacing w:val="3"/>
        </w:rPr>
        <w:t xml:space="preserve"> </w:t>
      </w:r>
      <w:r w:rsidR="005A02C9">
        <w:t>in</w:t>
      </w:r>
      <w:r w:rsidR="005A02C9">
        <w:rPr>
          <w:spacing w:val="3"/>
        </w:rPr>
        <w:t xml:space="preserve"> </w:t>
      </w:r>
      <w:r w:rsidR="005A02C9">
        <w:t>other</w:t>
      </w:r>
      <w:r w:rsidR="005A02C9">
        <w:rPr>
          <w:spacing w:val="3"/>
        </w:rPr>
        <w:t xml:space="preserve"> </w:t>
      </w:r>
      <w:r w:rsidR="005A02C9">
        <w:t>Gundam</w:t>
      </w:r>
      <w:r w:rsidR="005A02C9">
        <w:rPr>
          <w:spacing w:val="3"/>
        </w:rPr>
        <w:t xml:space="preserve"> </w:t>
      </w:r>
      <w:r w:rsidR="005A02C9">
        <w:t>series.</w:t>
      </w:r>
      <w:r w:rsidR="005A02C9">
        <w:rPr>
          <w:spacing w:val="3"/>
        </w:rPr>
        <w:t xml:space="preserve"> </w:t>
      </w:r>
      <w:r w:rsidR="005A02C9">
        <w:t>The</w:t>
      </w:r>
      <w:r w:rsidR="005A02C9">
        <w:rPr>
          <w:spacing w:val="3"/>
        </w:rPr>
        <w:t xml:space="preserve"> </w:t>
      </w:r>
      <w:r w:rsidR="005A02C9">
        <w:t>Battle</w:t>
      </w:r>
      <w:r w:rsidR="005A02C9">
        <w:rPr>
          <w:spacing w:val="3"/>
        </w:rPr>
        <w:t xml:space="preserve"> </w:t>
      </w:r>
      <w:r w:rsidR="005A02C9">
        <w:t>System</w:t>
      </w:r>
      <w:r w:rsidR="005A02C9">
        <w:rPr>
          <w:spacing w:val="3"/>
        </w:rPr>
        <w:t xml:space="preserve"> </w:t>
      </w:r>
      <w:r w:rsidR="005A02C9">
        <w:t>therefore reflects</w:t>
      </w:r>
      <w:r w:rsidR="005A02C9">
        <w:rPr>
          <w:spacing w:val="35"/>
        </w:rPr>
        <w:t xml:space="preserve"> </w:t>
      </w:r>
      <w:r w:rsidR="005A02C9">
        <w:t>the</w:t>
      </w:r>
      <w:r w:rsidR="005A02C9">
        <w:rPr>
          <w:spacing w:val="36"/>
        </w:rPr>
        <w:t xml:space="preserve"> </w:t>
      </w:r>
      <w:r w:rsidR="005A02C9">
        <w:t>claustophobic</w:t>
      </w:r>
      <w:r w:rsidR="005A02C9">
        <w:rPr>
          <w:spacing w:val="36"/>
        </w:rPr>
        <w:t xml:space="preserve"> </w:t>
      </w:r>
      <w:r w:rsidR="005A02C9">
        <w:t>down</w:t>
      </w:r>
      <w:r w:rsidR="005A02C9">
        <w:rPr>
          <w:spacing w:val="36"/>
        </w:rPr>
        <w:t xml:space="preserve"> </w:t>
      </w:r>
      <w:r w:rsidR="005A02C9">
        <w:t>to</w:t>
      </w:r>
      <w:r w:rsidR="005A02C9">
        <w:rPr>
          <w:spacing w:val="36"/>
        </w:rPr>
        <w:t xml:space="preserve"> </w:t>
      </w:r>
      <w:r w:rsidR="005A02C9">
        <w:t>earth</w:t>
      </w:r>
      <w:r w:rsidR="005A02C9">
        <w:rPr>
          <w:spacing w:val="36"/>
        </w:rPr>
        <w:t xml:space="preserve"> </w:t>
      </w:r>
      <w:r w:rsidR="005A02C9">
        <w:t>Mobile</w:t>
      </w:r>
      <w:r w:rsidR="005A02C9">
        <w:rPr>
          <w:spacing w:val="36"/>
        </w:rPr>
        <w:t xml:space="preserve"> </w:t>
      </w:r>
      <w:r w:rsidR="005A02C9">
        <w:t>suit</w:t>
      </w:r>
      <w:r w:rsidR="005A02C9">
        <w:rPr>
          <w:spacing w:val="36"/>
        </w:rPr>
        <w:t xml:space="preserve"> </w:t>
      </w:r>
      <w:r w:rsidR="005A02C9">
        <w:t>actions</w:t>
      </w:r>
      <w:r w:rsidR="005A02C9">
        <w:rPr>
          <w:spacing w:val="36"/>
        </w:rPr>
        <w:t xml:space="preserve"> </w:t>
      </w:r>
      <w:r w:rsidR="005A02C9">
        <w:t>that took</w:t>
      </w:r>
      <w:r w:rsidR="005A02C9">
        <w:rPr>
          <w:spacing w:val="37"/>
        </w:rPr>
        <w:t xml:space="preserve"> </w:t>
      </w:r>
      <w:r w:rsidR="005A02C9">
        <w:t>part</w:t>
      </w:r>
      <w:r w:rsidR="005A02C9">
        <w:rPr>
          <w:spacing w:val="37"/>
        </w:rPr>
        <w:t xml:space="preserve"> </w:t>
      </w:r>
      <w:r w:rsidR="005A02C9">
        <w:t>on</w:t>
      </w:r>
      <w:r w:rsidR="005A02C9">
        <w:rPr>
          <w:spacing w:val="37"/>
        </w:rPr>
        <w:t xml:space="preserve"> </w:t>
      </w:r>
      <w:r w:rsidR="005A02C9">
        <w:t>Earth</w:t>
      </w:r>
      <w:r w:rsidR="005A02C9">
        <w:rPr>
          <w:spacing w:val="37"/>
        </w:rPr>
        <w:t xml:space="preserve"> </w:t>
      </w:r>
      <w:r w:rsidR="005A02C9">
        <w:t>during</w:t>
      </w:r>
      <w:r w:rsidR="005A02C9">
        <w:rPr>
          <w:spacing w:val="37"/>
        </w:rPr>
        <w:t xml:space="preserve"> </w:t>
      </w:r>
      <w:r w:rsidR="005A02C9">
        <w:t>the</w:t>
      </w:r>
      <w:r w:rsidR="005A02C9">
        <w:rPr>
          <w:spacing w:val="37"/>
        </w:rPr>
        <w:t xml:space="preserve"> </w:t>
      </w:r>
      <w:r w:rsidR="005A02C9">
        <w:t>One</w:t>
      </w:r>
      <w:r w:rsidR="005A02C9">
        <w:rPr>
          <w:spacing w:val="37"/>
        </w:rPr>
        <w:t xml:space="preserve"> </w:t>
      </w:r>
      <w:r w:rsidR="005A02C9">
        <w:t>Year</w:t>
      </w:r>
      <w:r w:rsidR="005A02C9">
        <w:rPr>
          <w:spacing w:val="37"/>
        </w:rPr>
        <w:t xml:space="preserve"> </w:t>
      </w:r>
      <w:r w:rsidR="005A02C9">
        <w:t>War</w:t>
      </w:r>
      <w:r w:rsidR="005A02C9">
        <w:rPr>
          <w:spacing w:val="38"/>
        </w:rPr>
        <w:t xml:space="preserve"> </w:t>
      </w:r>
      <w:r w:rsidR="005A02C9">
        <w:t>of</w:t>
      </w:r>
      <w:r w:rsidR="005A02C9">
        <w:rPr>
          <w:spacing w:val="37"/>
        </w:rPr>
        <w:t xml:space="preserve"> </w:t>
      </w:r>
      <w:r w:rsidR="005A02C9">
        <w:t>UC079</w:t>
      </w:r>
      <w:r w:rsidR="005A02C9">
        <w:rPr>
          <w:spacing w:val="37"/>
        </w:rPr>
        <w:t xml:space="preserve"> </w:t>
      </w:r>
      <w:r w:rsidR="005A02C9">
        <w:t>and</w:t>
      </w:r>
      <w:r w:rsidR="005A02C9">
        <w:rPr>
          <w:spacing w:val="37"/>
        </w:rPr>
        <w:t xml:space="preserve"> </w:t>
      </w:r>
      <w:r w:rsidR="005A02C9">
        <w:t>its immediate aftermath.</w:t>
      </w:r>
    </w:p>
    <w:p w:rsidR="00F87A27" w:rsidRDefault="00F87A27">
      <w:pPr>
        <w:spacing w:before="3"/>
        <w:rPr>
          <w:rFonts w:ascii="Garamond" w:eastAsia="Garamond" w:hAnsi="Garamond" w:cs="Garamond"/>
          <w:sz w:val="25"/>
          <w:szCs w:val="25"/>
        </w:rPr>
      </w:pPr>
    </w:p>
    <w:p w:rsidR="00F87A27" w:rsidRDefault="005A02C9">
      <w:pPr>
        <w:pStyle w:val="BodyText"/>
        <w:spacing w:line="220" w:lineRule="exact"/>
        <w:ind w:left="5734" w:right="112"/>
        <w:jc w:val="both"/>
      </w:pPr>
      <w:r>
        <w:t>Now</w:t>
      </w:r>
      <w:r>
        <w:rPr>
          <w:spacing w:val="14"/>
        </w:rPr>
        <w:t xml:space="preserve"> </w:t>
      </w:r>
      <w:r>
        <w:t>you</w:t>
      </w:r>
      <w:r>
        <w:rPr>
          <w:spacing w:val="14"/>
        </w:rPr>
        <w:t xml:space="preserve"> </w:t>
      </w:r>
      <w:r>
        <w:t>can</w:t>
      </w:r>
      <w:r>
        <w:rPr>
          <w:spacing w:val="14"/>
        </w:rPr>
        <w:t xml:space="preserve"> </w:t>
      </w:r>
      <w:r>
        <w:t>command</w:t>
      </w:r>
      <w:r>
        <w:rPr>
          <w:spacing w:val="15"/>
        </w:rPr>
        <w:t xml:space="preserve"> </w:t>
      </w:r>
      <w:r>
        <w:t>your</w:t>
      </w:r>
      <w:r>
        <w:rPr>
          <w:spacing w:val="14"/>
        </w:rPr>
        <w:t xml:space="preserve"> </w:t>
      </w:r>
      <w:r>
        <w:t>own</w:t>
      </w:r>
      <w:r>
        <w:rPr>
          <w:spacing w:val="14"/>
        </w:rPr>
        <w:t xml:space="preserve"> </w:t>
      </w:r>
      <w:r>
        <w:t>teams</w:t>
      </w:r>
      <w:r>
        <w:rPr>
          <w:spacing w:val="14"/>
        </w:rPr>
        <w:t xml:space="preserve"> </w:t>
      </w:r>
      <w:r>
        <w:t>of</w:t>
      </w:r>
      <w:r>
        <w:rPr>
          <w:spacing w:val="3"/>
        </w:rPr>
        <w:t xml:space="preserve"> </w:t>
      </w:r>
      <w:r>
        <w:t>Mobile</w:t>
      </w:r>
      <w:r>
        <w:rPr>
          <w:spacing w:val="15"/>
        </w:rPr>
        <w:t xml:space="preserve"> </w:t>
      </w:r>
      <w:r>
        <w:t>Suits</w:t>
      </w:r>
      <w:r>
        <w:rPr>
          <w:spacing w:val="14"/>
        </w:rPr>
        <w:t xml:space="preserve"> </w:t>
      </w:r>
      <w:r>
        <w:t>in</w:t>
      </w:r>
      <w:r>
        <w:rPr>
          <w:spacing w:val="15"/>
        </w:rPr>
        <w:t xml:space="preserve"> </w:t>
      </w:r>
      <w:r>
        <w:t>battle. You</w:t>
      </w:r>
      <w:r>
        <w:rPr>
          <w:spacing w:val="32"/>
        </w:rPr>
        <w:t xml:space="preserve"> </w:t>
      </w:r>
      <w:r>
        <w:t>can</w:t>
      </w:r>
      <w:r>
        <w:rPr>
          <w:spacing w:val="32"/>
        </w:rPr>
        <w:t xml:space="preserve"> </w:t>
      </w:r>
      <w:r>
        <w:t>choose</w:t>
      </w:r>
      <w:r>
        <w:rPr>
          <w:spacing w:val="32"/>
        </w:rPr>
        <w:t xml:space="preserve"> </w:t>
      </w:r>
      <w:r>
        <w:t>your</w:t>
      </w:r>
      <w:r>
        <w:rPr>
          <w:spacing w:val="32"/>
        </w:rPr>
        <w:t xml:space="preserve"> </w:t>
      </w:r>
      <w:r>
        <w:t>side,</w:t>
      </w:r>
      <w:r>
        <w:rPr>
          <w:spacing w:val="30"/>
        </w:rPr>
        <w:t xml:space="preserve"> </w:t>
      </w:r>
      <w:r>
        <w:t>take</w:t>
      </w:r>
      <w:r>
        <w:rPr>
          <w:spacing w:val="32"/>
        </w:rPr>
        <w:t xml:space="preserve"> </w:t>
      </w:r>
      <w:r>
        <w:t>command</w:t>
      </w:r>
      <w:r>
        <w:rPr>
          <w:spacing w:val="32"/>
        </w:rPr>
        <w:t xml:space="preserve"> </w:t>
      </w:r>
      <w:r>
        <w:t>of</w:t>
      </w:r>
      <w:r>
        <w:rPr>
          <w:spacing w:val="6"/>
        </w:rPr>
        <w:t xml:space="preserve"> </w:t>
      </w:r>
      <w:r>
        <w:t>a</w:t>
      </w:r>
      <w:r>
        <w:rPr>
          <w:spacing w:val="32"/>
        </w:rPr>
        <w:t xml:space="preserve"> </w:t>
      </w:r>
      <w:r>
        <w:rPr>
          <w:spacing w:val="-1"/>
        </w:rPr>
        <w:t>beleagu</w:t>
      </w:r>
      <w:r>
        <w:rPr>
          <w:rFonts w:cs="Garamond"/>
          <w:spacing w:val="-1"/>
        </w:rPr>
        <w:t>er</w:t>
      </w:r>
      <w:r>
        <w:rPr>
          <w:spacing w:val="-1"/>
        </w:rPr>
        <w:t>ed</w:t>
      </w:r>
      <w:r>
        <w:rPr>
          <w:spacing w:val="20"/>
        </w:rPr>
        <w:t xml:space="preserve"> </w:t>
      </w:r>
      <w:r>
        <w:t>Federation</w:t>
      </w:r>
      <w:r>
        <w:rPr>
          <w:spacing w:val="33"/>
        </w:rPr>
        <w:t xml:space="preserve"> </w:t>
      </w:r>
      <w:r>
        <w:t>Mobile</w:t>
      </w:r>
      <w:r>
        <w:rPr>
          <w:spacing w:val="33"/>
        </w:rPr>
        <w:t xml:space="preserve"> </w:t>
      </w:r>
      <w:r>
        <w:t>team</w:t>
      </w:r>
      <w:r>
        <w:rPr>
          <w:spacing w:val="33"/>
        </w:rPr>
        <w:t xml:space="preserve"> </w:t>
      </w:r>
      <w:r>
        <w:t>or</w:t>
      </w:r>
      <w:r>
        <w:rPr>
          <w:spacing w:val="33"/>
        </w:rPr>
        <w:t xml:space="preserve"> </w:t>
      </w:r>
      <w:r>
        <w:t>the</w:t>
      </w:r>
      <w:r>
        <w:rPr>
          <w:spacing w:val="33"/>
        </w:rPr>
        <w:t xml:space="preserve"> </w:t>
      </w:r>
      <w:r>
        <w:t>Zeon</w:t>
      </w:r>
      <w:r>
        <w:rPr>
          <w:spacing w:val="33"/>
        </w:rPr>
        <w:t xml:space="preserve"> </w:t>
      </w:r>
      <w:r>
        <w:t>Expedit</w:t>
      </w:r>
      <w:r>
        <w:rPr>
          <w:rFonts w:cs="Garamond"/>
        </w:rPr>
        <w:t>i</w:t>
      </w:r>
      <w:r>
        <w:t>onary</w:t>
      </w:r>
      <w:r>
        <w:rPr>
          <w:spacing w:val="33"/>
        </w:rPr>
        <w:t xml:space="preserve"> </w:t>
      </w:r>
      <w:r>
        <w:t>forces</w:t>
      </w:r>
      <w:r>
        <w:rPr>
          <w:spacing w:val="33"/>
        </w:rPr>
        <w:t xml:space="preserve"> </w:t>
      </w:r>
      <w:r>
        <w:t>-</w:t>
      </w:r>
      <w:r>
        <w:rPr>
          <w:spacing w:val="33"/>
        </w:rPr>
        <w:t xml:space="preserve"> </w:t>
      </w:r>
      <w:r>
        <w:t>with their powerful</w:t>
      </w:r>
      <w:r>
        <w:rPr>
          <w:spacing w:val="-1"/>
        </w:rPr>
        <w:t xml:space="preserve"> </w:t>
      </w:r>
      <w:r>
        <w:t>Zaku’s,</w:t>
      </w:r>
      <w:r>
        <w:rPr>
          <w:spacing w:val="4"/>
        </w:rPr>
        <w:t xml:space="preserve"> </w:t>
      </w:r>
      <w:r>
        <w:t>Doms and Magella Attack Tanks.</w:t>
      </w:r>
    </w:p>
    <w:p w:rsidR="00F87A27" w:rsidRDefault="005A02C9">
      <w:pPr>
        <w:pStyle w:val="Heading2"/>
        <w:spacing w:before="162"/>
        <w:ind w:left="5715" w:right="3715"/>
        <w:jc w:val="center"/>
        <w:rPr>
          <w:rFonts w:cs="Garamond"/>
          <w:b w:val="0"/>
          <w:bCs w:val="0"/>
        </w:rPr>
      </w:pPr>
      <w:r>
        <w:t>What You Need</w:t>
      </w:r>
    </w:p>
    <w:p w:rsidR="00F87A27" w:rsidRDefault="005A02C9">
      <w:pPr>
        <w:pStyle w:val="BodyText"/>
        <w:spacing w:before="174" w:line="256" w:lineRule="auto"/>
        <w:ind w:left="5756" w:right="320"/>
        <w:jc w:val="both"/>
      </w:pPr>
      <w:r>
        <w:t>Alongside</w:t>
      </w:r>
      <w:r>
        <w:rPr>
          <w:spacing w:val="31"/>
        </w:rPr>
        <w:t xml:space="preserve"> </w:t>
      </w:r>
      <w:r>
        <w:t>this</w:t>
      </w:r>
      <w:r>
        <w:rPr>
          <w:spacing w:val="31"/>
        </w:rPr>
        <w:t xml:space="preserve"> </w:t>
      </w:r>
      <w:r>
        <w:t>rule</w:t>
      </w:r>
      <w:r>
        <w:rPr>
          <w:spacing w:val="31"/>
        </w:rPr>
        <w:t xml:space="preserve"> </w:t>
      </w:r>
      <w:r>
        <w:t>book,</w:t>
      </w:r>
      <w:r>
        <w:rPr>
          <w:spacing w:val="31"/>
        </w:rPr>
        <w:t xml:space="preserve"> </w:t>
      </w:r>
      <w:r>
        <w:t>each</w:t>
      </w:r>
      <w:r>
        <w:rPr>
          <w:spacing w:val="31"/>
        </w:rPr>
        <w:t xml:space="preserve"> </w:t>
      </w:r>
      <w:r>
        <w:t>player</w:t>
      </w:r>
      <w:r>
        <w:rPr>
          <w:spacing w:val="31"/>
        </w:rPr>
        <w:t xml:space="preserve"> </w:t>
      </w:r>
      <w:r>
        <w:t>will</w:t>
      </w:r>
      <w:r>
        <w:rPr>
          <w:spacing w:val="31"/>
        </w:rPr>
        <w:t xml:space="preserve"> </w:t>
      </w:r>
      <w:r>
        <w:t>need</w:t>
      </w:r>
      <w:r>
        <w:rPr>
          <w:spacing w:val="31"/>
        </w:rPr>
        <w:t xml:space="preserve"> </w:t>
      </w:r>
      <w:r>
        <w:t>several</w:t>
      </w:r>
      <w:r>
        <w:rPr>
          <w:spacing w:val="31"/>
        </w:rPr>
        <w:t xml:space="preserve"> </w:t>
      </w:r>
      <w:r>
        <w:t>6</w:t>
      </w:r>
      <w:r>
        <w:rPr>
          <w:spacing w:val="31"/>
        </w:rPr>
        <w:t xml:space="preserve"> </w:t>
      </w:r>
      <w:r>
        <w:t>sided dice,</w:t>
      </w:r>
      <w:r>
        <w:rPr>
          <w:spacing w:val="-1"/>
        </w:rPr>
        <w:t xml:space="preserve"> </w:t>
      </w:r>
      <w:r>
        <w:t>a Warhammer 40,000</w:t>
      </w:r>
      <w:r>
        <w:rPr>
          <w:spacing w:val="-1"/>
        </w:rPr>
        <w:t xml:space="preserve"> </w:t>
      </w:r>
      <w:r>
        <w:t>Scatter</w:t>
      </w:r>
      <w:r>
        <w:rPr>
          <w:spacing w:val="-1"/>
        </w:rPr>
        <w:t xml:space="preserve"> </w:t>
      </w:r>
      <w:r>
        <w:t>die and a ruler or tape measure in</w:t>
      </w:r>
      <w:r>
        <w:rPr>
          <w:spacing w:val="19"/>
        </w:rPr>
        <w:t xml:space="preserve"> </w:t>
      </w:r>
      <w:r>
        <w:t>inches.</w:t>
      </w:r>
      <w:r>
        <w:rPr>
          <w:spacing w:val="38"/>
        </w:rPr>
        <w:t xml:space="preserve"> </w:t>
      </w:r>
      <w:r>
        <w:t>Each</w:t>
      </w:r>
      <w:r>
        <w:rPr>
          <w:spacing w:val="19"/>
        </w:rPr>
        <w:t xml:space="preserve"> </w:t>
      </w:r>
      <w:r>
        <w:t>player</w:t>
      </w:r>
      <w:r>
        <w:rPr>
          <w:spacing w:val="19"/>
        </w:rPr>
        <w:t xml:space="preserve"> </w:t>
      </w:r>
      <w:r>
        <w:t>should</w:t>
      </w:r>
      <w:r>
        <w:rPr>
          <w:spacing w:val="19"/>
        </w:rPr>
        <w:t xml:space="preserve"> </w:t>
      </w:r>
      <w:r>
        <w:t>also</w:t>
      </w:r>
      <w:r>
        <w:rPr>
          <w:spacing w:val="19"/>
        </w:rPr>
        <w:t xml:space="preserve"> </w:t>
      </w:r>
      <w:r>
        <w:t>have</w:t>
      </w:r>
      <w:r>
        <w:rPr>
          <w:spacing w:val="19"/>
        </w:rPr>
        <w:t xml:space="preserve"> </w:t>
      </w:r>
      <w:r>
        <w:t>a</w:t>
      </w:r>
      <w:r>
        <w:rPr>
          <w:spacing w:val="19"/>
        </w:rPr>
        <w:t xml:space="preserve"> </w:t>
      </w:r>
      <w:r>
        <w:t>written</w:t>
      </w:r>
      <w:r>
        <w:rPr>
          <w:spacing w:val="19"/>
        </w:rPr>
        <w:t xml:space="preserve"> </w:t>
      </w:r>
      <w:r>
        <w:t>copy</w:t>
      </w:r>
      <w:r>
        <w:rPr>
          <w:spacing w:val="19"/>
        </w:rPr>
        <w:t xml:space="preserve"> </w:t>
      </w:r>
      <w:r>
        <w:t>of</w:t>
      </w:r>
      <w:r>
        <w:rPr>
          <w:spacing w:val="19"/>
        </w:rPr>
        <w:t xml:space="preserve"> </w:t>
      </w:r>
      <w:r>
        <w:t>their army,</w:t>
      </w:r>
      <w:r>
        <w:rPr>
          <w:spacing w:val="11"/>
        </w:rPr>
        <w:t xml:space="preserve"> </w:t>
      </w:r>
      <w:r>
        <w:t>detailing</w:t>
      </w:r>
      <w:r>
        <w:rPr>
          <w:spacing w:val="11"/>
        </w:rPr>
        <w:t xml:space="preserve"> </w:t>
      </w:r>
      <w:r>
        <w:t>suits,</w:t>
      </w:r>
      <w:r>
        <w:rPr>
          <w:spacing w:val="10"/>
        </w:rPr>
        <w:t xml:space="preserve"> </w:t>
      </w:r>
      <w:r>
        <w:t>upgrades</w:t>
      </w:r>
      <w:r>
        <w:rPr>
          <w:spacing w:val="11"/>
        </w:rPr>
        <w:t xml:space="preserve"> </w:t>
      </w:r>
      <w:r>
        <w:t>and</w:t>
      </w:r>
      <w:r>
        <w:rPr>
          <w:spacing w:val="11"/>
        </w:rPr>
        <w:t xml:space="preserve"> </w:t>
      </w:r>
      <w:r>
        <w:t>any</w:t>
      </w:r>
      <w:r>
        <w:rPr>
          <w:spacing w:val="11"/>
        </w:rPr>
        <w:t xml:space="preserve"> </w:t>
      </w:r>
      <w:r>
        <w:t>experience</w:t>
      </w:r>
      <w:r>
        <w:rPr>
          <w:spacing w:val="11"/>
        </w:rPr>
        <w:t xml:space="preserve"> </w:t>
      </w:r>
      <w:r>
        <w:t>earned.</w:t>
      </w:r>
      <w:r>
        <w:rPr>
          <w:spacing w:val="22"/>
        </w:rPr>
        <w:t xml:space="preserve"> </w:t>
      </w:r>
      <w:r>
        <w:t>Extra paper</w:t>
      </w:r>
      <w:r>
        <w:rPr>
          <w:spacing w:val="7"/>
        </w:rPr>
        <w:t xml:space="preserve"> </w:t>
      </w:r>
      <w:r>
        <w:t>and</w:t>
      </w:r>
      <w:r>
        <w:rPr>
          <w:spacing w:val="7"/>
        </w:rPr>
        <w:t xml:space="preserve"> </w:t>
      </w:r>
      <w:r>
        <w:t>pens</w:t>
      </w:r>
      <w:r>
        <w:rPr>
          <w:spacing w:val="6"/>
        </w:rPr>
        <w:t xml:space="preserve"> </w:t>
      </w:r>
      <w:r>
        <w:t>are</w:t>
      </w:r>
      <w:r>
        <w:rPr>
          <w:spacing w:val="6"/>
        </w:rPr>
        <w:t xml:space="preserve"> </w:t>
      </w:r>
      <w:r>
        <w:t>highly</w:t>
      </w:r>
      <w:r>
        <w:rPr>
          <w:spacing w:val="6"/>
        </w:rPr>
        <w:t xml:space="preserve"> </w:t>
      </w:r>
      <w:r>
        <w:rPr>
          <w:spacing w:val="-1"/>
        </w:rPr>
        <w:t>recommended</w:t>
      </w:r>
      <w:r>
        <w:rPr>
          <w:spacing w:val="6"/>
        </w:rPr>
        <w:t xml:space="preserve"> </w:t>
      </w:r>
      <w:r>
        <w:t>for</w:t>
      </w:r>
      <w:r>
        <w:rPr>
          <w:spacing w:val="7"/>
        </w:rPr>
        <w:t xml:space="preserve"> </w:t>
      </w:r>
      <w:r>
        <w:t>record</w:t>
      </w:r>
      <w:r>
        <w:rPr>
          <w:spacing w:val="6"/>
        </w:rPr>
        <w:t xml:space="preserve"> </w:t>
      </w:r>
      <w:r>
        <w:t>keeping</w:t>
      </w:r>
      <w:r>
        <w:rPr>
          <w:spacing w:val="20"/>
        </w:rPr>
        <w:t xml:space="preserve"> </w:t>
      </w:r>
      <w:r>
        <w:t>during the game.</w:t>
      </w:r>
    </w:p>
    <w:p w:rsidR="00F87A27" w:rsidRDefault="00F87A27">
      <w:pPr>
        <w:spacing w:before="1"/>
        <w:rPr>
          <w:rFonts w:ascii="Garamond" w:eastAsia="Garamond" w:hAnsi="Garamond" w:cs="Garamond"/>
          <w:sz w:val="23"/>
          <w:szCs w:val="23"/>
        </w:rPr>
      </w:pPr>
    </w:p>
    <w:p w:rsidR="00F87A27" w:rsidRDefault="005A02C9">
      <w:pPr>
        <w:pStyle w:val="BodyText"/>
        <w:spacing w:line="256" w:lineRule="auto"/>
        <w:ind w:left="5756" w:right="322"/>
        <w:jc w:val="both"/>
      </w:pPr>
      <w:r>
        <w:t>Each</w:t>
      </w:r>
      <w:r>
        <w:rPr>
          <w:spacing w:val="47"/>
        </w:rPr>
        <w:t xml:space="preserve"> </w:t>
      </w:r>
      <w:r>
        <w:t>player</w:t>
      </w:r>
      <w:r>
        <w:rPr>
          <w:spacing w:val="47"/>
        </w:rPr>
        <w:t xml:space="preserve"> </w:t>
      </w:r>
      <w:r>
        <w:t>must</w:t>
      </w:r>
      <w:r>
        <w:rPr>
          <w:spacing w:val="47"/>
        </w:rPr>
        <w:t xml:space="preserve"> </w:t>
      </w:r>
      <w:r>
        <w:t>provide</w:t>
      </w:r>
      <w:r>
        <w:rPr>
          <w:spacing w:val="47"/>
        </w:rPr>
        <w:t xml:space="preserve"> </w:t>
      </w:r>
      <w:r>
        <w:t>a</w:t>
      </w:r>
      <w:r>
        <w:rPr>
          <w:spacing w:val="47"/>
        </w:rPr>
        <w:t xml:space="preserve"> </w:t>
      </w:r>
      <w:r>
        <w:t>complement</w:t>
      </w:r>
      <w:r>
        <w:rPr>
          <w:spacing w:val="47"/>
        </w:rPr>
        <w:t xml:space="preserve"> </w:t>
      </w:r>
      <w:r>
        <w:t>of</w:t>
      </w:r>
      <w:r>
        <w:rPr>
          <w:spacing w:val="47"/>
        </w:rPr>
        <w:t xml:space="preserve"> </w:t>
      </w:r>
      <w:r>
        <w:t>1/144</w:t>
      </w:r>
      <w:r>
        <w:rPr>
          <w:spacing w:val="47"/>
        </w:rPr>
        <w:t xml:space="preserve"> </w:t>
      </w:r>
      <w:r>
        <w:t>scale miniatures</w:t>
      </w:r>
      <w:r>
        <w:rPr>
          <w:spacing w:val="1"/>
        </w:rPr>
        <w:t xml:space="preserve"> </w:t>
      </w:r>
      <w:r>
        <w:t>to</w:t>
      </w:r>
      <w:r>
        <w:rPr>
          <w:spacing w:val="1"/>
        </w:rPr>
        <w:t xml:space="preserve"> </w:t>
      </w:r>
      <w:r>
        <w:t>represent</w:t>
      </w:r>
      <w:r>
        <w:rPr>
          <w:spacing w:val="1"/>
        </w:rPr>
        <w:t xml:space="preserve"> </w:t>
      </w:r>
      <w:r>
        <w:t>their</w:t>
      </w:r>
      <w:r>
        <w:rPr>
          <w:spacing w:val="1"/>
        </w:rPr>
        <w:t xml:space="preserve"> </w:t>
      </w:r>
      <w:r>
        <w:t>forces,</w:t>
      </w:r>
      <w:r>
        <w:rPr>
          <w:spacing w:val="1"/>
        </w:rPr>
        <w:t xml:space="preserve"> </w:t>
      </w:r>
      <w:r>
        <w:t>as</w:t>
      </w:r>
      <w:r>
        <w:rPr>
          <w:spacing w:val="1"/>
        </w:rPr>
        <w:t xml:space="preserve"> </w:t>
      </w:r>
      <w:r>
        <w:t>well</w:t>
      </w:r>
      <w:r>
        <w:rPr>
          <w:spacing w:val="1"/>
        </w:rPr>
        <w:t xml:space="preserve"> </w:t>
      </w:r>
      <w:r>
        <w:t>as</w:t>
      </w:r>
      <w:r>
        <w:rPr>
          <w:spacing w:val="1"/>
        </w:rPr>
        <w:t xml:space="preserve"> </w:t>
      </w:r>
      <w:r>
        <w:t>miniatures</w:t>
      </w:r>
      <w:r>
        <w:rPr>
          <w:spacing w:val="1"/>
        </w:rPr>
        <w:t xml:space="preserve"> </w:t>
      </w:r>
      <w:r>
        <w:t>or</w:t>
      </w:r>
      <w:r>
        <w:rPr>
          <w:spacing w:val="1"/>
        </w:rPr>
        <w:t xml:space="preserve"> </w:t>
      </w:r>
      <w:r>
        <w:t>other materials</w:t>
      </w:r>
      <w:r>
        <w:rPr>
          <w:spacing w:val="31"/>
        </w:rPr>
        <w:t xml:space="preserve"> </w:t>
      </w:r>
      <w:r>
        <w:t>for</w:t>
      </w:r>
      <w:r>
        <w:rPr>
          <w:spacing w:val="32"/>
        </w:rPr>
        <w:t xml:space="preserve"> </w:t>
      </w:r>
      <w:r>
        <w:t>battlefield</w:t>
      </w:r>
      <w:r>
        <w:rPr>
          <w:spacing w:val="31"/>
        </w:rPr>
        <w:t xml:space="preserve"> </w:t>
      </w:r>
      <w:r>
        <w:t>cover</w:t>
      </w:r>
      <w:r>
        <w:rPr>
          <w:spacing w:val="31"/>
        </w:rPr>
        <w:t xml:space="preserve"> </w:t>
      </w:r>
      <w:r>
        <w:t>and</w:t>
      </w:r>
      <w:r>
        <w:rPr>
          <w:spacing w:val="32"/>
        </w:rPr>
        <w:t xml:space="preserve"> </w:t>
      </w:r>
      <w:r>
        <w:t>terrain.</w:t>
      </w:r>
      <w:r>
        <w:rPr>
          <w:spacing w:val="13"/>
        </w:rPr>
        <w:t xml:space="preserve"> </w:t>
      </w:r>
      <w:r>
        <w:t>The</w:t>
      </w:r>
      <w:r>
        <w:rPr>
          <w:spacing w:val="31"/>
        </w:rPr>
        <w:t xml:space="preserve"> </w:t>
      </w:r>
      <w:r>
        <w:t>book</w:t>
      </w:r>
      <w:r>
        <w:rPr>
          <w:spacing w:val="32"/>
        </w:rPr>
        <w:t xml:space="preserve"> </w:t>
      </w:r>
      <w:r>
        <w:t>generally assumes</w:t>
      </w:r>
      <w:r>
        <w:rPr>
          <w:spacing w:val="20"/>
        </w:rPr>
        <w:t xml:space="preserve"> </w:t>
      </w:r>
      <w:r>
        <w:t>the</w:t>
      </w:r>
      <w:r>
        <w:rPr>
          <w:spacing w:val="20"/>
        </w:rPr>
        <w:t xml:space="preserve"> </w:t>
      </w:r>
      <w:r>
        <w:t>use</w:t>
      </w:r>
      <w:r>
        <w:rPr>
          <w:spacing w:val="20"/>
        </w:rPr>
        <w:t xml:space="preserve"> </w:t>
      </w:r>
      <w:r>
        <w:t>of</w:t>
      </w:r>
      <w:r>
        <w:rPr>
          <w:spacing w:val="20"/>
        </w:rPr>
        <w:t xml:space="preserve"> </w:t>
      </w:r>
      <w:r>
        <w:t>Bandai's</w:t>
      </w:r>
      <w:r>
        <w:rPr>
          <w:spacing w:val="20"/>
        </w:rPr>
        <w:t xml:space="preserve"> </w:t>
      </w:r>
      <w:r>
        <w:t>High</w:t>
      </w:r>
      <w:r>
        <w:rPr>
          <w:spacing w:val="20"/>
        </w:rPr>
        <w:t xml:space="preserve"> </w:t>
      </w:r>
      <w:r>
        <w:t>Grade</w:t>
      </w:r>
      <w:r>
        <w:rPr>
          <w:spacing w:val="20"/>
        </w:rPr>
        <w:t xml:space="preserve"> </w:t>
      </w:r>
      <w:r>
        <w:t>Universal</w:t>
      </w:r>
      <w:r>
        <w:rPr>
          <w:spacing w:val="20"/>
        </w:rPr>
        <w:t xml:space="preserve"> </w:t>
      </w:r>
      <w:r>
        <w:rPr>
          <w:spacing w:val="-1"/>
        </w:rPr>
        <w:t>Century</w:t>
      </w:r>
      <w:r>
        <w:rPr>
          <w:spacing w:val="20"/>
        </w:rPr>
        <w:t xml:space="preserve"> </w:t>
      </w:r>
      <w:r>
        <w:t>line</w:t>
      </w:r>
      <w:r>
        <w:rPr>
          <w:spacing w:val="26"/>
        </w:rPr>
        <w:t xml:space="preserve"> </w:t>
      </w:r>
      <w:r>
        <w:t>of</w:t>
      </w:r>
      <w:r>
        <w:rPr>
          <w:spacing w:val="4"/>
        </w:rPr>
        <w:t xml:space="preserve"> </w:t>
      </w:r>
      <w:r>
        <w:t>miniatures,</w:t>
      </w:r>
      <w:r>
        <w:rPr>
          <w:spacing w:val="4"/>
        </w:rPr>
        <w:t xml:space="preserve"> </w:t>
      </w:r>
      <w:r>
        <w:t>though</w:t>
      </w:r>
      <w:r>
        <w:rPr>
          <w:spacing w:val="4"/>
        </w:rPr>
        <w:t xml:space="preserve"> </w:t>
      </w:r>
      <w:r>
        <w:t>players</w:t>
      </w:r>
      <w:r>
        <w:rPr>
          <w:spacing w:val="4"/>
        </w:rPr>
        <w:t xml:space="preserve"> </w:t>
      </w:r>
      <w:r>
        <w:t>should</w:t>
      </w:r>
      <w:r>
        <w:rPr>
          <w:spacing w:val="4"/>
        </w:rPr>
        <w:t xml:space="preserve"> </w:t>
      </w:r>
      <w:r>
        <w:t>not</w:t>
      </w:r>
      <w:r>
        <w:rPr>
          <w:spacing w:val="4"/>
        </w:rPr>
        <w:t xml:space="preserve"> </w:t>
      </w:r>
      <w:r>
        <w:t>feel</w:t>
      </w:r>
      <w:r>
        <w:rPr>
          <w:spacing w:val="4"/>
        </w:rPr>
        <w:t xml:space="preserve"> </w:t>
      </w:r>
      <w:r>
        <w:rPr>
          <w:spacing w:val="-1"/>
        </w:rPr>
        <w:t>limited</w:t>
      </w:r>
      <w:r>
        <w:rPr>
          <w:spacing w:val="4"/>
        </w:rPr>
        <w:t xml:space="preserve"> </w:t>
      </w:r>
      <w:r>
        <w:t xml:space="preserve">to </w:t>
      </w:r>
      <w:r>
        <w:rPr>
          <w:spacing w:val="4"/>
        </w:rPr>
        <w:t xml:space="preserve"> </w:t>
      </w:r>
      <w:r>
        <w:t>just</w:t>
      </w:r>
      <w:r>
        <w:rPr>
          <w:spacing w:val="26"/>
        </w:rPr>
        <w:t xml:space="preserve"> </w:t>
      </w:r>
      <w:r>
        <w:t xml:space="preserve">these.  Similar scale action </w:t>
      </w:r>
      <w:r>
        <w:rPr>
          <w:spacing w:val="-1"/>
        </w:rPr>
        <w:t>figures</w:t>
      </w:r>
      <w:r>
        <w:t xml:space="preserve"> would also be appropriate.</w:t>
      </w:r>
    </w:p>
    <w:p w:rsidR="00F87A27" w:rsidRDefault="00F87A27">
      <w:pPr>
        <w:spacing w:before="6"/>
        <w:rPr>
          <w:rFonts w:ascii="Garamond" w:eastAsia="Garamond" w:hAnsi="Garamond" w:cs="Garamond"/>
          <w:sz w:val="28"/>
          <w:szCs w:val="28"/>
        </w:rPr>
      </w:pPr>
    </w:p>
    <w:p w:rsidR="00F87A27" w:rsidRDefault="00F87A27">
      <w:pPr>
        <w:rPr>
          <w:rFonts w:ascii="Garamond" w:eastAsia="Garamond" w:hAnsi="Garamond" w:cs="Garamond"/>
          <w:sz w:val="28"/>
          <w:szCs w:val="28"/>
        </w:rPr>
        <w:sectPr w:rsidR="00F87A27">
          <w:type w:val="continuous"/>
          <w:pgSz w:w="12240" w:h="15840"/>
          <w:pgMar w:top="700" w:right="480" w:bottom="280" w:left="600" w:header="720" w:footer="720" w:gutter="0"/>
          <w:cols w:space="720"/>
        </w:sectPr>
      </w:pPr>
    </w:p>
    <w:p w:rsidR="00F87A27" w:rsidRDefault="00F87A27">
      <w:pPr>
        <w:spacing w:before="8"/>
        <w:rPr>
          <w:rFonts w:ascii="Garamond" w:eastAsia="Garamond" w:hAnsi="Garamond" w:cs="Garamond"/>
          <w:sz w:val="27"/>
          <w:szCs w:val="27"/>
        </w:rPr>
      </w:pPr>
    </w:p>
    <w:p w:rsidR="00F87A27" w:rsidRDefault="005A02C9">
      <w:pPr>
        <w:pStyle w:val="Heading2"/>
        <w:ind w:left="192"/>
        <w:jc w:val="both"/>
        <w:rPr>
          <w:b w:val="0"/>
          <w:bCs w:val="0"/>
        </w:rPr>
      </w:pPr>
      <w:r>
        <w:t>A</w:t>
      </w:r>
      <w:r>
        <w:rPr>
          <w:spacing w:val="6"/>
        </w:rPr>
        <w:t xml:space="preserve"> </w:t>
      </w:r>
      <w:r>
        <w:t>Brief</w:t>
      </w:r>
      <w:r>
        <w:rPr>
          <w:spacing w:val="43"/>
        </w:rPr>
        <w:t xml:space="preserve"> </w:t>
      </w:r>
      <w:r>
        <w:t>Introduction</w:t>
      </w:r>
    </w:p>
    <w:p w:rsidR="00F87A27" w:rsidRDefault="005A02C9">
      <w:pPr>
        <w:pStyle w:val="BodyText"/>
        <w:spacing w:before="84" w:line="256" w:lineRule="auto"/>
        <w:ind w:left="209"/>
        <w:jc w:val="both"/>
      </w:pPr>
      <w:r>
        <w:t>Welcome to the Mobile Suit Gundam Battle</w:t>
      </w:r>
      <w:r>
        <w:rPr>
          <w:spacing w:val="-1"/>
        </w:rPr>
        <w:t xml:space="preserve"> </w:t>
      </w:r>
      <w:r>
        <w:t>System,</w:t>
      </w:r>
      <w:r>
        <w:rPr>
          <w:spacing w:val="-1"/>
        </w:rPr>
        <w:t xml:space="preserve"> </w:t>
      </w:r>
      <w:r>
        <w:t>an exciting miniatures</w:t>
      </w:r>
      <w:r>
        <w:rPr>
          <w:spacing w:val="27"/>
        </w:rPr>
        <w:t xml:space="preserve"> </w:t>
      </w:r>
      <w:r>
        <w:t>game</w:t>
      </w:r>
      <w:r>
        <w:rPr>
          <w:spacing w:val="27"/>
        </w:rPr>
        <w:t xml:space="preserve"> </w:t>
      </w:r>
      <w:r>
        <w:t>for</w:t>
      </w:r>
      <w:r>
        <w:rPr>
          <w:spacing w:val="28"/>
        </w:rPr>
        <w:t xml:space="preserve"> </w:t>
      </w:r>
      <w:r>
        <w:t>2</w:t>
      </w:r>
      <w:r>
        <w:rPr>
          <w:spacing w:val="27"/>
        </w:rPr>
        <w:t xml:space="preserve"> </w:t>
      </w:r>
      <w:r>
        <w:t>or</w:t>
      </w:r>
      <w:r>
        <w:rPr>
          <w:spacing w:val="28"/>
        </w:rPr>
        <w:t xml:space="preserve"> </w:t>
      </w:r>
      <w:r>
        <w:t>more</w:t>
      </w:r>
      <w:r>
        <w:rPr>
          <w:spacing w:val="28"/>
        </w:rPr>
        <w:t xml:space="preserve"> </w:t>
      </w:r>
      <w:r>
        <w:t>players</w:t>
      </w:r>
      <w:r>
        <w:rPr>
          <w:spacing w:val="27"/>
        </w:rPr>
        <w:t xml:space="preserve"> </w:t>
      </w:r>
      <w:r>
        <w:t>in</w:t>
      </w:r>
      <w:r>
        <w:rPr>
          <w:spacing w:val="28"/>
        </w:rPr>
        <w:t xml:space="preserve"> </w:t>
      </w:r>
      <w:r>
        <w:t>which</w:t>
      </w:r>
      <w:r>
        <w:rPr>
          <w:spacing w:val="27"/>
        </w:rPr>
        <w:t xml:space="preserve"> </w:t>
      </w:r>
      <w:r>
        <w:t>they</w:t>
      </w:r>
      <w:r>
        <w:rPr>
          <w:spacing w:val="27"/>
        </w:rPr>
        <w:t xml:space="preserve"> </w:t>
      </w:r>
      <w:r>
        <w:t>can</w:t>
      </w:r>
      <w:r>
        <w:rPr>
          <w:spacing w:val="27"/>
        </w:rPr>
        <w:t xml:space="preserve"> </w:t>
      </w:r>
      <w:r>
        <w:t>act out</w:t>
      </w:r>
      <w:r>
        <w:rPr>
          <w:spacing w:val="22"/>
        </w:rPr>
        <w:t xml:space="preserve"> </w:t>
      </w:r>
      <w:r>
        <w:t>the</w:t>
      </w:r>
      <w:r>
        <w:rPr>
          <w:spacing w:val="22"/>
        </w:rPr>
        <w:t xml:space="preserve"> </w:t>
      </w:r>
      <w:r>
        <w:t>battles</w:t>
      </w:r>
      <w:r>
        <w:rPr>
          <w:spacing w:val="22"/>
        </w:rPr>
        <w:t xml:space="preserve"> </w:t>
      </w:r>
      <w:r>
        <w:t>of</w:t>
      </w:r>
      <w:r>
        <w:rPr>
          <w:spacing w:val="22"/>
        </w:rPr>
        <w:t xml:space="preserve"> </w:t>
      </w:r>
      <w:r>
        <w:t>the</w:t>
      </w:r>
      <w:r>
        <w:rPr>
          <w:spacing w:val="22"/>
        </w:rPr>
        <w:t xml:space="preserve"> </w:t>
      </w:r>
      <w:r>
        <w:t>One</w:t>
      </w:r>
      <w:r>
        <w:rPr>
          <w:spacing w:val="22"/>
        </w:rPr>
        <w:t xml:space="preserve"> </w:t>
      </w:r>
      <w:r>
        <w:t>Year</w:t>
      </w:r>
      <w:r>
        <w:rPr>
          <w:spacing w:val="23"/>
        </w:rPr>
        <w:t xml:space="preserve"> </w:t>
      </w:r>
      <w:r>
        <w:t>War</w:t>
      </w:r>
      <w:r>
        <w:rPr>
          <w:spacing w:val="22"/>
        </w:rPr>
        <w:t xml:space="preserve"> </w:t>
      </w:r>
      <w:r>
        <w:t>from</w:t>
      </w:r>
      <w:r>
        <w:rPr>
          <w:spacing w:val="23"/>
        </w:rPr>
        <w:t xml:space="preserve"> </w:t>
      </w:r>
      <w:r>
        <w:t>the</w:t>
      </w:r>
      <w:r>
        <w:rPr>
          <w:spacing w:val="22"/>
        </w:rPr>
        <w:t xml:space="preserve"> </w:t>
      </w:r>
      <w:r>
        <w:t>Anime</w:t>
      </w:r>
      <w:r>
        <w:rPr>
          <w:spacing w:val="22"/>
        </w:rPr>
        <w:t xml:space="preserve"> </w:t>
      </w:r>
      <w:r>
        <w:t>Mobile Suit</w:t>
      </w:r>
      <w:r>
        <w:rPr>
          <w:spacing w:val="12"/>
        </w:rPr>
        <w:t xml:space="preserve"> </w:t>
      </w:r>
      <w:r>
        <w:t>Gundam.</w:t>
      </w:r>
      <w:r>
        <w:rPr>
          <w:spacing w:val="25"/>
        </w:rPr>
        <w:t xml:space="preserve"> </w:t>
      </w:r>
      <w:r>
        <w:t>Each</w:t>
      </w:r>
      <w:r>
        <w:rPr>
          <w:spacing w:val="12"/>
        </w:rPr>
        <w:t xml:space="preserve"> </w:t>
      </w:r>
      <w:r>
        <w:t>player</w:t>
      </w:r>
      <w:r>
        <w:rPr>
          <w:spacing w:val="12"/>
        </w:rPr>
        <w:t xml:space="preserve"> </w:t>
      </w:r>
      <w:r>
        <w:t>commands</w:t>
      </w:r>
      <w:r>
        <w:rPr>
          <w:spacing w:val="12"/>
        </w:rPr>
        <w:t xml:space="preserve"> </w:t>
      </w:r>
      <w:r>
        <w:t>a</w:t>
      </w:r>
      <w:r>
        <w:rPr>
          <w:spacing w:val="12"/>
        </w:rPr>
        <w:t xml:space="preserve"> </w:t>
      </w:r>
      <w:r>
        <w:t>team</w:t>
      </w:r>
      <w:r>
        <w:rPr>
          <w:spacing w:val="12"/>
        </w:rPr>
        <w:t xml:space="preserve"> </w:t>
      </w:r>
      <w:r>
        <w:t>of</w:t>
      </w:r>
      <w:r>
        <w:rPr>
          <w:spacing w:val="12"/>
        </w:rPr>
        <w:t xml:space="preserve"> </w:t>
      </w:r>
      <w:r>
        <w:t>bipedal armored</w:t>
      </w:r>
      <w:r>
        <w:rPr>
          <w:spacing w:val="20"/>
        </w:rPr>
        <w:t xml:space="preserve"> </w:t>
      </w:r>
      <w:r>
        <w:t>vehicles,</w:t>
      </w:r>
      <w:r>
        <w:rPr>
          <w:spacing w:val="20"/>
        </w:rPr>
        <w:t xml:space="preserve"> </w:t>
      </w:r>
      <w:r>
        <w:t>called</w:t>
      </w:r>
      <w:r>
        <w:rPr>
          <w:spacing w:val="20"/>
        </w:rPr>
        <w:t xml:space="preserve"> </w:t>
      </w:r>
      <w:r>
        <w:t>mobile</w:t>
      </w:r>
      <w:r>
        <w:rPr>
          <w:spacing w:val="20"/>
        </w:rPr>
        <w:t xml:space="preserve"> </w:t>
      </w:r>
      <w:r>
        <w:t>suits</w:t>
      </w:r>
      <w:r>
        <w:rPr>
          <w:spacing w:val="20"/>
        </w:rPr>
        <w:t xml:space="preserve"> </w:t>
      </w:r>
      <w:r>
        <w:t>fighting</w:t>
      </w:r>
      <w:r>
        <w:rPr>
          <w:spacing w:val="20"/>
        </w:rPr>
        <w:t xml:space="preserve"> </w:t>
      </w:r>
      <w:r>
        <w:t>to</w:t>
      </w:r>
      <w:r>
        <w:rPr>
          <w:spacing w:val="20"/>
        </w:rPr>
        <w:t xml:space="preserve"> </w:t>
      </w:r>
      <w:r>
        <w:t xml:space="preserve">complete various </w:t>
      </w:r>
      <w:r>
        <w:rPr>
          <w:spacing w:val="-1"/>
        </w:rPr>
        <w:t>objectives</w:t>
      </w:r>
      <w:r>
        <w:t xml:space="preserve"> on the game board.</w:t>
      </w:r>
    </w:p>
    <w:p w:rsidR="00F87A27" w:rsidRDefault="005A02C9">
      <w:pPr>
        <w:pStyle w:val="BodyText"/>
        <w:spacing w:before="81" w:line="256" w:lineRule="auto"/>
        <w:ind w:left="198" w:right="329"/>
        <w:jc w:val="both"/>
      </w:pPr>
      <w:r>
        <w:br w:type="column"/>
      </w:r>
      <w:r>
        <w:lastRenderedPageBreak/>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good attitiude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F87A27" w:rsidRDefault="005A02C9">
      <w:pPr>
        <w:pStyle w:val="BodyText"/>
        <w:spacing w:before="154" w:line="256" w:lineRule="auto"/>
        <w:ind w:left="192" w:right="218"/>
        <w:jc w:val="both"/>
      </w:pPr>
      <w:r>
        <w:t>The Mobile Suit Gundam Battle</w:t>
      </w:r>
      <w:r>
        <w:rPr>
          <w:spacing w:val="-1"/>
        </w:rPr>
        <w:t xml:space="preserve"> </w:t>
      </w:r>
      <w:r>
        <w:t>System</w:t>
      </w:r>
      <w:r>
        <w:rPr>
          <w:spacing w:val="-1"/>
        </w:rPr>
        <w:t xml:space="preserve"> </w:t>
      </w:r>
      <w:r>
        <w:t>rulebook is designed</w:t>
      </w:r>
      <w:r>
        <w:rPr>
          <w:spacing w:val="-1"/>
        </w:rPr>
        <w:t xml:space="preserve"> </w:t>
      </w:r>
      <w:r>
        <w:t>to be fully self cotained.</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F87A27" w:rsidRDefault="00F87A27">
      <w:pPr>
        <w:spacing w:line="256" w:lineRule="auto"/>
        <w:jc w:val="both"/>
        <w:sectPr w:rsidR="00F87A27">
          <w:type w:val="continuous"/>
          <w:pgSz w:w="12240" w:h="15840"/>
          <w:pgMar w:top="700" w:right="480" w:bottom="280" w:left="600" w:header="720" w:footer="720" w:gutter="0"/>
          <w:cols w:num="2" w:space="720" w:equalWidth="0">
            <w:col w:w="5153" w:space="419"/>
            <w:col w:w="5588"/>
          </w:cols>
        </w:sectPr>
      </w:pPr>
    </w:p>
    <w:p w:rsidR="00F87A27" w:rsidRDefault="00F87A27">
      <w:pPr>
        <w:spacing w:before="9"/>
        <w:rPr>
          <w:rFonts w:ascii="Garamond" w:eastAsia="Garamond" w:hAnsi="Garamond" w:cs="Garamond"/>
          <w:sz w:val="10"/>
          <w:szCs w:val="10"/>
        </w:rPr>
      </w:pPr>
    </w:p>
    <w:p w:rsidR="00F87A27" w:rsidRDefault="00E86CF6">
      <w:pPr>
        <w:pStyle w:val="Heading2"/>
        <w:spacing w:before="77"/>
        <w:ind w:left="5111" w:right="3743"/>
        <w:jc w:val="center"/>
        <w:rPr>
          <w:rFonts w:cs="Garamond"/>
          <w:b w:val="0"/>
          <w:bCs w:val="0"/>
        </w:rPr>
      </w:pPr>
      <w:r w:rsidRPr="00E86CF6">
        <w:pict>
          <v:group id="_x0000_s1557" style="position:absolute;left:0;text-align:left;margin-left:35.55pt;margin-top:.5pt;width:264pt;height:202.5pt;z-index:251610624;mso-position-horizontal-relative:page" coordorigin="712,11" coordsize="5280,4050">
            <v:shape id="_x0000_s1560" type="#_x0000_t75" style="position:absolute;left:722;top:21;width:5260;height:4030">
              <v:imagedata r:id="rId8" o:title=""/>
            </v:shape>
            <v:group id="_x0000_s1558" style="position:absolute;left:722;top:21;width:5260;height:4030" coordorigin="722,21" coordsize="5260,4030">
              <v:shape id="_x0000_s1559" style="position:absolute;left:722;top:21;width:5260;height:4030" coordorigin="722,21" coordsize="5260,4030" path="m722,21r5260,l5982,4051r-5260,l722,21xe" filled="f" strokeweight="1pt">
                <v:path arrowok="t"/>
              </v:shape>
            </v:group>
            <w10:wrap anchorx="page"/>
          </v:group>
        </w:pict>
      </w:r>
      <w:r w:rsidR="005A02C9">
        <w:t>Dice Rolls</w:t>
      </w:r>
    </w:p>
    <w:p w:rsidR="00F87A27" w:rsidRDefault="00F87A27">
      <w:pPr>
        <w:spacing w:before="5"/>
        <w:rPr>
          <w:rFonts w:ascii="Garamond" w:eastAsia="Garamond" w:hAnsi="Garamond" w:cs="Garamond"/>
          <w:b/>
          <w:bCs/>
          <w:sz w:val="19"/>
          <w:szCs w:val="19"/>
        </w:rPr>
      </w:pPr>
    </w:p>
    <w:p w:rsidR="00F87A27" w:rsidRDefault="005A02C9">
      <w:pPr>
        <w:pStyle w:val="BodyText"/>
        <w:spacing w:line="256" w:lineRule="auto"/>
        <w:ind w:left="5759" w:right="190"/>
        <w:jc w:val="both"/>
      </w:pPr>
      <w:r>
        <w:t>In</w:t>
      </w:r>
      <w:r>
        <w:rPr>
          <w:spacing w:val="29"/>
        </w:rPr>
        <w:t xml:space="preserve"> </w:t>
      </w:r>
      <w:r>
        <w:t>addition</w:t>
      </w:r>
      <w:r>
        <w:rPr>
          <w:spacing w:val="29"/>
        </w:rPr>
        <w:t xml:space="preserve"> </w:t>
      </w:r>
      <w:r>
        <w:t>to</w:t>
      </w:r>
      <w:r>
        <w:rPr>
          <w:spacing w:val="29"/>
        </w:rPr>
        <w:t xml:space="preserve"> </w:t>
      </w:r>
      <w:r>
        <w:t>normal</w:t>
      </w:r>
      <w:r>
        <w:rPr>
          <w:spacing w:val="29"/>
        </w:rPr>
        <w:t xml:space="preserve"> </w:t>
      </w:r>
      <w:r>
        <w:t>rolls</w:t>
      </w:r>
      <w:r>
        <w:rPr>
          <w:spacing w:val="29"/>
        </w:rPr>
        <w:t xml:space="preserve"> </w:t>
      </w:r>
      <w:r>
        <w:t>of</w:t>
      </w:r>
      <w:r>
        <w:rPr>
          <w:spacing w:val="29"/>
        </w:rPr>
        <w:t xml:space="preserve"> </w:t>
      </w:r>
      <w:r>
        <w:t>1</w:t>
      </w:r>
      <w:r>
        <w:rPr>
          <w:spacing w:val="29"/>
        </w:rPr>
        <w:t xml:space="preserve"> </w:t>
      </w:r>
      <w:r>
        <w:t>d6</w:t>
      </w:r>
      <w:r>
        <w:rPr>
          <w:spacing w:val="29"/>
        </w:rPr>
        <w:t xml:space="preserve"> </w:t>
      </w:r>
      <w:r>
        <w:t>die,</w:t>
      </w:r>
      <w:r>
        <w:rPr>
          <w:spacing w:val="28"/>
        </w:rPr>
        <w:t xml:space="preserve"> </w:t>
      </w:r>
      <w:r>
        <w:t>the</w:t>
      </w:r>
      <w:r>
        <w:rPr>
          <w:spacing w:val="28"/>
        </w:rPr>
        <w:t xml:space="preserve"> </w:t>
      </w:r>
      <w:r>
        <w:t>game</w:t>
      </w:r>
      <w:r>
        <w:rPr>
          <w:spacing w:val="29"/>
        </w:rPr>
        <w:t xml:space="preserve"> </w:t>
      </w:r>
      <w:r>
        <w:t>often</w:t>
      </w:r>
      <w:r>
        <w:rPr>
          <w:spacing w:val="28"/>
        </w:rPr>
        <w:t xml:space="preserve"> </w:t>
      </w:r>
      <w:r>
        <w:t>requires multiple</w:t>
      </w:r>
      <w:r>
        <w:rPr>
          <w:spacing w:val="28"/>
        </w:rPr>
        <w:t xml:space="preserve"> </w:t>
      </w:r>
      <w:r>
        <w:t>combinations</w:t>
      </w:r>
      <w:r>
        <w:rPr>
          <w:spacing w:val="28"/>
        </w:rPr>
        <w:t xml:space="preserve"> </w:t>
      </w:r>
      <w:r>
        <w:t>and</w:t>
      </w:r>
      <w:r>
        <w:rPr>
          <w:spacing w:val="29"/>
        </w:rPr>
        <w:t xml:space="preserve"> </w:t>
      </w:r>
      <w:r>
        <w:t>variations.</w:t>
      </w:r>
      <w:r>
        <w:rPr>
          <w:spacing w:val="7"/>
        </w:rPr>
        <w:t xml:space="preserve"> </w:t>
      </w:r>
      <w:r>
        <w:t>For</w:t>
      </w:r>
      <w:r>
        <w:rPr>
          <w:spacing w:val="28"/>
        </w:rPr>
        <w:t xml:space="preserve"> </w:t>
      </w:r>
      <w:r>
        <w:t>instance</w:t>
      </w:r>
      <w:r>
        <w:rPr>
          <w:spacing w:val="28"/>
        </w:rPr>
        <w:t xml:space="preserve"> </w:t>
      </w:r>
      <w:r>
        <w:t>when</w:t>
      </w:r>
      <w:r>
        <w:rPr>
          <w:spacing w:val="28"/>
        </w:rPr>
        <w:t xml:space="preserve"> </w:t>
      </w:r>
      <w:r>
        <w:t>2</w:t>
      </w:r>
      <w:r>
        <w:rPr>
          <w:spacing w:val="28"/>
        </w:rPr>
        <w:t xml:space="preserve"> </w:t>
      </w:r>
      <w:r>
        <w:t>dice must</w:t>
      </w:r>
      <w:r>
        <w:rPr>
          <w:spacing w:val="46"/>
        </w:rPr>
        <w:t xml:space="preserve"> </w:t>
      </w:r>
      <w:r>
        <w:t>be</w:t>
      </w:r>
      <w:r>
        <w:rPr>
          <w:spacing w:val="46"/>
        </w:rPr>
        <w:t xml:space="preserve"> </w:t>
      </w:r>
      <w:r>
        <w:t>rolled,</w:t>
      </w:r>
      <w:r>
        <w:rPr>
          <w:spacing w:val="46"/>
        </w:rPr>
        <w:t xml:space="preserve"> </w:t>
      </w:r>
      <w:r>
        <w:t>the</w:t>
      </w:r>
      <w:r>
        <w:rPr>
          <w:spacing w:val="46"/>
        </w:rPr>
        <w:t xml:space="preserve"> </w:t>
      </w:r>
      <w:r>
        <w:t>game</w:t>
      </w:r>
      <w:r>
        <w:rPr>
          <w:spacing w:val="46"/>
        </w:rPr>
        <w:t xml:space="preserve"> </w:t>
      </w:r>
      <w:r>
        <w:t>will</w:t>
      </w:r>
      <w:r>
        <w:rPr>
          <w:spacing w:val="46"/>
        </w:rPr>
        <w:t xml:space="preserve"> </w:t>
      </w:r>
      <w:r>
        <w:t>denote</w:t>
      </w:r>
      <w:r>
        <w:rPr>
          <w:spacing w:val="46"/>
        </w:rPr>
        <w:t xml:space="preserve"> </w:t>
      </w:r>
      <w:r>
        <w:t>it</w:t>
      </w:r>
      <w:r>
        <w:rPr>
          <w:spacing w:val="46"/>
        </w:rPr>
        <w:t xml:space="preserve"> </w:t>
      </w:r>
      <w:r>
        <w:t>as</w:t>
      </w:r>
      <w:r>
        <w:rPr>
          <w:spacing w:val="46"/>
        </w:rPr>
        <w:t xml:space="preserve"> </w:t>
      </w:r>
      <w:r>
        <w:t>2D6.</w:t>
      </w:r>
      <w:r>
        <w:rPr>
          <w:spacing w:val="43"/>
        </w:rPr>
        <w:t xml:space="preserve"> </w:t>
      </w:r>
      <w:r>
        <w:t>If</w:t>
      </w:r>
      <w:r>
        <w:rPr>
          <w:spacing w:val="46"/>
        </w:rPr>
        <w:t xml:space="preserve"> </w:t>
      </w:r>
      <w:r>
        <w:t>additional modifications</w:t>
      </w:r>
      <w:r>
        <w:rPr>
          <w:spacing w:val="18"/>
        </w:rPr>
        <w:t xml:space="preserve"> </w:t>
      </w:r>
      <w:r>
        <w:t>are</w:t>
      </w:r>
      <w:r>
        <w:rPr>
          <w:spacing w:val="18"/>
        </w:rPr>
        <w:t xml:space="preserve"> </w:t>
      </w:r>
      <w:r>
        <w:t>required,</w:t>
      </w:r>
      <w:r>
        <w:rPr>
          <w:spacing w:val="18"/>
        </w:rPr>
        <w:t xml:space="preserve"> </w:t>
      </w:r>
      <w:r>
        <w:t>they</w:t>
      </w:r>
      <w:r>
        <w:rPr>
          <w:spacing w:val="18"/>
        </w:rPr>
        <w:t xml:space="preserve"> </w:t>
      </w:r>
      <w:r>
        <w:t>will</w:t>
      </w:r>
      <w:r>
        <w:rPr>
          <w:spacing w:val="18"/>
        </w:rPr>
        <w:t xml:space="preserve"> </w:t>
      </w:r>
      <w:r>
        <w:t>be</w:t>
      </w:r>
      <w:r>
        <w:rPr>
          <w:spacing w:val="18"/>
        </w:rPr>
        <w:t xml:space="preserve"> </w:t>
      </w:r>
      <w:r>
        <w:t>denoted</w:t>
      </w:r>
      <w:r>
        <w:rPr>
          <w:spacing w:val="18"/>
        </w:rPr>
        <w:t xml:space="preserve"> </w:t>
      </w:r>
      <w:r>
        <w:t>with</w:t>
      </w:r>
      <w:r>
        <w:rPr>
          <w:spacing w:val="18"/>
        </w:rPr>
        <w:t xml:space="preserve"> </w:t>
      </w:r>
      <w:r>
        <w:t>a</w:t>
      </w:r>
      <w:r>
        <w:rPr>
          <w:spacing w:val="18"/>
        </w:rPr>
        <w:t xml:space="preserve"> </w:t>
      </w:r>
      <w:r>
        <w:t>+X</w:t>
      </w:r>
      <w:r>
        <w:rPr>
          <w:spacing w:val="18"/>
        </w:rPr>
        <w:t xml:space="preserve"> </w:t>
      </w:r>
      <w:r>
        <w:t>or</w:t>
      </w:r>
      <w:r>
        <w:rPr>
          <w:spacing w:val="19"/>
        </w:rPr>
        <w:t xml:space="preserve"> </w:t>
      </w:r>
      <w:r>
        <w:t>-X after</w:t>
      </w:r>
      <w:r>
        <w:rPr>
          <w:spacing w:val="8"/>
        </w:rPr>
        <w:t xml:space="preserve"> </w:t>
      </w:r>
      <w:r>
        <w:t>the</w:t>
      </w:r>
      <w:r>
        <w:rPr>
          <w:spacing w:val="8"/>
        </w:rPr>
        <w:t xml:space="preserve"> </w:t>
      </w:r>
      <w:r>
        <w:t>D6.</w:t>
      </w:r>
      <w:r>
        <w:rPr>
          <w:spacing w:val="17"/>
        </w:rPr>
        <w:t xml:space="preserve"> </w:t>
      </w:r>
      <w:r>
        <w:t>In</w:t>
      </w:r>
      <w:r>
        <w:rPr>
          <w:spacing w:val="8"/>
        </w:rPr>
        <w:t xml:space="preserve"> </w:t>
      </w:r>
      <w:r>
        <w:t>that</w:t>
      </w:r>
      <w:r>
        <w:rPr>
          <w:spacing w:val="8"/>
        </w:rPr>
        <w:t xml:space="preserve"> </w:t>
      </w:r>
      <w:r>
        <w:t>situation,</w:t>
      </w:r>
      <w:r>
        <w:rPr>
          <w:spacing w:val="8"/>
        </w:rPr>
        <w:t xml:space="preserve"> </w:t>
      </w:r>
      <w:r>
        <w:t>one</w:t>
      </w:r>
      <w:r>
        <w:rPr>
          <w:spacing w:val="8"/>
        </w:rPr>
        <w:t xml:space="preserve"> </w:t>
      </w:r>
      <w:r>
        <w:t>must</w:t>
      </w:r>
      <w:r>
        <w:rPr>
          <w:spacing w:val="8"/>
        </w:rPr>
        <w:t xml:space="preserve"> </w:t>
      </w:r>
      <w:r>
        <w:t>add</w:t>
      </w:r>
      <w:r>
        <w:rPr>
          <w:spacing w:val="8"/>
        </w:rPr>
        <w:t xml:space="preserve"> </w:t>
      </w:r>
      <w:r>
        <w:t>or</w:t>
      </w:r>
      <w:r>
        <w:rPr>
          <w:spacing w:val="9"/>
        </w:rPr>
        <w:t xml:space="preserve"> </w:t>
      </w:r>
      <w:r>
        <w:t>subtract</w:t>
      </w:r>
      <w:r>
        <w:rPr>
          <w:spacing w:val="8"/>
        </w:rPr>
        <w:t xml:space="preserve"> </w:t>
      </w:r>
      <w:r>
        <w:t>from</w:t>
      </w:r>
      <w:r>
        <w:rPr>
          <w:spacing w:val="8"/>
        </w:rPr>
        <w:t xml:space="preserve"> </w:t>
      </w:r>
      <w:r>
        <w:t>the total</w:t>
      </w:r>
      <w:r>
        <w:rPr>
          <w:spacing w:val="12"/>
        </w:rPr>
        <w:t xml:space="preserve"> </w:t>
      </w:r>
      <w:r>
        <w:t>based</w:t>
      </w:r>
      <w:r>
        <w:rPr>
          <w:spacing w:val="12"/>
        </w:rPr>
        <w:t xml:space="preserve"> </w:t>
      </w:r>
      <w:r>
        <w:t>on</w:t>
      </w:r>
      <w:r>
        <w:rPr>
          <w:spacing w:val="12"/>
        </w:rPr>
        <w:t xml:space="preserve"> </w:t>
      </w:r>
      <w:r>
        <w:t>the</w:t>
      </w:r>
      <w:r>
        <w:rPr>
          <w:spacing w:val="12"/>
        </w:rPr>
        <w:t xml:space="preserve"> </w:t>
      </w:r>
      <w:r>
        <w:t>modifier</w:t>
      </w:r>
      <w:r>
        <w:rPr>
          <w:spacing w:val="12"/>
        </w:rPr>
        <w:t xml:space="preserve"> </w:t>
      </w:r>
      <w:r>
        <w:t>given.</w:t>
      </w:r>
      <w:r>
        <w:rPr>
          <w:spacing w:val="24"/>
        </w:rPr>
        <w:t xml:space="preserve"> </w:t>
      </w:r>
      <w:r>
        <w:t>Modifiers</w:t>
      </w:r>
      <w:r>
        <w:rPr>
          <w:spacing w:val="12"/>
        </w:rPr>
        <w:t xml:space="preserve"> </w:t>
      </w:r>
      <w:r>
        <w:t>often</w:t>
      </w:r>
      <w:r>
        <w:rPr>
          <w:spacing w:val="12"/>
        </w:rPr>
        <w:t xml:space="preserve"> </w:t>
      </w:r>
      <w:r>
        <w:t>come</w:t>
      </w:r>
      <w:r>
        <w:rPr>
          <w:spacing w:val="12"/>
        </w:rPr>
        <w:t xml:space="preserve"> </w:t>
      </w:r>
      <w:r>
        <w:t>about</w:t>
      </w:r>
      <w:r>
        <w:rPr>
          <w:spacing w:val="12"/>
        </w:rPr>
        <w:t xml:space="preserve"> </w:t>
      </w:r>
      <w:r>
        <w:t>in the</w:t>
      </w:r>
      <w:r>
        <w:rPr>
          <w:spacing w:val="49"/>
        </w:rPr>
        <w:t xml:space="preserve"> </w:t>
      </w:r>
      <w:r>
        <w:t>game</w:t>
      </w:r>
      <w:r>
        <w:rPr>
          <w:spacing w:val="49"/>
        </w:rPr>
        <w:t xml:space="preserve"> </w:t>
      </w:r>
      <w:r>
        <w:t>as</w:t>
      </w:r>
      <w:r>
        <w:rPr>
          <w:spacing w:val="49"/>
        </w:rPr>
        <w:t xml:space="preserve"> </w:t>
      </w:r>
      <w:r>
        <w:t>penalites</w:t>
      </w:r>
      <w:r>
        <w:rPr>
          <w:spacing w:val="49"/>
        </w:rPr>
        <w:t xml:space="preserve"> </w:t>
      </w:r>
      <w:r>
        <w:t>or</w:t>
      </w:r>
      <w:r>
        <w:rPr>
          <w:spacing w:val="49"/>
        </w:rPr>
        <w:t xml:space="preserve"> </w:t>
      </w:r>
      <w:r>
        <w:t>rewards.</w:t>
      </w:r>
      <w:r>
        <w:rPr>
          <w:spacing w:val="49"/>
        </w:rPr>
        <w:t xml:space="preserve"> </w:t>
      </w:r>
      <w:r>
        <w:t>These</w:t>
      </w:r>
      <w:r>
        <w:rPr>
          <w:spacing w:val="49"/>
        </w:rPr>
        <w:t xml:space="preserve"> </w:t>
      </w:r>
      <w:r>
        <w:t>will</w:t>
      </w:r>
      <w:r>
        <w:rPr>
          <w:spacing w:val="49"/>
        </w:rPr>
        <w:t xml:space="preserve"> </w:t>
      </w:r>
      <w:r>
        <w:t>ALWAYS</w:t>
      </w:r>
      <w:r>
        <w:rPr>
          <w:spacing w:val="49"/>
        </w:rPr>
        <w:t xml:space="preserve"> </w:t>
      </w:r>
      <w:r>
        <w:t>stack outside</w:t>
      </w:r>
      <w:r>
        <w:rPr>
          <w:spacing w:val="22"/>
        </w:rPr>
        <w:t xml:space="preserve"> </w:t>
      </w:r>
      <w:r>
        <w:t>of</w:t>
      </w:r>
      <w:r>
        <w:rPr>
          <w:spacing w:val="23"/>
        </w:rPr>
        <w:t xml:space="preserve"> </w:t>
      </w:r>
      <w:r>
        <w:t>categories.</w:t>
      </w:r>
      <w:r>
        <w:rPr>
          <w:spacing w:val="46"/>
        </w:rPr>
        <w:t xml:space="preserve"> </w:t>
      </w:r>
      <w:r>
        <w:t>For</w:t>
      </w:r>
      <w:r>
        <w:rPr>
          <w:spacing w:val="23"/>
        </w:rPr>
        <w:t xml:space="preserve"> </w:t>
      </w:r>
      <w:r>
        <w:t>instance,</w:t>
      </w:r>
      <w:r>
        <w:rPr>
          <w:spacing w:val="22"/>
        </w:rPr>
        <w:t xml:space="preserve"> </w:t>
      </w:r>
      <w:r>
        <w:t>if</w:t>
      </w:r>
      <w:r>
        <w:rPr>
          <w:spacing w:val="23"/>
        </w:rPr>
        <w:t xml:space="preserve"> </w:t>
      </w:r>
      <w:r>
        <w:t>a</w:t>
      </w:r>
      <w:r>
        <w:rPr>
          <w:spacing w:val="23"/>
        </w:rPr>
        <w:t xml:space="preserve"> </w:t>
      </w:r>
      <w:r>
        <w:t>suit</w:t>
      </w:r>
      <w:r>
        <w:rPr>
          <w:spacing w:val="23"/>
        </w:rPr>
        <w:t xml:space="preserve"> </w:t>
      </w:r>
      <w:r>
        <w:t>is</w:t>
      </w:r>
      <w:r>
        <w:rPr>
          <w:spacing w:val="23"/>
        </w:rPr>
        <w:t xml:space="preserve"> </w:t>
      </w:r>
      <w:r>
        <w:t>both</w:t>
      </w:r>
      <w:r>
        <w:rPr>
          <w:spacing w:val="23"/>
        </w:rPr>
        <w:t xml:space="preserve"> </w:t>
      </w:r>
      <w:r>
        <w:t>running</w:t>
      </w:r>
      <w:r>
        <w:rPr>
          <w:spacing w:val="23"/>
        </w:rPr>
        <w:t xml:space="preserve"> </w:t>
      </w:r>
      <w:r>
        <w:t>and obstructed</w:t>
      </w:r>
      <w:r>
        <w:rPr>
          <w:spacing w:val="23"/>
        </w:rPr>
        <w:t xml:space="preserve"> </w:t>
      </w:r>
      <w:r>
        <w:t>from</w:t>
      </w:r>
      <w:r>
        <w:rPr>
          <w:spacing w:val="23"/>
        </w:rPr>
        <w:t xml:space="preserve"> </w:t>
      </w:r>
      <w:r>
        <w:t>view,</w:t>
      </w:r>
      <w:r>
        <w:rPr>
          <w:spacing w:val="23"/>
        </w:rPr>
        <w:t xml:space="preserve"> </w:t>
      </w:r>
      <w:r>
        <w:t>an</w:t>
      </w:r>
      <w:r>
        <w:rPr>
          <w:spacing w:val="23"/>
        </w:rPr>
        <w:t xml:space="preserve"> </w:t>
      </w:r>
      <w:r>
        <w:t>opponent</w:t>
      </w:r>
      <w:r>
        <w:rPr>
          <w:spacing w:val="23"/>
        </w:rPr>
        <w:t xml:space="preserve"> </w:t>
      </w:r>
      <w:r>
        <w:t>would</w:t>
      </w:r>
      <w:r>
        <w:rPr>
          <w:spacing w:val="23"/>
        </w:rPr>
        <w:t xml:space="preserve"> </w:t>
      </w:r>
      <w:r>
        <w:t>combine</w:t>
      </w:r>
      <w:r>
        <w:rPr>
          <w:spacing w:val="23"/>
        </w:rPr>
        <w:t xml:space="preserve"> </w:t>
      </w:r>
      <w:r>
        <w:t>the</w:t>
      </w:r>
      <w:r>
        <w:rPr>
          <w:spacing w:val="23"/>
        </w:rPr>
        <w:t xml:space="preserve"> </w:t>
      </w:r>
      <w:r>
        <w:t>penalties for</w:t>
      </w:r>
      <w:r>
        <w:rPr>
          <w:spacing w:val="8"/>
        </w:rPr>
        <w:t xml:space="preserve"> </w:t>
      </w:r>
      <w:r>
        <w:t>movement</w:t>
      </w:r>
      <w:r>
        <w:rPr>
          <w:spacing w:val="8"/>
        </w:rPr>
        <w:t xml:space="preserve"> </w:t>
      </w:r>
      <w:r>
        <w:t>and</w:t>
      </w:r>
      <w:r>
        <w:rPr>
          <w:spacing w:val="8"/>
        </w:rPr>
        <w:t xml:space="preserve"> </w:t>
      </w:r>
      <w:r>
        <w:t>cover.</w:t>
      </w:r>
      <w:r>
        <w:rPr>
          <w:spacing w:val="17"/>
        </w:rPr>
        <w:t xml:space="preserve"> </w:t>
      </w:r>
      <w:r>
        <w:t>They</w:t>
      </w:r>
      <w:r>
        <w:rPr>
          <w:spacing w:val="8"/>
        </w:rPr>
        <w:t xml:space="preserve"> </w:t>
      </w:r>
      <w:r>
        <w:t>would</w:t>
      </w:r>
      <w:r>
        <w:rPr>
          <w:spacing w:val="8"/>
        </w:rPr>
        <w:t xml:space="preserve"> </w:t>
      </w:r>
      <w:r>
        <w:t>not,</w:t>
      </w:r>
      <w:r>
        <w:rPr>
          <w:spacing w:val="8"/>
        </w:rPr>
        <w:t xml:space="preserve"> </w:t>
      </w:r>
      <w:r>
        <w:t>however,</w:t>
      </w:r>
      <w:r>
        <w:rPr>
          <w:spacing w:val="8"/>
        </w:rPr>
        <w:t xml:space="preserve"> </w:t>
      </w:r>
      <w:r>
        <w:t>combine</w:t>
      </w:r>
      <w:r>
        <w:rPr>
          <w:spacing w:val="8"/>
        </w:rPr>
        <w:t xml:space="preserve"> </w:t>
      </w:r>
      <w:r>
        <w:t>the penalties for walking and running.</w:t>
      </w:r>
    </w:p>
    <w:p w:rsidR="00F87A27" w:rsidRDefault="005A02C9">
      <w:pPr>
        <w:spacing w:before="149" w:line="220" w:lineRule="exact"/>
        <w:ind w:left="5786" w:right="110"/>
        <w:jc w:val="both"/>
        <w:rPr>
          <w:rFonts w:ascii="Garamond" w:eastAsia="Garamond" w:hAnsi="Garamond" w:cs="Garamond"/>
          <w:sz w:val="20"/>
          <w:szCs w:val="20"/>
        </w:rPr>
      </w:pPr>
      <w:r>
        <w:rPr>
          <w:rFonts w:ascii="Garamond" w:eastAsia="Garamond" w:hAnsi="Garamond" w:cs="Garamond"/>
          <w:i/>
          <w:sz w:val="20"/>
          <w:szCs w:val="20"/>
        </w:rPr>
        <w:t>Good</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luck</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Pilots,</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check</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15"/>
          <w:sz w:val="20"/>
          <w:szCs w:val="20"/>
        </w:rPr>
        <w:t xml:space="preserve"> </w:t>
      </w:r>
      <w:r>
        <w:rPr>
          <w:rFonts w:ascii="Garamond" w:eastAsia="Garamond" w:hAnsi="Garamond" w:cs="Garamond"/>
          <w:i/>
          <w:sz w:val="20"/>
          <w:szCs w:val="20"/>
        </w:rPr>
        <w:t>weapons</w:t>
      </w:r>
      <w:r>
        <w:rPr>
          <w:rFonts w:ascii="Garamond" w:eastAsia="Garamond" w:hAnsi="Garamond" w:cs="Garamond"/>
          <w:i/>
          <w:spacing w:val="15"/>
          <w:sz w:val="20"/>
          <w:szCs w:val="20"/>
        </w:rPr>
        <w:t xml:space="preserve"> </w:t>
      </w:r>
      <w:r>
        <w:rPr>
          <w:rFonts w:ascii="Garamond" w:eastAsia="Garamond" w:hAnsi="Garamond" w:cs="Garamond"/>
          <w:i/>
          <w:sz w:val="20"/>
          <w:szCs w:val="20"/>
        </w:rPr>
        <w:t>and</w:t>
      </w:r>
      <w:r>
        <w:rPr>
          <w:rFonts w:ascii="Garamond" w:eastAsia="Garamond" w:hAnsi="Garamond" w:cs="Garamond"/>
          <w:i/>
          <w:spacing w:val="15"/>
          <w:sz w:val="20"/>
          <w:szCs w:val="20"/>
        </w:rPr>
        <w:t xml:space="preserve"> </w:t>
      </w:r>
      <w:r>
        <w:rPr>
          <w:rFonts w:ascii="Garamond" w:eastAsia="Garamond" w:hAnsi="Garamond" w:cs="Garamond"/>
          <w:i/>
          <w:sz w:val="20"/>
          <w:szCs w:val="20"/>
        </w:rPr>
        <w:t>stay</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sharp.</w:t>
      </w:r>
      <w:r>
        <w:rPr>
          <w:rFonts w:ascii="Garamond" w:eastAsia="Garamond" w:hAnsi="Garamond" w:cs="Garamond"/>
          <w:i/>
          <w:spacing w:val="15"/>
          <w:sz w:val="20"/>
          <w:szCs w:val="20"/>
        </w:rPr>
        <w:t xml:space="preserve"> </w:t>
      </w:r>
      <w:r>
        <w:rPr>
          <w:rFonts w:ascii="Garamond" w:eastAsia="Garamond" w:hAnsi="Garamond" w:cs="Garamond"/>
          <w:i/>
          <w:spacing w:val="-8"/>
          <w:sz w:val="20"/>
          <w:szCs w:val="20"/>
        </w:rPr>
        <w:t>You</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ready</w:t>
      </w:r>
      <w:r>
        <w:rPr>
          <w:rFonts w:ascii="Garamond" w:eastAsia="Garamond" w:hAnsi="Garamond" w:cs="Garamond"/>
          <w:i/>
          <w:spacing w:val="15"/>
          <w:sz w:val="20"/>
          <w:szCs w:val="20"/>
        </w:rPr>
        <w:t xml:space="preserve"> </w:t>
      </w:r>
      <w:r>
        <w:rPr>
          <w:rFonts w:ascii="Garamond" w:eastAsia="Garamond" w:hAnsi="Garamond" w:cs="Garamond"/>
          <w:i/>
          <w:sz w:val="20"/>
          <w:szCs w:val="20"/>
        </w:rPr>
        <w:t>to</w:t>
      </w:r>
      <w:r>
        <w:rPr>
          <w:rFonts w:ascii="Garamond" w:eastAsia="Garamond" w:hAnsi="Garamond" w:cs="Garamond"/>
          <w:i/>
          <w:spacing w:val="15"/>
          <w:sz w:val="20"/>
          <w:szCs w:val="20"/>
        </w:rPr>
        <w:t xml:space="preserve"> </w:t>
      </w:r>
      <w:r>
        <w:rPr>
          <w:rFonts w:ascii="Garamond" w:eastAsia="Garamond" w:hAnsi="Garamond" w:cs="Garamond"/>
          <w:i/>
          <w:sz w:val="20"/>
          <w:szCs w:val="20"/>
        </w:rPr>
        <w:t>start</w:t>
      </w:r>
      <w:r>
        <w:rPr>
          <w:rFonts w:ascii="Garamond" w:eastAsia="Garamond" w:hAnsi="Garamond" w:cs="Garamond"/>
          <w:i/>
          <w:spacing w:val="29"/>
          <w:sz w:val="20"/>
          <w:szCs w:val="20"/>
        </w:rPr>
        <w:t xml:space="preserve"> </w:t>
      </w:r>
      <w:r>
        <w:rPr>
          <w:rFonts w:ascii="Garamond" w:eastAsia="Garamond" w:hAnsi="Garamond" w:cs="Garamond"/>
          <w:i/>
          <w:sz w:val="20"/>
          <w:szCs w:val="20"/>
        </w:rPr>
        <w:t>fighting</w:t>
      </w:r>
      <w:r>
        <w:rPr>
          <w:rFonts w:ascii="Garamond" w:eastAsia="Garamond" w:hAnsi="Garamond" w:cs="Garamond"/>
          <w:i/>
          <w:spacing w:val="-4"/>
          <w:sz w:val="20"/>
          <w:szCs w:val="20"/>
        </w:rPr>
        <w:t xml:space="preserve"> </w:t>
      </w:r>
      <w:r>
        <w:rPr>
          <w:rFonts w:ascii="Garamond" w:eastAsia="Garamond" w:hAnsi="Garamond" w:cs="Garamond"/>
          <w:i/>
          <w:sz w:val="20"/>
          <w:szCs w:val="20"/>
        </w:rPr>
        <w:t>in</w:t>
      </w:r>
      <w:r>
        <w:rPr>
          <w:rFonts w:ascii="Garamond" w:eastAsia="Garamond" w:hAnsi="Garamond" w:cs="Garamond"/>
          <w:i/>
          <w:spacing w:val="-4"/>
          <w:sz w:val="20"/>
          <w:szCs w:val="20"/>
        </w:rPr>
        <w:t xml:space="preserve"> </w:t>
      </w:r>
      <w:r>
        <w:rPr>
          <w:rFonts w:ascii="Garamond" w:eastAsia="Garamond" w:hAnsi="Garamond" w:cs="Garamond"/>
          <w:i/>
          <w:sz w:val="20"/>
          <w:szCs w:val="20"/>
        </w:rPr>
        <w:t>the</w:t>
      </w:r>
      <w:r>
        <w:rPr>
          <w:rFonts w:ascii="Garamond" w:eastAsia="Garamond" w:hAnsi="Garamond" w:cs="Garamond"/>
          <w:i/>
          <w:spacing w:val="-4"/>
          <w:sz w:val="20"/>
          <w:szCs w:val="20"/>
        </w:rPr>
        <w:t xml:space="preserve"> </w:t>
      </w:r>
      <w:r>
        <w:rPr>
          <w:rFonts w:ascii="Garamond" w:eastAsia="Garamond" w:hAnsi="Garamond" w:cs="Garamond"/>
          <w:i/>
          <w:sz w:val="20"/>
          <w:szCs w:val="20"/>
        </w:rPr>
        <w:t>world</w:t>
      </w:r>
      <w:r>
        <w:rPr>
          <w:rFonts w:ascii="Garamond" w:eastAsia="Garamond" w:hAnsi="Garamond" w:cs="Garamond"/>
          <w:i/>
          <w:spacing w:val="-4"/>
          <w:sz w:val="20"/>
          <w:szCs w:val="20"/>
        </w:rPr>
        <w:t xml:space="preserve"> </w:t>
      </w:r>
      <w:r>
        <w:rPr>
          <w:rFonts w:ascii="Garamond" w:eastAsia="Garamond" w:hAnsi="Garamond" w:cs="Garamond"/>
          <w:i/>
          <w:sz w:val="20"/>
          <w:szCs w:val="20"/>
        </w:rPr>
        <w:t>of</w:t>
      </w:r>
      <w:r>
        <w:rPr>
          <w:rFonts w:ascii="Garamond" w:eastAsia="Garamond" w:hAnsi="Garamond" w:cs="Garamond"/>
          <w:i/>
          <w:spacing w:val="41"/>
          <w:sz w:val="20"/>
          <w:szCs w:val="20"/>
        </w:rPr>
        <w:t xml:space="preserve"> </w:t>
      </w:r>
      <w:r>
        <w:rPr>
          <w:rFonts w:ascii="Garamond" w:eastAsia="Garamond" w:hAnsi="Garamond" w:cs="Garamond"/>
          <w:i/>
          <w:spacing w:val="-1"/>
          <w:sz w:val="20"/>
          <w:szCs w:val="20"/>
        </w:rPr>
        <w:t>Gundams.</w:t>
      </w:r>
      <w:r>
        <w:rPr>
          <w:rFonts w:ascii="Garamond" w:eastAsia="Garamond" w:hAnsi="Garamond" w:cs="Garamond"/>
          <w:i/>
          <w:spacing w:val="-4"/>
          <w:sz w:val="20"/>
          <w:szCs w:val="20"/>
        </w:rPr>
        <w:t xml:space="preserve"> </w:t>
      </w:r>
      <w:r>
        <w:rPr>
          <w:rFonts w:ascii="Garamond" w:eastAsia="Garamond" w:hAnsi="Garamond" w:cs="Garamond"/>
          <w:i/>
          <w:sz w:val="20"/>
          <w:szCs w:val="20"/>
        </w:rPr>
        <w:t>Be</w:t>
      </w:r>
      <w:r>
        <w:rPr>
          <w:rFonts w:ascii="Garamond" w:eastAsia="Garamond" w:hAnsi="Garamond" w:cs="Garamond"/>
          <w:i/>
          <w:spacing w:val="-4"/>
          <w:sz w:val="20"/>
          <w:szCs w:val="20"/>
        </w:rPr>
        <w:t xml:space="preserve"> </w:t>
      </w:r>
      <w:r>
        <w:rPr>
          <w:rFonts w:ascii="Garamond" w:eastAsia="Garamond" w:hAnsi="Garamond" w:cs="Garamond"/>
          <w:i/>
          <w:spacing w:val="1"/>
          <w:sz w:val="20"/>
          <w:szCs w:val="20"/>
        </w:rPr>
        <w:t>sure</w:t>
      </w:r>
      <w:r>
        <w:rPr>
          <w:rFonts w:ascii="Garamond" w:eastAsia="Garamond" w:hAnsi="Garamond" w:cs="Garamond"/>
          <w:i/>
          <w:spacing w:val="-4"/>
          <w:sz w:val="20"/>
          <w:szCs w:val="20"/>
        </w:rPr>
        <w:t xml:space="preserve"> </w:t>
      </w:r>
      <w:r>
        <w:rPr>
          <w:rFonts w:ascii="Garamond" w:eastAsia="Garamond" w:hAnsi="Garamond" w:cs="Garamond"/>
          <w:i/>
          <w:sz w:val="20"/>
          <w:szCs w:val="20"/>
        </w:rPr>
        <w:t>to</w:t>
      </w:r>
      <w:r>
        <w:rPr>
          <w:rFonts w:ascii="Garamond" w:eastAsia="Garamond" w:hAnsi="Garamond" w:cs="Garamond"/>
          <w:i/>
          <w:spacing w:val="-4"/>
          <w:sz w:val="20"/>
          <w:szCs w:val="20"/>
        </w:rPr>
        <w:t xml:space="preserve"> </w:t>
      </w:r>
      <w:r>
        <w:rPr>
          <w:rFonts w:ascii="Garamond" w:eastAsia="Garamond" w:hAnsi="Garamond" w:cs="Garamond"/>
          <w:i/>
          <w:spacing w:val="-1"/>
          <w:sz w:val="20"/>
          <w:szCs w:val="20"/>
        </w:rPr>
        <w:t>check</w:t>
      </w:r>
      <w:r>
        <w:rPr>
          <w:rFonts w:ascii="Garamond" w:eastAsia="Garamond" w:hAnsi="Garamond" w:cs="Garamond"/>
          <w:i/>
          <w:spacing w:val="-4"/>
          <w:sz w:val="20"/>
          <w:szCs w:val="20"/>
        </w:rPr>
        <w:t xml:space="preserve"> </w:t>
      </w:r>
      <w:r>
        <w:rPr>
          <w:rFonts w:ascii="Garamond" w:eastAsia="Garamond" w:hAnsi="Garamond" w:cs="Garamond"/>
          <w:i/>
          <w:sz w:val="20"/>
          <w:szCs w:val="20"/>
        </w:rPr>
        <w:t>out</w:t>
      </w:r>
      <w:r>
        <w:rPr>
          <w:rFonts w:ascii="Garamond" w:eastAsia="Garamond" w:hAnsi="Garamond" w:cs="Garamond"/>
          <w:i/>
          <w:spacing w:val="-4"/>
          <w:sz w:val="20"/>
          <w:szCs w:val="20"/>
        </w:rPr>
        <w:t xml:space="preserve"> </w:t>
      </w:r>
      <w:r>
        <w:rPr>
          <w:rFonts w:ascii="Garamond" w:eastAsia="Garamond" w:hAnsi="Garamond" w:cs="Garamond"/>
          <w:i/>
          <w:sz w:val="20"/>
          <w:szCs w:val="20"/>
        </w:rPr>
        <w:t>the</w:t>
      </w:r>
      <w:r>
        <w:rPr>
          <w:rFonts w:ascii="Garamond" w:eastAsia="Garamond" w:hAnsi="Garamond" w:cs="Garamond"/>
          <w:i/>
          <w:spacing w:val="-4"/>
          <w:sz w:val="20"/>
          <w:szCs w:val="20"/>
        </w:rPr>
        <w:t xml:space="preserve"> </w:t>
      </w:r>
      <w:r>
        <w:rPr>
          <w:rFonts w:ascii="Garamond" w:eastAsia="Garamond" w:hAnsi="Garamond" w:cs="Garamond"/>
          <w:i/>
          <w:spacing w:val="-2"/>
          <w:sz w:val="20"/>
          <w:szCs w:val="20"/>
        </w:rPr>
        <w:t>Federation</w:t>
      </w:r>
      <w:r>
        <w:rPr>
          <w:rFonts w:ascii="Garamond" w:eastAsia="Garamond" w:hAnsi="Garamond" w:cs="Garamond"/>
          <w:i/>
          <w:spacing w:val="-4"/>
          <w:sz w:val="20"/>
          <w:szCs w:val="20"/>
        </w:rPr>
        <w:t xml:space="preserve"> </w:t>
      </w:r>
      <w:r>
        <w:rPr>
          <w:rFonts w:ascii="Garamond" w:eastAsia="Garamond" w:hAnsi="Garamond" w:cs="Garamond"/>
          <w:i/>
          <w:sz w:val="20"/>
          <w:szCs w:val="20"/>
        </w:rPr>
        <w:t>MS</w:t>
      </w:r>
      <w:r>
        <w:rPr>
          <w:rFonts w:ascii="Garamond" w:eastAsia="Garamond" w:hAnsi="Garamond" w:cs="Garamond"/>
          <w:i/>
          <w:spacing w:val="-4"/>
          <w:sz w:val="20"/>
          <w:szCs w:val="20"/>
        </w:rPr>
        <w:t xml:space="preserve"> </w:t>
      </w:r>
      <w:r>
        <w:rPr>
          <w:rFonts w:ascii="Garamond" w:eastAsia="Garamond" w:hAnsi="Garamond" w:cs="Garamond"/>
          <w:i/>
          <w:sz w:val="20"/>
          <w:szCs w:val="20"/>
        </w:rPr>
        <w:t>team</w:t>
      </w:r>
      <w:r>
        <w:rPr>
          <w:rFonts w:ascii="Garamond" w:eastAsia="Garamond" w:hAnsi="Garamond" w:cs="Garamond"/>
          <w:i/>
          <w:spacing w:val="35"/>
          <w:sz w:val="20"/>
          <w:szCs w:val="20"/>
        </w:rPr>
        <w:t xml:space="preserve"> </w:t>
      </w:r>
      <w:r>
        <w:rPr>
          <w:rFonts w:ascii="Garamond" w:eastAsia="Garamond" w:hAnsi="Garamond" w:cs="Garamond"/>
          <w:i/>
          <w:sz w:val="20"/>
          <w:szCs w:val="20"/>
        </w:rPr>
        <w:t>list</w:t>
      </w:r>
      <w:r>
        <w:rPr>
          <w:rFonts w:ascii="Garamond" w:eastAsia="Garamond" w:hAnsi="Garamond" w:cs="Garamond"/>
          <w:i/>
          <w:spacing w:val="10"/>
          <w:sz w:val="20"/>
          <w:szCs w:val="20"/>
        </w:rPr>
        <w:t xml:space="preserve"> </w:t>
      </w:r>
      <w:r>
        <w:rPr>
          <w:rFonts w:ascii="Garamond" w:eastAsia="Garamond" w:hAnsi="Garamond" w:cs="Garamond"/>
          <w:i/>
          <w:sz w:val="20"/>
          <w:szCs w:val="20"/>
        </w:rPr>
        <w:t>and</w:t>
      </w:r>
      <w:r>
        <w:rPr>
          <w:rFonts w:ascii="Garamond" w:eastAsia="Garamond" w:hAnsi="Garamond" w:cs="Garamond"/>
          <w:i/>
          <w:spacing w:val="10"/>
          <w:sz w:val="20"/>
          <w:szCs w:val="20"/>
        </w:rPr>
        <w:t xml:space="preserve"> </w:t>
      </w:r>
      <w:r>
        <w:rPr>
          <w:rFonts w:ascii="Garamond" w:eastAsia="Garamond" w:hAnsi="Garamond" w:cs="Garamond"/>
          <w:i/>
          <w:sz w:val="20"/>
          <w:szCs w:val="20"/>
        </w:rPr>
        <w:t>Zeon</w:t>
      </w:r>
      <w:r>
        <w:rPr>
          <w:rFonts w:ascii="Garamond" w:eastAsia="Garamond" w:hAnsi="Garamond" w:cs="Garamond"/>
          <w:i/>
          <w:spacing w:val="10"/>
          <w:sz w:val="20"/>
          <w:szCs w:val="20"/>
        </w:rPr>
        <w:t xml:space="preserve"> </w:t>
      </w:r>
      <w:r>
        <w:rPr>
          <w:rFonts w:ascii="Garamond" w:eastAsia="Garamond" w:hAnsi="Garamond" w:cs="Garamond"/>
          <w:i/>
          <w:sz w:val="20"/>
          <w:szCs w:val="20"/>
        </w:rPr>
        <w:t>Expedition</w:t>
      </w:r>
      <w:r>
        <w:rPr>
          <w:rFonts w:ascii="Garamond" w:eastAsia="Garamond" w:hAnsi="Garamond" w:cs="Garamond"/>
          <w:i/>
          <w:spacing w:val="10"/>
          <w:sz w:val="20"/>
          <w:szCs w:val="20"/>
        </w:rPr>
        <w:t xml:space="preserve"> </w:t>
      </w:r>
      <w:r>
        <w:rPr>
          <w:rFonts w:ascii="Garamond" w:eastAsia="Garamond" w:hAnsi="Garamond" w:cs="Garamond"/>
          <w:i/>
          <w:sz w:val="20"/>
          <w:szCs w:val="20"/>
        </w:rPr>
        <w:t>lists</w:t>
      </w:r>
      <w:r>
        <w:rPr>
          <w:rFonts w:ascii="Garamond" w:eastAsia="Garamond" w:hAnsi="Garamond" w:cs="Garamond"/>
          <w:i/>
          <w:spacing w:val="10"/>
          <w:sz w:val="20"/>
          <w:szCs w:val="20"/>
        </w:rPr>
        <w:t xml:space="preserve"> </w:t>
      </w:r>
      <w:r>
        <w:rPr>
          <w:rFonts w:ascii="Garamond" w:eastAsia="Garamond" w:hAnsi="Garamond" w:cs="Garamond"/>
          <w:i/>
          <w:sz w:val="20"/>
          <w:szCs w:val="20"/>
        </w:rPr>
        <w:t>for</w:t>
      </w:r>
      <w:r>
        <w:rPr>
          <w:rFonts w:ascii="Garamond" w:eastAsia="Garamond" w:hAnsi="Garamond" w:cs="Garamond"/>
          <w:i/>
          <w:spacing w:val="10"/>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10"/>
          <w:sz w:val="20"/>
          <w:szCs w:val="20"/>
        </w:rPr>
        <w:t xml:space="preserve"> </w:t>
      </w:r>
      <w:r>
        <w:rPr>
          <w:rFonts w:ascii="Garamond" w:eastAsia="Garamond" w:hAnsi="Garamond" w:cs="Garamond"/>
          <w:i/>
          <w:sz w:val="20"/>
          <w:szCs w:val="20"/>
        </w:rPr>
        <w:t>Suit</w:t>
      </w:r>
      <w:r>
        <w:rPr>
          <w:rFonts w:ascii="Garamond" w:eastAsia="Garamond" w:hAnsi="Garamond" w:cs="Garamond"/>
          <w:i/>
          <w:spacing w:val="10"/>
          <w:sz w:val="20"/>
          <w:szCs w:val="20"/>
        </w:rPr>
        <w:t xml:space="preserve"> </w:t>
      </w:r>
      <w:r>
        <w:rPr>
          <w:rFonts w:ascii="Garamond" w:eastAsia="Garamond" w:hAnsi="Garamond" w:cs="Garamond"/>
          <w:i/>
          <w:sz w:val="20"/>
          <w:szCs w:val="20"/>
        </w:rPr>
        <w:t>specs</w:t>
      </w:r>
      <w:r>
        <w:rPr>
          <w:rFonts w:ascii="Garamond" w:eastAsia="Garamond" w:hAnsi="Garamond" w:cs="Garamond"/>
          <w:i/>
          <w:spacing w:val="10"/>
          <w:sz w:val="20"/>
          <w:szCs w:val="20"/>
        </w:rPr>
        <w:t xml:space="preserve"> </w:t>
      </w:r>
      <w:r>
        <w:rPr>
          <w:rFonts w:ascii="Garamond" w:eastAsia="Garamond" w:hAnsi="Garamond" w:cs="Garamond"/>
          <w:i/>
          <w:sz w:val="20"/>
          <w:szCs w:val="20"/>
        </w:rPr>
        <w:t>and</w:t>
      </w:r>
      <w:r>
        <w:rPr>
          <w:rFonts w:ascii="Garamond" w:eastAsia="Garamond" w:hAnsi="Garamond" w:cs="Garamond"/>
          <w:i/>
          <w:spacing w:val="10"/>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10"/>
          <w:sz w:val="20"/>
          <w:szCs w:val="20"/>
        </w:rPr>
        <w:t xml:space="preserve"> </w:t>
      </w:r>
      <w:r>
        <w:rPr>
          <w:rFonts w:ascii="Garamond" w:eastAsia="Garamond" w:hAnsi="Garamond" w:cs="Garamond"/>
          <w:i/>
          <w:sz w:val="20"/>
          <w:szCs w:val="20"/>
        </w:rPr>
        <w:t>pilots</w:t>
      </w:r>
      <w:r>
        <w:rPr>
          <w:rFonts w:ascii="Garamond" w:eastAsia="Garamond" w:hAnsi="Garamond" w:cs="Garamond"/>
          <w:i/>
          <w:spacing w:val="10"/>
          <w:sz w:val="20"/>
          <w:szCs w:val="20"/>
        </w:rPr>
        <w:t xml:space="preserve"> </w:t>
      </w:r>
      <w:r>
        <w:rPr>
          <w:rFonts w:ascii="Garamond" w:eastAsia="Garamond" w:hAnsi="Garamond" w:cs="Garamond"/>
          <w:i/>
          <w:spacing w:val="-1"/>
          <w:sz w:val="20"/>
          <w:szCs w:val="20"/>
        </w:rPr>
        <w:t>abilities,</w:t>
      </w:r>
      <w:r>
        <w:rPr>
          <w:rFonts w:ascii="Garamond" w:eastAsia="Garamond" w:hAnsi="Garamond" w:cs="Garamond"/>
          <w:i/>
          <w:spacing w:val="10"/>
          <w:sz w:val="20"/>
          <w:szCs w:val="20"/>
        </w:rPr>
        <w:t xml:space="preserve"> </w:t>
      </w:r>
      <w:r>
        <w:rPr>
          <w:rFonts w:ascii="Garamond" w:eastAsia="Garamond" w:hAnsi="Garamond" w:cs="Garamond"/>
          <w:i/>
          <w:sz w:val="20"/>
          <w:szCs w:val="20"/>
        </w:rPr>
        <w:t>use</w:t>
      </w:r>
      <w:r>
        <w:rPr>
          <w:rFonts w:ascii="Garamond" w:eastAsia="Garamond" w:hAnsi="Garamond" w:cs="Garamond"/>
          <w:i/>
          <w:spacing w:val="28"/>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5"/>
          <w:sz w:val="20"/>
          <w:szCs w:val="20"/>
        </w:rPr>
        <w:t xml:space="preserve"> </w:t>
      </w:r>
      <w:r>
        <w:rPr>
          <w:rFonts w:ascii="Garamond" w:eastAsia="Garamond" w:hAnsi="Garamond" w:cs="Garamond"/>
          <w:i/>
          <w:sz w:val="20"/>
          <w:szCs w:val="20"/>
        </w:rPr>
        <w:t>forces</w:t>
      </w:r>
      <w:r>
        <w:rPr>
          <w:rFonts w:ascii="Garamond" w:eastAsia="Garamond" w:hAnsi="Garamond" w:cs="Garamond"/>
          <w:i/>
          <w:spacing w:val="5"/>
          <w:sz w:val="20"/>
          <w:szCs w:val="20"/>
        </w:rPr>
        <w:t xml:space="preserve"> </w:t>
      </w:r>
      <w:r>
        <w:rPr>
          <w:rFonts w:ascii="Garamond" w:eastAsia="Garamond" w:hAnsi="Garamond" w:cs="Garamond"/>
          <w:i/>
          <w:sz w:val="20"/>
          <w:szCs w:val="20"/>
        </w:rPr>
        <w:t>wisely</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Commander.</w:t>
      </w:r>
      <w:r>
        <w:rPr>
          <w:rFonts w:ascii="Garamond" w:eastAsia="Garamond" w:hAnsi="Garamond" w:cs="Garamond"/>
          <w:i/>
          <w:spacing w:val="5"/>
          <w:sz w:val="20"/>
          <w:szCs w:val="20"/>
        </w:rPr>
        <w:t xml:space="preserve"> </w:t>
      </w:r>
      <w:r>
        <w:rPr>
          <w:rFonts w:ascii="Garamond" w:eastAsia="Garamond" w:hAnsi="Garamond" w:cs="Garamond"/>
          <w:i/>
          <w:sz w:val="20"/>
          <w:szCs w:val="20"/>
        </w:rPr>
        <w:t>That</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5"/>
          <w:sz w:val="20"/>
          <w:szCs w:val="20"/>
        </w:rPr>
        <w:t xml:space="preserve"> </w:t>
      </w:r>
      <w:r>
        <w:rPr>
          <w:rFonts w:ascii="Garamond" w:eastAsia="Garamond" w:hAnsi="Garamond" w:cs="Garamond"/>
          <w:i/>
          <w:sz w:val="20"/>
          <w:szCs w:val="20"/>
        </w:rPr>
        <w:t>all…</w:t>
      </w:r>
    </w:p>
    <w:p w:rsidR="00F87A27" w:rsidRDefault="00F87A27">
      <w:pPr>
        <w:spacing w:line="220" w:lineRule="exact"/>
        <w:jc w:val="both"/>
        <w:rPr>
          <w:rFonts w:ascii="Garamond" w:eastAsia="Garamond" w:hAnsi="Garamond" w:cs="Garamond"/>
          <w:sz w:val="20"/>
          <w:szCs w:val="20"/>
        </w:rPr>
        <w:sectPr w:rsidR="00F87A27">
          <w:type w:val="continuous"/>
          <w:pgSz w:w="12240" w:h="15840"/>
          <w:pgMar w:top="700" w:right="480" w:bottom="280" w:left="600" w:header="720" w:footer="720" w:gutter="0"/>
          <w:cols w:space="720"/>
        </w:sectPr>
      </w:pPr>
    </w:p>
    <w:p w:rsidR="00F87A27" w:rsidRDefault="00F87A27">
      <w:pPr>
        <w:spacing w:before="2"/>
        <w:rPr>
          <w:rFonts w:ascii="Garamond" w:eastAsia="Garamond" w:hAnsi="Garamond" w:cs="Garamond"/>
          <w:i/>
          <w:sz w:val="7"/>
          <w:szCs w:val="7"/>
        </w:rPr>
      </w:pPr>
    </w:p>
    <w:p w:rsidR="00F87A27" w:rsidRDefault="005A02C9">
      <w:pPr>
        <w:spacing w:line="200" w:lineRule="atLeast"/>
        <w:ind w:left="115"/>
        <w:rPr>
          <w:rFonts w:ascii="Garamond" w:eastAsia="Garamond" w:hAnsi="Garamond" w:cs="Garamond"/>
          <w:sz w:val="20"/>
          <w:szCs w:val="20"/>
        </w:rPr>
      </w:pPr>
      <w:r>
        <w:rPr>
          <w:rFonts w:ascii="Garamond" w:eastAsia="Garamond" w:hAnsi="Garamond" w:cs="Garamond"/>
          <w:noProof/>
          <w:sz w:val="20"/>
          <w:szCs w:val="20"/>
        </w:rPr>
        <w:drawing>
          <wp:inline distT="0" distB="0" distL="0" distR="0">
            <wp:extent cx="3351837" cy="2122836"/>
            <wp:effectExtent l="0" t="0" r="0" b="0"/>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9" cstate="print"/>
                    <a:stretch>
                      <a:fillRect/>
                    </a:stretch>
                  </pic:blipFill>
                  <pic:spPr>
                    <a:xfrm>
                      <a:off x="0" y="0"/>
                      <a:ext cx="3351837" cy="2122836"/>
                    </a:xfrm>
                    <a:prstGeom prst="rect">
                      <a:avLst/>
                    </a:prstGeom>
                  </pic:spPr>
                </pic:pic>
              </a:graphicData>
            </a:graphic>
          </wp:inline>
        </w:drawing>
      </w:r>
    </w:p>
    <w:p w:rsidR="00F87A27" w:rsidRDefault="00F87A27">
      <w:pPr>
        <w:rPr>
          <w:rFonts w:ascii="Garamond" w:eastAsia="Garamond" w:hAnsi="Garamond" w:cs="Garamond"/>
          <w:i/>
          <w:sz w:val="24"/>
          <w:szCs w:val="24"/>
        </w:rPr>
      </w:pPr>
    </w:p>
    <w:p w:rsidR="00F87A27" w:rsidRDefault="00F87A27">
      <w:pPr>
        <w:spacing w:before="8"/>
        <w:rPr>
          <w:rFonts w:ascii="Garamond" w:eastAsia="Garamond" w:hAnsi="Garamond" w:cs="Garamond"/>
          <w:i/>
          <w:sz w:val="24"/>
          <w:szCs w:val="24"/>
        </w:rPr>
      </w:pPr>
    </w:p>
    <w:p w:rsidR="00F87A27" w:rsidRDefault="005A02C9">
      <w:pPr>
        <w:pStyle w:val="Heading2"/>
        <w:ind w:left="173"/>
        <w:rPr>
          <w:b w:val="0"/>
          <w:bCs w:val="0"/>
        </w:rPr>
      </w:pPr>
      <w:r>
        <w:t>Characteristics</w:t>
      </w:r>
    </w:p>
    <w:p w:rsidR="00F87A27" w:rsidRDefault="00E86CF6">
      <w:pPr>
        <w:pStyle w:val="BodyText"/>
        <w:spacing w:before="192" w:line="256" w:lineRule="auto"/>
        <w:ind w:left="152"/>
      </w:pPr>
      <w:r>
        <w:pict>
          <v:shapetype id="_x0000_t202" coordsize="21600,21600" o:spt="202" path="m,l,21600r21600,l21600,xe">
            <v:stroke joinstyle="miter"/>
            <v:path gradientshapeok="t" o:connecttype="rect"/>
          </v:shapetype>
          <v:shape id="_x0000_s1556" type="#_x0000_t202" style="position:absolute;left:0;text-align:left;margin-left:314.9pt;margin-top:58.55pt;width:257.25pt;height:80.25pt;z-index:251613696;mso-position-horizontal-relative:page" filled="f" stroked="f">
            <v:textbox inset="0,0,0,0">
              <w:txbxContent>
                <w:tbl>
                  <w:tblPr>
                    <w:tblW w:w="0" w:type="auto"/>
                    <w:tblLayout w:type="fixed"/>
                    <w:tblCellMar>
                      <w:left w:w="0" w:type="dxa"/>
                      <w:right w:w="0" w:type="dxa"/>
                    </w:tblCellMar>
                    <w:tblLook w:val="01E0"/>
                  </w:tblPr>
                  <w:tblGrid>
                    <w:gridCol w:w="1371"/>
                    <w:gridCol w:w="1102"/>
                    <w:gridCol w:w="720"/>
                    <w:gridCol w:w="330"/>
                    <w:gridCol w:w="844"/>
                    <w:gridCol w:w="778"/>
                  </w:tblGrid>
                  <w:tr w:rsidR="003D39BA">
                    <w:trPr>
                      <w:trHeight w:hRule="exact" w:val="560"/>
                    </w:trPr>
                    <w:tc>
                      <w:tcPr>
                        <w:tcW w:w="1371" w:type="dxa"/>
                        <w:tcBorders>
                          <w:top w:val="nil"/>
                          <w:left w:val="nil"/>
                          <w:bottom w:val="nil"/>
                          <w:right w:val="nil"/>
                        </w:tcBorders>
                      </w:tcPr>
                      <w:p w:rsidR="003D39BA" w:rsidRDefault="003D39BA">
                        <w:pPr>
                          <w:pStyle w:val="TableParagraph"/>
                          <w:spacing w:before="67"/>
                          <w:ind w:left="55"/>
                          <w:rPr>
                            <w:rFonts w:ascii="Garamond" w:eastAsia="Garamond" w:hAnsi="Garamond" w:cs="Garamond"/>
                            <w:sz w:val="20"/>
                            <w:szCs w:val="20"/>
                          </w:rPr>
                        </w:pPr>
                        <w:r>
                          <w:rPr>
                            <w:rFonts w:ascii="Garamond"/>
                            <w:sz w:val="20"/>
                          </w:rPr>
                          <w:t>Mobile Suit</w:t>
                        </w:r>
                      </w:p>
                    </w:tc>
                    <w:tc>
                      <w:tcPr>
                        <w:tcW w:w="1102" w:type="dxa"/>
                        <w:tcBorders>
                          <w:top w:val="nil"/>
                          <w:left w:val="nil"/>
                          <w:bottom w:val="nil"/>
                          <w:right w:val="nil"/>
                        </w:tcBorders>
                      </w:tcPr>
                      <w:p w:rsidR="003D39BA" w:rsidRDefault="003D39BA">
                        <w:pPr>
                          <w:pStyle w:val="TableParagraph"/>
                          <w:spacing w:before="4"/>
                          <w:rPr>
                            <w:rFonts w:ascii="Garamond" w:eastAsia="Garamond" w:hAnsi="Garamond" w:cs="Garamond"/>
                            <w:sz w:val="29"/>
                            <w:szCs w:val="29"/>
                          </w:rPr>
                        </w:pPr>
                      </w:p>
                      <w:p w:rsidR="003D39BA" w:rsidRDefault="003D39BA">
                        <w:pPr>
                          <w:pStyle w:val="TableParagraph"/>
                          <w:ind w:left="130"/>
                          <w:rPr>
                            <w:rFonts w:ascii="Garamond" w:eastAsia="Garamond" w:hAnsi="Garamond" w:cs="Garamond"/>
                            <w:sz w:val="20"/>
                            <w:szCs w:val="20"/>
                          </w:rPr>
                        </w:pPr>
                        <w:r>
                          <w:rPr>
                            <w:rFonts w:ascii="Garamond"/>
                            <w:b/>
                            <w:sz w:val="20"/>
                          </w:rPr>
                          <w:t xml:space="preserve">WS </w:t>
                        </w:r>
                        <w:r>
                          <w:rPr>
                            <w:rFonts w:ascii="Garamond"/>
                            <w:b/>
                            <w:spacing w:val="33"/>
                            <w:sz w:val="20"/>
                          </w:rPr>
                          <w:t xml:space="preserve"> </w:t>
                        </w:r>
                        <w:r>
                          <w:rPr>
                            <w:rFonts w:ascii="Garamond"/>
                            <w:b/>
                            <w:sz w:val="20"/>
                          </w:rPr>
                          <w:t xml:space="preserve">BS </w:t>
                        </w:r>
                        <w:r>
                          <w:rPr>
                            <w:rFonts w:ascii="Garamond"/>
                            <w:b/>
                            <w:spacing w:val="3"/>
                            <w:sz w:val="20"/>
                          </w:rPr>
                          <w:t xml:space="preserve"> </w:t>
                        </w:r>
                        <w:r>
                          <w:rPr>
                            <w:rFonts w:ascii="Garamond"/>
                            <w:b/>
                            <w:sz w:val="20"/>
                          </w:rPr>
                          <w:t>S</w:t>
                        </w:r>
                      </w:p>
                    </w:tc>
                    <w:tc>
                      <w:tcPr>
                        <w:tcW w:w="720" w:type="dxa"/>
                        <w:tcBorders>
                          <w:top w:val="nil"/>
                          <w:left w:val="nil"/>
                          <w:bottom w:val="nil"/>
                          <w:right w:val="nil"/>
                        </w:tcBorders>
                      </w:tcPr>
                      <w:p w:rsidR="003D39BA" w:rsidRDefault="003D39BA">
                        <w:pPr>
                          <w:pStyle w:val="TableParagraph"/>
                          <w:spacing w:before="4"/>
                          <w:rPr>
                            <w:rFonts w:ascii="Garamond" w:eastAsia="Garamond" w:hAnsi="Garamond" w:cs="Garamond"/>
                            <w:sz w:val="29"/>
                            <w:szCs w:val="29"/>
                          </w:rPr>
                        </w:pPr>
                      </w:p>
                      <w:p w:rsidR="003D39BA" w:rsidRDefault="003D39BA">
                        <w:pPr>
                          <w:pStyle w:val="TableParagraph"/>
                          <w:ind w:left="67"/>
                          <w:rPr>
                            <w:rFonts w:ascii="Garamond" w:eastAsia="Garamond" w:hAnsi="Garamond" w:cs="Garamond"/>
                            <w:sz w:val="20"/>
                            <w:szCs w:val="20"/>
                          </w:rPr>
                        </w:pPr>
                        <w:r>
                          <w:rPr>
                            <w:rFonts w:ascii="Garamond"/>
                            <w:b/>
                            <w:sz w:val="20"/>
                          </w:rPr>
                          <w:t xml:space="preserve">W  </w:t>
                        </w:r>
                        <w:r>
                          <w:rPr>
                            <w:rFonts w:ascii="Garamond"/>
                            <w:b/>
                            <w:spacing w:val="47"/>
                            <w:sz w:val="20"/>
                          </w:rPr>
                          <w:t xml:space="preserve"> </w:t>
                        </w:r>
                        <w:r>
                          <w:rPr>
                            <w:rFonts w:ascii="Garamond"/>
                            <w:b/>
                            <w:sz w:val="20"/>
                          </w:rPr>
                          <w:t>I</w:t>
                        </w:r>
                      </w:p>
                    </w:tc>
                    <w:tc>
                      <w:tcPr>
                        <w:tcW w:w="330" w:type="dxa"/>
                        <w:tcBorders>
                          <w:top w:val="nil"/>
                          <w:left w:val="nil"/>
                          <w:bottom w:val="nil"/>
                          <w:right w:val="nil"/>
                        </w:tcBorders>
                      </w:tcPr>
                      <w:p w:rsidR="003D39BA" w:rsidRDefault="003D39BA">
                        <w:pPr>
                          <w:pStyle w:val="TableParagraph"/>
                          <w:spacing w:before="4"/>
                          <w:rPr>
                            <w:rFonts w:ascii="Garamond" w:eastAsia="Garamond" w:hAnsi="Garamond" w:cs="Garamond"/>
                            <w:sz w:val="29"/>
                            <w:szCs w:val="29"/>
                          </w:rPr>
                        </w:pPr>
                      </w:p>
                      <w:p w:rsidR="003D39BA" w:rsidRDefault="003D39BA">
                        <w:pPr>
                          <w:pStyle w:val="TableParagraph"/>
                          <w:ind w:left="91"/>
                          <w:rPr>
                            <w:rFonts w:ascii="Garamond" w:eastAsia="Garamond" w:hAnsi="Garamond" w:cs="Garamond"/>
                            <w:sz w:val="20"/>
                            <w:szCs w:val="20"/>
                          </w:rPr>
                        </w:pPr>
                        <w:r>
                          <w:rPr>
                            <w:rFonts w:ascii="Garamond"/>
                            <w:b/>
                            <w:sz w:val="20"/>
                          </w:rPr>
                          <w:t>A</w:t>
                        </w:r>
                      </w:p>
                    </w:tc>
                    <w:tc>
                      <w:tcPr>
                        <w:tcW w:w="1622" w:type="dxa"/>
                        <w:gridSpan w:val="2"/>
                        <w:tcBorders>
                          <w:top w:val="nil"/>
                          <w:left w:val="nil"/>
                          <w:bottom w:val="nil"/>
                          <w:right w:val="nil"/>
                        </w:tcBorders>
                      </w:tcPr>
                      <w:p w:rsidR="003D39BA" w:rsidRDefault="003D39BA">
                        <w:pPr>
                          <w:pStyle w:val="TableParagraph"/>
                          <w:spacing w:before="4"/>
                          <w:rPr>
                            <w:rFonts w:ascii="Garamond" w:eastAsia="Garamond" w:hAnsi="Garamond" w:cs="Garamond"/>
                            <w:sz w:val="29"/>
                            <w:szCs w:val="29"/>
                          </w:rPr>
                        </w:pPr>
                      </w:p>
                      <w:p w:rsidR="003D39BA" w:rsidRDefault="003D39BA">
                        <w:pPr>
                          <w:pStyle w:val="TableParagraph"/>
                          <w:tabs>
                            <w:tab w:val="left" w:pos="505"/>
                          </w:tabs>
                          <w:ind w:left="72"/>
                          <w:rPr>
                            <w:rFonts w:ascii="Garamond" w:eastAsia="Garamond" w:hAnsi="Garamond" w:cs="Garamond"/>
                            <w:sz w:val="20"/>
                            <w:szCs w:val="20"/>
                          </w:rPr>
                        </w:pPr>
                        <w:r>
                          <w:rPr>
                            <w:rFonts w:ascii="Garamond"/>
                            <w:b/>
                            <w:sz w:val="20"/>
                          </w:rPr>
                          <w:t>PS</w:t>
                        </w:r>
                        <w:r>
                          <w:rPr>
                            <w:rFonts w:ascii="Garamond"/>
                            <w:b/>
                            <w:sz w:val="20"/>
                          </w:rPr>
                          <w:tab/>
                          <w:t>LD</w:t>
                        </w:r>
                      </w:p>
                    </w:tc>
                  </w:tr>
                  <w:tr w:rsidR="003D39BA">
                    <w:trPr>
                      <w:trHeight w:hRule="exact" w:val="210"/>
                    </w:trPr>
                    <w:tc>
                      <w:tcPr>
                        <w:tcW w:w="1371" w:type="dxa"/>
                        <w:tcBorders>
                          <w:top w:val="nil"/>
                          <w:left w:val="nil"/>
                          <w:bottom w:val="nil"/>
                          <w:right w:val="nil"/>
                        </w:tcBorders>
                      </w:tcPr>
                      <w:p w:rsidR="003D39BA" w:rsidRDefault="003D39BA">
                        <w:pPr>
                          <w:pStyle w:val="TableParagraph"/>
                          <w:spacing w:line="210" w:lineRule="exact"/>
                          <w:ind w:left="85"/>
                          <w:rPr>
                            <w:rFonts w:ascii="Garamond" w:eastAsia="Garamond" w:hAnsi="Garamond" w:cs="Garamond"/>
                            <w:sz w:val="20"/>
                            <w:szCs w:val="20"/>
                          </w:rPr>
                        </w:pPr>
                        <w:r>
                          <w:rPr>
                            <w:rFonts w:ascii="Garamond"/>
                            <w:sz w:val="20"/>
                          </w:rPr>
                          <w:t>Pilot</w:t>
                        </w:r>
                        <w:r>
                          <w:rPr>
                            <w:rFonts w:ascii="Garamond"/>
                            <w:spacing w:val="4"/>
                            <w:sz w:val="20"/>
                          </w:rPr>
                          <w:t xml:space="preserve"> </w:t>
                        </w:r>
                        <w:r>
                          <w:rPr>
                            <w:rFonts w:ascii="Garamond"/>
                            <w:sz w:val="20"/>
                          </w:rPr>
                          <w:t>Bonus</w:t>
                        </w:r>
                      </w:p>
                    </w:tc>
                    <w:tc>
                      <w:tcPr>
                        <w:tcW w:w="1102" w:type="dxa"/>
                        <w:tcBorders>
                          <w:top w:val="nil"/>
                          <w:left w:val="nil"/>
                          <w:bottom w:val="nil"/>
                          <w:right w:val="nil"/>
                        </w:tcBorders>
                      </w:tcPr>
                      <w:p w:rsidR="003D39BA" w:rsidRDefault="003D39BA">
                        <w:pPr>
                          <w:pStyle w:val="TableParagraph"/>
                          <w:tabs>
                            <w:tab w:val="left" w:pos="677"/>
                          </w:tabs>
                          <w:spacing w:line="210" w:lineRule="exact"/>
                          <w:ind w:left="263"/>
                          <w:rPr>
                            <w:rFonts w:ascii="Garamond" w:eastAsia="Garamond" w:hAnsi="Garamond" w:cs="Garamond"/>
                            <w:sz w:val="20"/>
                            <w:szCs w:val="20"/>
                          </w:rPr>
                        </w:pPr>
                        <w:r>
                          <w:rPr>
                            <w:rFonts w:ascii="Garamond"/>
                            <w:sz w:val="20"/>
                          </w:rPr>
                          <w:t>-</w:t>
                        </w:r>
                        <w:r>
                          <w:rPr>
                            <w:rFonts w:ascii="Garamond"/>
                            <w:sz w:val="20"/>
                          </w:rPr>
                          <w:tab/>
                          <w:t xml:space="preserve">-  </w:t>
                        </w:r>
                        <w:r>
                          <w:rPr>
                            <w:rFonts w:ascii="Garamond"/>
                            <w:spacing w:val="49"/>
                            <w:sz w:val="20"/>
                          </w:rPr>
                          <w:t xml:space="preserve"> </w:t>
                        </w:r>
                        <w:r>
                          <w:rPr>
                            <w:rFonts w:ascii="Garamond"/>
                            <w:sz w:val="20"/>
                          </w:rPr>
                          <w:t>5</w:t>
                        </w:r>
                      </w:p>
                    </w:tc>
                    <w:tc>
                      <w:tcPr>
                        <w:tcW w:w="720" w:type="dxa"/>
                        <w:tcBorders>
                          <w:top w:val="nil"/>
                          <w:left w:val="nil"/>
                          <w:bottom w:val="nil"/>
                          <w:right w:val="nil"/>
                        </w:tcBorders>
                      </w:tcPr>
                      <w:p w:rsidR="003D39BA" w:rsidRDefault="003D39BA">
                        <w:pPr>
                          <w:pStyle w:val="TableParagraph"/>
                          <w:tabs>
                            <w:tab w:val="left" w:pos="485"/>
                          </w:tabs>
                          <w:spacing w:line="210" w:lineRule="exact"/>
                          <w:ind w:left="192"/>
                          <w:rPr>
                            <w:rFonts w:ascii="Garamond" w:eastAsia="Garamond" w:hAnsi="Garamond" w:cs="Garamond"/>
                            <w:sz w:val="20"/>
                            <w:szCs w:val="20"/>
                          </w:rPr>
                        </w:pPr>
                        <w:r>
                          <w:rPr>
                            <w:rFonts w:ascii="Garamond"/>
                            <w:sz w:val="20"/>
                          </w:rPr>
                          <w:t>-</w:t>
                        </w:r>
                        <w:r>
                          <w:rPr>
                            <w:rFonts w:ascii="Garamond"/>
                            <w:sz w:val="20"/>
                          </w:rPr>
                          <w:tab/>
                          <w:t>-</w:t>
                        </w:r>
                      </w:p>
                    </w:tc>
                    <w:tc>
                      <w:tcPr>
                        <w:tcW w:w="330" w:type="dxa"/>
                        <w:tcBorders>
                          <w:top w:val="nil"/>
                          <w:left w:val="nil"/>
                          <w:bottom w:val="nil"/>
                          <w:right w:val="nil"/>
                        </w:tcBorders>
                      </w:tcPr>
                      <w:p w:rsidR="003D39BA" w:rsidRDefault="003D39BA">
                        <w:pPr>
                          <w:pStyle w:val="TableParagraph"/>
                          <w:spacing w:line="210" w:lineRule="exact"/>
                          <w:ind w:left="194"/>
                          <w:rPr>
                            <w:rFonts w:ascii="Garamond" w:eastAsia="Garamond" w:hAnsi="Garamond" w:cs="Garamond"/>
                            <w:sz w:val="20"/>
                            <w:szCs w:val="20"/>
                          </w:rPr>
                        </w:pPr>
                        <w:r>
                          <w:rPr>
                            <w:rFonts w:ascii="Garamond"/>
                            <w:sz w:val="20"/>
                          </w:rPr>
                          <w:t>-</w:t>
                        </w:r>
                      </w:p>
                    </w:tc>
                    <w:tc>
                      <w:tcPr>
                        <w:tcW w:w="1622" w:type="dxa"/>
                        <w:gridSpan w:val="2"/>
                        <w:tcBorders>
                          <w:top w:val="nil"/>
                          <w:left w:val="nil"/>
                          <w:bottom w:val="nil"/>
                          <w:right w:val="nil"/>
                        </w:tcBorders>
                      </w:tcPr>
                      <w:p w:rsidR="003D39BA" w:rsidRDefault="003D39BA">
                        <w:pPr>
                          <w:pStyle w:val="TableParagraph"/>
                          <w:tabs>
                            <w:tab w:val="left" w:pos="643"/>
                          </w:tabs>
                          <w:spacing w:line="210" w:lineRule="exact"/>
                          <w:ind w:left="222"/>
                          <w:rPr>
                            <w:rFonts w:ascii="Garamond" w:eastAsia="Garamond" w:hAnsi="Garamond" w:cs="Garamond"/>
                            <w:sz w:val="20"/>
                            <w:szCs w:val="20"/>
                          </w:rPr>
                        </w:pPr>
                        <w:r>
                          <w:rPr>
                            <w:rFonts w:ascii="Garamond"/>
                            <w:sz w:val="20"/>
                          </w:rPr>
                          <w:t>-</w:t>
                        </w:r>
                        <w:r>
                          <w:rPr>
                            <w:rFonts w:ascii="Garamond"/>
                            <w:sz w:val="20"/>
                          </w:rPr>
                          <w:tab/>
                          <w:t>-</w:t>
                        </w:r>
                      </w:p>
                    </w:tc>
                  </w:tr>
                  <w:tr w:rsidR="003D39BA">
                    <w:trPr>
                      <w:trHeight w:hRule="exact" w:val="537"/>
                    </w:trPr>
                    <w:tc>
                      <w:tcPr>
                        <w:tcW w:w="1371" w:type="dxa"/>
                        <w:tcBorders>
                          <w:top w:val="nil"/>
                          <w:left w:val="nil"/>
                          <w:bottom w:val="nil"/>
                          <w:right w:val="nil"/>
                        </w:tcBorders>
                      </w:tcPr>
                      <w:p w:rsidR="003D39BA" w:rsidRDefault="003D39BA">
                        <w:pPr>
                          <w:pStyle w:val="TableParagraph"/>
                          <w:spacing w:line="203" w:lineRule="exact"/>
                          <w:ind w:left="85" w:hanging="1"/>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p>
                      <w:p w:rsidR="003D39BA" w:rsidRDefault="003D39BA">
                        <w:pPr>
                          <w:pStyle w:val="TableParagraph"/>
                          <w:spacing w:line="223" w:lineRule="exact"/>
                          <w:ind w:left="85"/>
                          <w:rPr>
                            <w:rFonts w:ascii="Garamond" w:eastAsia="Garamond" w:hAnsi="Garamond" w:cs="Garamond"/>
                            <w:sz w:val="20"/>
                            <w:szCs w:val="20"/>
                          </w:rPr>
                        </w:pPr>
                        <w:r>
                          <w:rPr>
                            <w:rFonts w:ascii="Garamond"/>
                            <w:sz w:val="20"/>
                          </w:rPr>
                          <w:t>Zaku I</w:t>
                        </w:r>
                      </w:p>
                    </w:tc>
                    <w:tc>
                      <w:tcPr>
                        <w:tcW w:w="1102" w:type="dxa"/>
                        <w:tcBorders>
                          <w:top w:val="nil"/>
                          <w:left w:val="nil"/>
                          <w:bottom w:val="nil"/>
                          <w:right w:val="nil"/>
                        </w:tcBorders>
                      </w:tcPr>
                      <w:p w:rsidR="003D39BA" w:rsidRDefault="003D39BA">
                        <w:pPr>
                          <w:pStyle w:val="TableParagraph"/>
                          <w:spacing w:line="203" w:lineRule="exact"/>
                          <w:ind w:left="154"/>
                          <w:jc w:val="center"/>
                          <w:rPr>
                            <w:rFonts w:ascii="Garamond" w:eastAsia="Garamond" w:hAnsi="Garamond" w:cs="Garamond"/>
                            <w:sz w:val="20"/>
                            <w:szCs w:val="20"/>
                          </w:rPr>
                        </w:pPr>
                        <w:r>
                          <w:rPr>
                            <w:rFonts w:ascii="Garamond"/>
                            <w:b/>
                            <w:spacing w:val="-1"/>
                            <w:sz w:val="20"/>
                          </w:rPr>
                          <w:t>Front</w:t>
                        </w:r>
                      </w:p>
                      <w:p w:rsidR="003D39BA" w:rsidRDefault="003D39BA">
                        <w:pPr>
                          <w:pStyle w:val="TableParagraph"/>
                          <w:spacing w:line="223" w:lineRule="exact"/>
                          <w:ind w:left="54"/>
                          <w:jc w:val="center"/>
                          <w:rPr>
                            <w:rFonts w:ascii="Garamond" w:eastAsia="Garamond" w:hAnsi="Garamond" w:cs="Garamond"/>
                            <w:sz w:val="20"/>
                            <w:szCs w:val="20"/>
                          </w:rPr>
                        </w:pPr>
                        <w:r>
                          <w:rPr>
                            <w:rFonts w:ascii="Garamond"/>
                            <w:sz w:val="20"/>
                          </w:rPr>
                          <w:t>12</w:t>
                        </w:r>
                      </w:p>
                    </w:tc>
                    <w:tc>
                      <w:tcPr>
                        <w:tcW w:w="720" w:type="dxa"/>
                        <w:tcBorders>
                          <w:top w:val="nil"/>
                          <w:left w:val="nil"/>
                          <w:bottom w:val="nil"/>
                          <w:right w:val="nil"/>
                        </w:tcBorders>
                      </w:tcPr>
                      <w:p w:rsidR="003D39BA" w:rsidRDefault="003D39BA">
                        <w:pPr>
                          <w:pStyle w:val="TableParagraph"/>
                          <w:spacing w:line="203" w:lineRule="exact"/>
                          <w:ind w:left="322" w:hanging="57"/>
                          <w:rPr>
                            <w:rFonts w:ascii="Garamond" w:eastAsia="Garamond" w:hAnsi="Garamond" w:cs="Garamond"/>
                            <w:sz w:val="20"/>
                            <w:szCs w:val="20"/>
                          </w:rPr>
                        </w:pPr>
                        <w:r>
                          <w:rPr>
                            <w:rFonts w:ascii="Garamond"/>
                            <w:b/>
                            <w:sz w:val="20"/>
                          </w:rPr>
                          <w:t>Side</w:t>
                        </w:r>
                      </w:p>
                      <w:p w:rsidR="003D39BA" w:rsidRDefault="003D39BA">
                        <w:pPr>
                          <w:pStyle w:val="TableParagraph"/>
                          <w:spacing w:line="223" w:lineRule="exact"/>
                          <w:ind w:left="322"/>
                          <w:rPr>
                            <w:rFonts w:ascii="Garamond" w:eastAsia="Garamond" w:hAnsi="Garamond" w:cs="Garamond"/>
                            <w:sz w:val="20"/>
                            <w:szCs w:val="20"/>
                          </w:rPr>
                        </w:pPr>
                        <w:r>
                          <w:rPr>
                            <w:rFonts w:ascii="Garamond"/>
                            <w:sz w:val="20"/>
                          </w:rPr>
                          <w:t>10</w:t>
                        </w:r>
                      </w:p>
                    </w:tc>
                    <w:tc>
                      <w:tcPr>
                        <w:tcW w:w="330" w:type="dxa"/>
                        <w:tcBorders>
                          <w:top w:val="nil"/>
                          <w:left w:val="nil"/>
                          <w:bottom w:val="nil"/>
                          <w:right w:val="nil"/>
                        </w:tcBorders>
                      </w:tcPr>
                      <w:p w:rsidR="003D39BA" w:rsidRDefault="003D39BA"/>
                    </w:tc>
                    <w:tc>
                      <w:tcPr>
                        <w:tcW w:w="844" w:type="dxa"/>
                        <w:tcBorders>
                          <w:top w:val="nil"/>
                          <w:left w:val="nil"/>
                          <w:bottom w:val="nil"/>
                          <w:right w:val="nil"/>
                        </w:tcBorders>
                      </w:tcPr>
                      <w:p w:rsidR="003D39BA" w:rsidRDefault="003D39BA">
                        <w:pPr>
                          <w:pStyle w:val="TableParagraph"/>
                          <w:spacing w:line="203" w:lineRule="exact"/>
                          <w:ind w:left="105"/>
                          <w:jc w:val="center"/>
                          <w:rPr>
                            <w:rFonts w:ascii="Garamond" w:eastAsia="Garamond" w:hAnsi="Garamond" w:cs="Garamond"/>
                            <w:sz w:val="20"/>
                            <w:szCs w:val="20"/>
                          </w:rPr>
                        </w:pPr>
                        <w:r>
                          <w:rPr>
                            <w:rFonts w:ascii="Garamond"/>
                            <w:b/>
                            <w:spacing w:val="-1"/>
                            <w:sz w:val="20"/>
                          </w:rPr>
                          <w:t>Rear</w:t>
                        </w:r>
                      </w:p>
                      <w:p w:rsidR="003D39BA" w:rsidRDefault="003D39BA">
                        <w:pPr>
                          <w:pStyle w:val="TableParagraph"/>
                          <w:spacing w:line="223" w:lineRule="exact"/>
                          <w:ind w:left="109"/>
                          <w:jc w:val="center"/>
                          <w:rPr>
                            <w:rFonts w:ascii="Garamond" w:eastAsia="Garamond" w:hAnsi="Garamond" w:cs="Garamond"/>
                            <w:sz w:val="20"/>
                            <w:szCs w:val="20"/>
                          </w:rPr>
                        </w:pPr>
                        <w:r>
                          <w:rPr>
                            <w:rFonts w:ascii="Garamond"/>
                            <w:sz w:val="20"/>
                          </w:rPr>
                          <w:t>10</w:t>
                        </w:r>
                      </w:p>
                    </w:tc>
                    <w:tc>
                      <w:tcPr>
                        <w:tcW w:w="778" w:type="dxa"/>
                        <w:tcBorders>
                          <w:top w:val="nil"/>
                          <w:left w:val="nil"/>
                          <w:bottom w:val="nil"/>
                          <w:right w:val="nil"/>
                        </w:tcBorders>
                      </w:tcPr>
                      <w:p w:rsidR="003D39BA" w:rsidRDefault="003D39BA">
                        <w:pPr>
                          <w:pStyle w:val="TableParagraph"/>
                          <w:spacing w:line="203" w:lineRule="exact"/>
                          <w:ind w:left="424" w:firstLine="42"/>
                          <w:rPr>
                            <w:rFonts w:ascii="Garamond" w:eastAsia="Garamond" w:hAnsi="Garamond" w:cs="Garamond"/>
                            <w:sz w:val="20"/>
                            <w:szCs w:val="20"/>
                          </w:rPr>
                        </w:pPr>
                        <w:r>
                          <w:rPr>
                            <w:rFonts w:ascii="Garamond"/>
                            <w:b/>
                            <w:sz w:val="20"/>
                          </w:rPr>
                          <w:t>PV</w:t>
                        </w:r>
                      </w:p>
                      <w:p w:rsidR="003D39BA" w:rsidRDefault="003D39BA">
                        <w:pPr>
                          <w:pStyle w:val="TableParagraph"/>
                          <w:spacing w:line="223" w:lineRule="exact"/>
                          <w:ind w:left="424"/>
                          <w:rPr>
                            <w:rFonts w:ascii="Garamond" w:eastAsia="Garamond" w:hAnsi="Garamond" w:cs="Garamond"/>
                            <w:sz w:val="20"/>
                            <w:szCs w:val="20"/>
                          </w:rPr>
                        </w:pPr>
                        <w:r>
                          <w:rPr>
                            <w:rFonts w:ascii="Garamond"/>
                            <w:sz w:val="20"/>
                          </w:rPr>
                          <w:t>80</w:t>
                        </w:r>
                      </w:p>
                    </w:tc>
                  </w:tr>
                  <w:tr w:rsidR="003D39BA">
                    <w:trPr>
                      <w:trHeight w:hRule="exact" w:val="297"/>
                    </w:trPr>
                    <w:tc>
                      <w:tcPr>
                        <w:tcW w:w="1371" w:type="dxa"/>
                        <w:tcBorders>
                          <w:top w:val="nil"/>
                          <w:left w:val="nil"/>
                          <w:bottom w:val="nil"/>
                          <w:right w:val="nil"/>
                        </w:tcBorders>
                      </w:tcPr>
                      <w:p w:rsidR="003D39BA" w:rsidRDefault="003D39BA">
                        <w:pPr>
                          <w:pStyle w:val="TableParagraph"/>
                          <w:spacing w:before="74" w:line="223" w:lineRule="exact"/>
                          <w:ind w:left="72"/>
                          <w:rPr>
                            <w:rFonts w:ascii="Garamond" w:eastAsia="Garamond" w:hAnsi="Garamond" w:cs="Garamond"/>
                            <w:sz w:val="24"/>
                            <w:szCs w:val="24"/>
                          </w:rPr>
                        </w:pPr>
                        <w:r>
                          <w:rPr>
                            <w:rFonts w:ascii="Garamond"/>
                            <w:b/>
                            <w:sz w:val="24"/>
                          </w:rPr>
                          <w:t>Unit Types</w:t>
                        </w:r>
                      </w:p>
                    </w:tc>
                    <w:tc>
                      <w:tcPr>
                        <w:tcW w:w="1102" w:type="dxa"/>
                        <w:tcBorders>
                          <w:top w:val="nil"/>
                          <w:left w:val="nil"/>
                          <w:bottom w:val="nil"/>
                          <w:right w:val="nil"/>
                        </w:tcBorders>
                      </w:tcPr>
                      <w:p w:rsidR="003D39BA" w:rsidRDefault="003D39BA"/>
                    </w:tc>
                    <w:tc>
                      <w:tcPr>
                        <w:tcW w:w="720" w:type="dxa"/>
                        <w:tcBorders>
                          <w:top w:val="nil"/>
                          <w:left w:val="nil"/>
                          <w:bottom w:val="nil"/>
                          <w:right w:val="nil"/>
                        </w:tcBorders>
                      </w:tcPr>
                      <w:p w:rsidR="003D39BA" w:rsidRDefault="003D39BA"/>
                    </w:tc>
                    <w:tc>
                      <w:tcPr>
                        <w:tcW w:w="330" w:type="dxa"/>
                        <w:tcBorders>
                          <w:top w:val="nil"/>
                          <w:left w:val="nil"/>
                          <w:bottom w:val="nil"/>
                          <w:right w:val="nil"/>
                        </w:tcBorders>
                      </w:tcPr>
                      <w:p w:rsidR="003D39BA" w:rsidRDefault="003D39BA"/>
                    </w:tc>
                    <w:tc>
                      <w:tcPr>
                        <w:tcW w:w="844" w:type="dxa"/>
                        <w:tcBorders>
                          <w:top w:val="nil"/>
                          <w:left w:val="nil"/>
                          <w:bottom w:val="nil"/>
                          <w:right w:val="nil"/>
                        </w:tcBorders>
                      </w:tcPr>
                      <w:p w:rsidR="003D39BA" w:rsidRDefault="003D39BA"/>
                    </w:tc>
                    <w:tc>
                      <w:tcPr>
                        <w:tcW w:w="778" w:type="dxa"/>
                        <w:tcBorders>
                          <w:top w:val="nil"/>
                          <w:left w:val="nil"/>
                          <w:bottom w:val="nil"/>
                          <w:right w:val="nil"/>
                        </w:tcBorders>
                      </w:tcPr>
                      <w:p w:rsidR="003D39BA" w:rsidRDefault="003D39BA"/>
                    </w:tc>
                  </w:tr>
                </w:tbl>
                <w:p w:rsidR="003D39BA" w:rsidRDefault="003D39BA"/>
              </w:txbxContent>
            </v:textbox>
            <w10:wrap anchorx="page"/>
          </v:shape>
        </w:pict>
      </w:r>
      <w:r w:rsidR="005A02C9">
        <w:t xml:space="preserve">There are 8 characteristics used to describe a pilot and his mobile </w:t>
      </w:r>
      <w:r w:rsidR="005A02C9">
        <w:rPr>
          <w:spacing w:val="-1"/>
        </w:rPr>
        <w:t>suit.</w:t>
      </w:r>
      <w:r w:rsidR="005A02C9">
        <w:t xml:space="preserve"> </w:t>
      </w:r>
      <w:r w:rsidR="005A02C9">
        <w:rPr>
          <w:spacing w:val="49"/>
        </w:rPr>
        <w:t xml:space="preserve"> </w:t>
      </w:r>
      <w:r w:rsidR="005A02C9">
        <w:t>They</w:t>
      </w:r>
      <w:r w:rsidR="005A02C9">
        <w:rPr>
          <w:spacing w:val="15"/>
        </w:rPr>
        <w:t xml:space="preserve"> </w:t>
      </w:r>
      <w:r w:rsidR="005A02C9">
        <w:t>tell</w:t>
      </w:r>
      <w:r w:rsidR="005A02C9">
        <w:rPr>
          <w:spacing w:val="15"/>
        </w:rPr>
        <w:t xml:space="preserve"> </w:t>
      </w:r>
      <w:r w:rsidR="005A02C9">
        <w:t>them</w:t>
      </w:r>
      <w:r w:rsidR="005A02C9">
        <w:rPr>
          <w:spacing w:val="15"/>
        </w:rPr>
        <w:t xml:space="preserve"> </w:t>
      </w:r>
      <w:r w:rsidR="005A02C9">
        <w:t>player</w:t>
      </w:r>
      <w:r w:rsidR="005A02C9">
        <w:rPr>
          <w:spacing w:val="16"/>
        </w:rPr>
        <w:t xml:space="preserve"> </w:t>
      </w:r>
      <w:r w:rsidR="005A02C9">
        <w:t>how</w:t>
      </w:r>
      <w:r w:rsidR="005A02C9">
        <w:rPr>
          <w:spacing w:val="16"/>
        </w:rPr>
        <w:t xml:space="preserve"> </w:t>
      </w:r>
      <w:r w:rsidR="005A02C9">
        <w:t>well</w:t>
      </w:r>
      <w:r w:rsidR="005A02C9">
        <w:rPr>
          <w:spacing w:val="15"/>
        </w:rPr>
        <w:t xml:space="preserve"> </w:t>
      </w:r>
      <w:r w:rsidR="005A02C9">
        <w:t>he</w:t>
      </w:r>
      <w:r w:rsidR="005A02C9">
        <w:rPr>
          <w:spacing w:val="16"/>
        </w:rPr>
        <w:t xml:space="preserve"> </w:t>
      </w:r>
      <w:r w:rsidR="005A02C9">
        <w:t>can</w:t>
      </w:r>
      <w:r w:rsidR="005A02C9">
        <w:rPr>
          <w:spacing w:val="16"/>
        </w:rPr>
        <w:t xml:space="preserve"> </w:t>
      </w:r>
      <w:r w:rsidR="005A02C9">
        <w:t>fight</w:t>
      </w:r>
      <w:r w:rsidR="005A02C9">
        <w:rPr>
          <w:spacing w:val="16"/>
        </w:rPr>
        <w:t xml:space="preserve"> </w:t>
      </w:r>
      <w:r w:rsidR="005A02C9">
        <w:t>and</w:t>
      </w:r>
      <w:r w:rsidR="005A02C9">
        <w:rPr>
          <w:spacing w:val="16"/>
        </w:rPr>
        <w:t xml:space="preserve"> </w:t>
      </w:r>
      <w:r w:rsidR="005A02C9">
        <w:t>shoot,</w:t>
      </w:r>
      <w:r w:rsidR="005A02C9">
        <w:rPr>
          <w:spacing w:val="16"/>
        </w:rPr>
        <w:t xml:space="preserve"> </w:t>
      </w:r>
      <w:r w:rsidR="005A02C9">
        <w:t>how</w:t>
      </w:r>
      <w:r w:rsidR="005A02C9">
        <w:rPr>
          <w:spacing w:val="24"/>
        </w:rPr>
        <w:t xml:space="preserve"> </w:t>
      </w:r>
      <w:r w:rsidR="005A02C9">
        <w:t>much brute</w:t>
      </w:r>
      <w:r w:rsidR="005A02C9">
        <w:rPr>
          <w:spacing w:val="10"/>
        </w:rPr>
        <w:t xml:space="preserve"> </w:t>
      </w:r>
      <w:r w:rsidR="005A02C9">
        <w:t>strength</w:t>
      </w:r>
      <w:r w:rsidR="005A02C9">
        <w:rPr>
          <w:spacing w:val="10"/>
        </w:rPr>
        <w:t xml:space="preserve"> </w:t>
      </w:r>
      <w:r w:rsidR="005A02C9">
        <w:t>his</w:t>
      </w:r>
      <w:r w:rsidR="005A02C9">
        <w:rPr>
          <w:spacing w:val="11"/>
        </w:rPr>
        <w:t xml:space="preserve"> </w:t>
      </w:r>
      <w:r w:rsidR="005A02C9">
        <w:t>suit</w:t>
      </w:r>
      <w:r w:rsidR="005A02C9">
        <w:rPr>
          <w:spacing w:val="10"/>
        </w:rPr>
        <w:t xml:space="preserve"> </w:t>
      </w:r>
      <w:r w:rsidR="005A02C9">
        <w:t>possesses</w:t>
      </w:r>
      <w:r w:rsidR="005A02C9">
        <w:rPr>
          <w:spacing w:val="10"/>
        </w:rPr>
        <w:t xml:space="preserve"> </w:t>
      </w:r>
      <w:r w:rsidR="005A02C9">
        <w:t>and</w:t>
      </w:r>
      <w:r w:rsidR="005A02C9">
        <w:rPr>
          <w:spacing w:val="11"/>
        </w:rPr>
        <w:t xml:space="preserve"> </w:t>
      </w:r>
      <w:r w:rsidR="005A02C9">
        <w:t>even</w:t>
      </w:r>
      <w:r w:rsidR="005A02C9">
        <w:rPr>
          <w:spacing w:val="10"/>
        </w:rPr>
        <w:t xml:space="preserve"> </w:t>
      </w:r>
      <w:r w:rsidR="005A02C9">
        <w:t>how</w:t>
      </w:r>
      <w:r w:rsidR="005A02C9">
        <w:rPr>
          <w:spacing w:val="11"/>
        </w:rPr>
        <w:t xml:space="preserve"> </w:t>
      </w:r>
      <w:r w:rsidR="005A02C9">
        <w:t>likely</w:t>
      </w:r>
      <w:r w:rsidR="005A02C9">
        <w:rPr>
          <w:spacing w:val="10"/>
        </w:rPr>
        <w:t xml:space="preserve"> </w:t>
      </w:r>
      <w:r w:rsidR="005A02C9">
        <w:t>he</w:t>
      </w:r>
      <w:r w:rsidR="005A02C9">
        <w:rPr>
          <w:spacing w:val="11"/>
        </w:rPr>
        <w:t xml:space="preserve"> </w:t>
      </w:r>
      <w:r w:rsidR="005A02C9">
        <w:t>is</w:t>
      </w:r>
      <w:r w:rsidR="005A02C9">
        <w:rPr>
          <w:spacing w:val="11"/>
        </w:rPr>
        <w:t xml:space="preserve"> </w:t>
      </w:r>
      <w:r w:rsidR="005A02C9">
        <w:t>to break and run in combat.</w:t>
      </w:r>
    </w:p>
    <w:p w:rsidR="00F87A27" w:rsidRDefault="005A02C9">
      <w:pPr>
        <w:pStyle w:val="Heading4"/>
        <w:spacing w:before="153"/>
        <w:ind w:left="135"/>
        <w:jc w:val="both"/>
        <w:rPr>
          <w:rFonts w:cs="Garamond"/>
          <w:b w:val="0"/>
          <w:bCs w:val="0"/>
        </w:rPr>
      </w:pPr>
      <w:r>
        <w:rPr>
          <w:b w:val="0"/>
        </w:rPr>
        <w:br w:type="column"/>
      </w:r>
      <w:r>
        <w:lastRenderedPageBreak/>
        <w:t>Pilot Skill</w:t>
      </w:r>
    </w:p>
    <w:p w:rsidR="00F87A27" w:rsidRDefault="005A02C9">
      <w:pPr>
        <w:pStyle w:val="BodyText"/>
        <w:spacing w:before="107" w:line="220" w:lineRule="exact"/>
        <w:ind w:left="133" w:right="110"/>
        <w:jc w:val="both"/>
      </w:pPr>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F87A27" w:rsidRDefault="00F87A27">
      <w:pPr>
        <w:rPr>
          <w:rFonts w:ascii="Garamond" w:eastAsia="Garamond" w:hAnsi="Garamond" w:cs="Garamond"/>
          <w:sz w:val="20"/>
          <w:szCs w:val="20"/>
        </w:rPr>
      </w:pPr>
    </w:p>
    <w:p w:rsidR="00F87A27" w:rsidRDefault="00F87A27">
      <w:pPr>
        <w:spacing w:before="9"/>
        <w:rPr>
          <w:rFonts w:ascii="Garamond" w:eastAsia="Garamond" w:hAnsi="Garamond" w:cs="Garamond"/>
          <w:sz w:val="28"/>
          <w:szCs w:val="28"/>
        </w:rPr>
      </w:pPr>
    </w:p>
    <w:p w:rsidR="00F87A27" w:rsidRDefault="005A02C9">
      <w:pPr>
        <w:pStyle w:val="Heading4"/>
        <w:ind w:left="119"/>
        <w:jc w:val="both"/>
        <w:rPr>
          <w:rFonts w:cs="Garamond"/>
          <w:b w:val="0"/>
          <w:bCs w:val="0"/>
        </w:rPr>
      </w:pPr>
      <w:r>
        <w:t>Pilot Characteristics vs Suit Characteristics</w:t>
      </w:r>
    </w:p>
    <w:p w:rsidR="00F87A27" w:rsidRDefault="00F87A27">
      <w:pPr>
        <w:spacing w:before="10"/>
        <w:rPr>
          <w:rFonts w:ascii="Garamond" w:eastAsia="Garamond" w:hAnsi="Garamond" w:cs="Garamond"/>
          <w:b/>
          <w:bCs/>
          <w:sz w:val="16"/>
          <w:szCs w:val="16"/>
        </w:rPr>
      </w:pPr>
    </w:p>
    <w:p w:rsidR="00F87A27" w:rsidRDefault="005A02C9">
      <w:pPr>
        <w:pStyle w:val="BodyText"/>
        <w:spacing w:line="256" w:lineRule="auto"/>
        <w:ind w:left="123" w:right="112"/>
        <w:jc w:val="both"/>
      </w:pPr>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F87A27" w:rsidRDefault="00F87A27">
      <w:pPr>
        <w:spacing w:before="4"/>
        <w:rPr>
          <w:rFonts w:ascii="Garamond" w:eastAsia="Garamond" w:hAnsi="Garamond" w:cs="Garamond"/>
          <w:sz w:val="16"/>
          <w:szCs w:val="16"/>
        </w:rPr>
      </w:pPr>
    </w:p>
    <w:p w:rsidR="00F87A27" w:rsidRDefault="00E86CF6">
      <w:pPr>
        <w:pStyle w:val="BodyText"/>
        <w:spacing w:line="342" w:lineRule="auto"/>
        <w:ind w:left="135" w:right="1123" w:hanging="20"/>
      </w:pPr>
      <w:r>
        <w:pict>
          <v:shape id="_x0000_s1555" type="#_x0000_t202" style="position:absolute;left:0;text-align:left;margin-left:314.4pt;margin-top:28.95pt;width:235.8pt;height:20.9pt;z-index:251612672;mso-position-horizontal-relative:page" filled="f" stroked="f">
            <v:textbox inset="0,0,0,0">
              <w:txbxContent>
                <w:tbl>
                  <w:tblPr>
                    <w:tblW w:w="0" w:type="auto"/>
                    <w:tblLayout w:type="fixed"/>
                    <w:tblCellMar>
                      <w:left w:w="0" w:type="dxa"/>
                      <w:right w:w="0" w:type="dxa"/>
                    </w:tblCellMar>
                    <w:tblLook w:val="01E0"/>
                  </w:tblPr>
                  <w:tblGrid>
                    <w:gridCol w:w="1223"/>
                    <w:gridCol w:w="1778"/>
                    <w:gridCol w:w="1715"/>
                  </w:tblGrid>
                  <w:tr w:rsidR="003D39BA">
                    <w:trPr>
                      <w:trHeight w:hRule="exact" w:val="247"/>
                    </w:trPr>
                    <w:tc>
                      <w:tcPr>
                        <w:tcW w:w="1223" w:type="dxa"/>
                        <w:tcBorders>
                          <w:top w:val="nil"/>
                          <w:left w:val="nil"/>
                          <w:bottom w:val="nil"/>
                          <w:right w:val="nil"/>
                        </w:tcBorders>
                      </w:tcPr>
                      <w:p w:rsidR="003D39BA" w:rsidRDefault="003D39BA"/>
                    </w:tc>
                    <w:tc>
                      <w:tcPr>
                        <w:tcW w:w="1778" w:type="dxa"/>
                        <w:tcBorders>
                          <w:top w:val="nil"/>
                          <w:left w:val="nil"/>
                          <w:bottom w:val="nil"/>
                          <w:right w:val="nil"/>
                        </w:tcBorders>
                      </w:tcPr>
                      <w:p w:rsidR="003D39BA" w:rsidRDefault="003D39BA">
                        <w:pPr>
                          <w:pStyle w:val="TableParagraph"/>
                          <w:spacing w:before="18"/>
                          <w:ind w:left="138"/>
                          <w:rPr>
                            <w:rFonts w:ascii="Garamond" w:eastAsia="Garamond" w:hAnsi="Garamond" w:cs="Garamond"/>
                            <w:sz w:val="20"/>
                            <w:szCs w:val="20"/>
                          </w:rPr>
                        </w:pPr>
                        <w:r>
                          <w:rPr>
                            <w:rFonts w:ascii="Garamond"/>
                            <w:b/>
                            <w:sz w:val="20"/>
                          </w:rPr>
                          <w:t xml:space="preserve">WS </w:t>
                        </w:r>
                        <w:r>
                          <w:rPr>
                            <w:rFonts w:ascii="Garamond"/>
                            <w:b/>
                            <w:spacing w:val="33"/>
                            <w:sz w:val="20"/>
                          </w:rPr>
                          <w:t xml:space="preserve"> </w:t>
                        </w:r>
                        <w:r>
                          <w:rPr>
                            <w:rFonts w:ascii="Garamond"/>
                            <w:b/>
                            <w:sz w:val="20"/>
                          </w:rPr>
                          <w:t xml:space="preserve">BS </w:t>
                        </w:r>
                        <w:r>
                          <w:rPr>
                            <w:rFonts w:ascii="Garamond"/>
                            <w:b/>
                            <w:spacing w:val="3"/>
                            <w:sz w:val="20"/>
                          </w:rPr>
                          <w:t xml:space="preserve"> </w:t>
                        </w:r>
                        <w:r>
                          <w:rPr>
                            <w:rFonts w:ascii="Garamond"/>
                            <w:b/>
                            <w:sz w:val="20"/>
                          </w:rPr>
                          <w:t xml:space="preserve">S  </w:t>
                        </w:r>
                        <w:r>
                          <w:rPr>
                            <w:rFonts w:ascii="Garamond"/>
                            <w:b/>
                            <w:spacing w:val="31"/>
                            <w:sz w:val="20"/>
                          </w:rPr>
                          <w:t xml:space="preserve"> </w:t>
                        </w:r>
                        <w:r>
                          <w:rPr>
                            <w:rFonts w:ascii="Garamond"/>
                            <w:b/>
                            <w:sz w:val="20"/>
                          </w:rPr>
                          <w:t xml:space="preserve">W  </w:t>
                        </w:r>
                        <w:r>
                          <w:rPr>
                            <w:rFonts w:ascii="Garamond"/>
                            <w:b/>
                            <w:spacing w:val="47"/>
                            <w:sz w:val="20"/>
                          </w:rPr>
                          <w:t xml:space="preserve"> </w:t>
                        </w:r>
                        <w:r>
                          <w:rPr>
                            <w:rFonts w:ascii="Garamond"/>
                            <w:b/>
                            <w:sz w:val="20"/>
                          </w:rPr>
                          <w:t>I</w:t>
                        </w:r>
                      </w:p>
                    </w:tc>
                    <w:tc>
                      <w:tcPr>
                        <w:tcW w:w="1715" w:type="dxa"/>
                        <w:tcBorders>
                          <w:top w:val="nil"/>
                          <w:left w:val="nil"/>
                          <w:bottom w:val="nil"/>
                          <w:right w:val="nil"/>
                        </w:tcBorders>
                      </w:tcPr>
                      <w:p w:rsidR="003D39BA" w:rsidRDefault="003D39BA">
                        <w:pPr>
                          <w:pStyle w:val="TableParagraph"/>
                          <w:tabs>
                            <w:tab w:val="left" w:pos="887"/>
                            <w:tab w:val="left" w:pos="1403"/>
                          </w:tabs>
                          <w:spacing w:before="18"/>
                          <w:ind w:left="143"/>
                          <w:rPr>
                            <w:rFonts w:ascii="Garamond" w:eastAsia="Garamond" w:hAnsi="Garamond" w:cs="Garamond"/>
                            <w:sz w:val="20"/>
                            <w:szCs w:val="20"/>
                          </w:rPr>
                        </w:pPr>
                        <w:r>
                          <w:rPr>
                            <w:rFonts w:ascii="Garamond"/>
                            <w:b/>
                            <w:sz w:val="20"/>
                          </w:rPr>
                          <w:t xml:space="preserve">A  </w:t>
                        </w:r>
                        <w:r>
                          <w:rPr>
                            <w:rFonts w:ascii="Garamond"/>
                            <w:b/>
                            <w:spacing w:val="29"/>
                            <w:sz w:val="20"/>
                          </w:rPr>
                          <w:t xml:space="preserve"> </w:t>
                        </w:r>
                        <w:r>
                          <w:rPr>
                            <w:rFonts w:ascii="Garamond"/>
                            <w:b/>
                            <w:sz w:val="20"/>
                          </w:rPr>
                          <w:t>PS</w:t>
                        </w:r>
                        <w:r>
                          <w:rPr>
                            <w:rFonts w:ascii="Garamond"/>
                            <w:b/>
                            <w:sz w:val="20"/>
                          </w:rPr>
                          <w:tab/>
                        </w:r>
                        <w:r>
                          <w:rPr>
                            <w:rFonts w:ascii="Garamond"/>
                            <w:b/>
                            <w:w w:val="95"/>
                            <w:sz w:val="20"/>
                          </w:rPr>
                          <w:t>LD</w:t>
                        </w:r>
                        <w:r>
                          <w:rPr>
                            <w:rFonts w:ascii="Garamond"/>
                            <w:b/>
                            <w:w w:val="95"/>
                            <w:sz w:val="20"/>
                          </w:rPr>
                          <w:tab/>
                        </w:r>
                        <w:r>
                          <w:rPr>
                            <w:rFonts w:ascii="Garamond"/>
                            <w:b/>
                            <w:sz w:val="20"/>
                          </w:rPr>
                          <w:t>PV</w:t>
                        </w:r>
                      </w:p>
                    </w:tc>
                  </w:tr>
                  <w:tr w:rsidR="003D39BA">
                    <w:trPr>
                      <w:trHeight w:hRule="exact" w:val="170"/>
                    </w:trPr>
                    <w:tc>
                      <w:tcPr>
                        <w:tcW w:w="1223" w:type="dxa"/>
                        <w:tcBorders>
                          <w:top w:val="nil"/>
                          <w:left w:val="nil"/>
                          <w:bottom w:val="nil"/>
                          <w:right w:val="nil"/>
                        </w:tcBorders>
                      </w:tcPr>
                      <w:p w:rsidR="003D39BA" w:rsidRDefault="003D39BA">
                        <w:pPr>
                          <w:pStyle w:val="TableParagraph"/>
                          <w:spacing w:line="170" w:lineRule="exact"/>
                          <w:ind w:left="55"/>
                          <w:rPr>
                            <w:rFonts w:ascii="Garamond" w:eastAsia="Garamond" w:hAnsi="Garamond" w:cs="Garamond"/>
                            <w:sz w:val="20"/>
                            <w:szCs w:val="20"/>
                          </w:rPr>
                        </w:pPr>
                        <w:r>
                          <w:rPr>
                            <w:rFonts w:ascii="Garamond"/>
                            <w:sz w:val="20"/>
                          </w:rPr>
                          <w:t>Veteran</w:t>
                        </w:r>
                        <w:r>
                          <w:rPr>
                            <w:rFonts w:ascii="Garamond"/>
                            <w:spacing w:val="4"/>
                            <w:sz w:val="20"/>
                          </w:rPr>
                          <w:t xml:space="preserve"> </w:t>
                        </w:r>
                        <w:r>
                          <w:rPr>
                            <w:rFonts w:ascii="Garamond"/>
                            <w:sz w:val="20"/>
                          </w:rPr>
                          <w:t>Pilot</w:t>
                        </w:r>
                      </w:p>
                    </w:tc>
                    <w:tc>
                      <w:tcPr>
                        <w:tcW w:w="1778" w:type="dxa"/>
                        <w:tcBorders>
                          <w:top w:val="nil"/>
                          <w:left w:val="nil"/>
                          <w:bottom w:val="nil"/>
                          <w:right w:val="nil"/>
                        </w:tcBorders>
                      </w:tcPr>
                      <w:p w:rsidR="003D39BA" w:rsidRDefault="003D39BA">
                        <w:pPr>
                          <w:pStyle w:val="TableParagraph"/>
                          <w:tabs>
                            <w:tab w:val="left" w:pos="550"/>
                            <w:tab w:val="left" w:pos="875"/>
                            <w:tab w:val="left" w:pos="1198"/>
                            <w:tab w:val="left" w:pos="1524"/>
                          </w:tabs>
                          <w:spacing w:line="170" w:lineRule="exact"/>
                          <w:ind w:left="236"/>
                          <w:rPr>
                            <w:rFonts w:ascii="Garamond" w:eastAsia="Garamond" w:hAnsi="Garamond" w:cs="Garamond"/>
                            <w:sz w:val="20"/>
                            <w:szCs w:val="20"/>
                          </w:rPr>
                        </w:pPr>
                        <w:r>
                          <w:rPr>
                            <w:rFonts w:ascii="Garamond"/>
                            <w:sz w:val="20"/>
                          </w:rPr>
                          <w:t>4</w:t>
                        </w:r>
                        <w:r>
                          <w:rPr>
                            <w:rFonts w:ascii="Garamond"/>
                            <w:sz w:val="20"/>
                          </w:rPr>
                          <w:tab/>
                          <w:t>4</w:t>
                        </w:r>
                        <w:r>
                          <w:rPr>
                            <w:rFonts w:ascii="Garamond"/>
                            <w:sz w:val="20"/>
                          </w:rPr>
                          <w:tab/>
                          <w:t>3</w:t>
                        </w:r>
                        <w:r>
                          <w:rPr>
                            <w:rFonts w:ascii="Garamond"/>
                            <w:sz w:val="20"/>
                          </w:rPr>
                          <w:tab/>
                        </w:r>
                        <w:r>
                          <w:rPr>
                            <w:rFonts w:ascii="Garamond"/>
                            <w:w w:val="95"/>
                            <w:sz w:val="20"/>
                          </w:rPr>
                          <w:t>1</w:t>
                        </w:r>
                        <w:r>
                          <w:rPr>
                            <w:rFonts w:ascii="Garamond"/>
                            <w:w w:val="95"/>
                            <w:sz w:val="20"/>
                          </w:rPr>
                          <w:tab/>
                        </w:r>
                        <w:r>
                          <w:rPr>
                            <w:rFonts w:ascii="Garamond"/>
                            <w:sz w:val="20"/>
                          </w:rPr>
                          <w:t>3</w:t>
                        </w:r>
                      </w:p>
                    </w:tc>
                    <w:tc>
                      <w:tcPr>
                        <w:tcW w:w="1715" w:type="dxa"/>
                        <w:tcBorders>
                          <w:top w:val="nil"/>
                          <w:left w:val="nil"/>
                          <w:bottom w:val="nil"/>
                          <w:right w:val="nil"/>
                        </w:tcBorders>
                      </w:tcPr>
                      <w:p w:rsidR="003D39BA" w:rsidRDefault="003D39BA">
                        <w:pPr>
                          <w:pStyle w:val="TableParagraph"/>
                          <w:tabs>
                            <w:tab w:val="left" w:pos="497"/>
                            <w:tab w:val="left" w:pos="936"/>
                            <w:tab w:val="left" w:pos="1409"/>
                          </w:tabs>
                          <w:spacing w:line="170" w:lineRule="exact"/>
                          <w:ind w:left="157"/>
                          <w:rPr>
                            <w:rFonts w:ascii="Garamond" w:eastAsia="Garamond" w:hAnsi="Garamond" w:cs="Garamond"/>
                            <w:sz w:val="20"/>
                            <w:szCs w:val="20"/>
                          </w:rPr>
                        </w:pPr>
                        <w:r>
                          <w:rPr>
                            <w:rFonts w:ascii="Garamond"/>
                            <w:sz w:val="20"/>
                          </w:rPr>
                          <w:t>2</w:t>
                        </w:r>
                        <w:r>
                          <w:rPr>
                            <w:rFonts w:ascii="Garamond"/>
                            <w:sz w:val="20"/>
                          </w:rPr>
                          <w:tab/>
                        </w:r>
                        <w:r>
                          <w:rPr>
                            <w:rFonts w:ascii="Garamond"/>
                            <w:w w:val="95"/>
                            <w:sz w:val="20"/>
                          </w:rPr>
                          <w:t>8</w:t>
                        </w:r>
                        <w:r>
                          <w:rPr>
                            <w:rFonts w:ascii="Garamond"/>
                            <w:w w:val="95"/>
                            <w:sz w:val="20"/>
                          </w:rPr>
                          <w:tab/>
                          <w:t>7</w:t>
                        </w:r>
                        <w:r>
                          <w:rPr>
                            <w:rFonts w:ascii="Garamond"/>
                            <w:w w:val="95"/>
                            <w:sz w:val="20"/>
                          </w:rPr>
                          <w:tab/>
                        </w:r>
                        <w:r>
                          <w:rPr>
                            <w:rFonts w:ascii="Garamond"/>
                            <w:spacing w:val="5"/>
                            <w:sz w:val="20"/>
                          </w:rPr>
                          <w:t>25</w:t>
                        </w:r>
                      </w:p>
                    </w:tc>
                  </w:tr>
                </w:tbl>
                <w:p w:rsidR="003D39BA" w:rsidRDefault="003D39BA"/>
              </w:txbxContent>
            </v:textbox>
            <w10:wrap anchorx="page"/>
          </v:shape>
        </w:pict>
      </w:r>
      <w:r w:rsidR="005A02C9">
        <w:t>Below is a sample profile for a pilot and a mobile suit. Pilot</w:t>
      </w:r>
    </w:p>
    <w:p w:rsidR="00F87A27" w:rsidRDefault="00F87A27">
      <w:pPr>
        <w:spacing w:line="342" w:lineRule="auto"/>
        <w:sectPr w:rsidR="00F87A27">
          <w:pgSz w:w="12240" w:h="15840"/>
          <w:pgMar w:top="460" w:right="600" w:bottom="280" w:left="320" w:header="720" w:footer="720" w:gutter="0"/>
          <w:cols w:num="2" w:space="720" w:equalWidth="0">
            <w:col w:w="5429" w:space="478"/>
            <w:col w:w="5413"/>
          </w:cols>
        </w:sectPr>
      </w:pPr>
    </w:p>
    <w:p w:rsidR="00F87A27" w:rsidRDefault="00F87A27">
      <w:pPr>
        <w:spacing w:before="3"/>
        <w:rPr>
          <w:rFonts w:ascii="Garamond" w:eastAsia="Garamond" w:hAnsi="Garamond" w:cs="Garamond"/>
          <w:sz w:val="24"/>
          <w:szCs w:val="24"/>
        </w:rPr>
      </w:pPr>
    </w:p>
    <w:p w:rsidR="00F87A27" w:rsidRDefault="00F87A27">
      <w:pPr>
        <w:rPr>
          <w:rFonts w:ascii="Garamond" w:eastAsia="Garamond" w:hAnsi="Garamond" w:cs="Garamond"/>
          <w:sz w:val="24"/>
          <w:szCs w:val="24"/>
        </w:rPr>
        <w:sectPr w:rsidR="00F87A27">
          <w:type w:val="continuous"/>
          <w:pgSz w:w="12240" w:h="15840"/>
          <w:pgMar w:top="700" w:right="600" w:bottom="280" w:left="320" w:header="720" w:footer="720" w:gutter="0"/>
          <w:cols w:space="720"/>
        </w:sectPr>
      </w:pPr>
    </w:p>
    <w:p w:rsidR="00F87A27" w:rsidRDefault="005A02C9">
      <w:pPr>
        <w:pStyle w:val="Heading4"/>
        <w:spacing w:before="81"/>
        <w:ind w:left="140"/>
        <w:jc w:val="both"/>
        <w:rPr>
          <w:rFonts w:cs="Garamond"/>
          <w:b w:val="0"/>
          <w:bCs w:val="0"/>
        </w:rPr>
      </w:pPr>
      <w:r>
        <w:lastRenderedPageBreak/>
        <w:t>Weapon Skill</w:t>
      </w:r>
    </w:p>
    <w:p w:rsidR="00F87A27" w:rsidRDefault="005A02C9">
      <w:pPr>
        <w:pStyle w:val="BodyText"/>
        <w:spacing w:before="124" w:line="256" w:lineRule="auto"/>
        <w:ind w:left="154" w:right="521"/>
      </w:pPr>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F87A27" w:rsidRDefault="005A02C9">
      <w:pPr>
        <w:pStyle w:val="Heading4"/>
        <w:spacing w:before="97"/>
        <w:ind w:left="160"/>
        <w:jc w:val="both"/>
        <w:rPr>
          <w:rFonts w:cs="Garamond"/>
          <w:b w:val="0"/>
          <w:bCs w:val="0"/>
        </w:rPr>
      </w:pPr>
      <w:r>
        <w:t>Ballistic Skill</w:t>
      </w:r>
    </w:p>
    <w:p w:rsidR="00F87A27" w:rsidRDefault="005A02C9">
      <w:pPr>
        <w:pStyle w:val="BodyText"/>
        <w:spacing w:before="116" w:line="256" w:lineRule="auto"/>
        <w:ind w:left="156"/>
        <w:jc w:val="both"/>
      </w:pPr>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F87A27" w:rsidRDefault="005A02C9">
      <w:pPr>
        <w:pStyle w:val="Heading4"/>
        <w:spacing w:before="127"/>
        <w:ind w:left="155"/>
        <w:jc w:val="both"/>
        <w:rPr>
          <w:rFonts w:cs="Garamond"/>
          <w:b w:val="0"/>
          <w:bCs w:val="0"/>
        </w:rPr>
      </w:pPr>
      <w:r>
        <w:t>Strength</w:t>
      </w:r>
    </w:p>
    <w:p w:rsidR="00F87A27" w:rsidRDefault="005A02C9">
      <w:pPr>
        <w:pStyle w:val="BodyText"/>
        <w:spacing w:before="146" w:line="256" w:lineRule="auto"/>
        <w:ind w:left="154" w:right="226"/>
      </w:pPr>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 xml:space="preserve">suit. </w:t>
      </w:r>
      <w:r>
        <w:rPr>
          <w:spacing w:val="2"/>
        </w:rPr>
        <w:t xml:space="preserve"> </w:t>
      </w:r>
      <w:r>
        <w:t>This</w:t>
      </w:r>
      <w:r>
        <w:rPr>
          <w:spacing w:val="1"/>
        </w:rPr>
        <w:t xml:space="preserve"> </w:t>
      </w:r>
      <w:r>
        <w:t>affects its</w:t>
      </w:r>
      <w:r>
        <w:rPr>
          <w:spacing w:val="26"/>
        </w:rPr>
        <w:t xml:space="preserve"> </w:t>
      </w:r>
      <w:r>
        <w:t>ability to penetrate thick armor when in close contact.</w:t>
      </w:r>
    </w:p>
    <w:p w:rsidR="00F87A27" w:rsidRDefault="005A02C9">
      <w:pPr>
        <w:pStyle w:val="Heading4"/>
        <w:spacing w:before="103"/>
        <w:ind w:left="155"/>
        <w:jc w:val="both"/>
        <w:rPr>
          <w:rFonts w:cs="Garamond"/>
          <w:b w:val="0"/>
          <w:bCs w:val="0"/>
        </w:rPr>
      </w:pPr>
      <w:r>
        <w:t>Wounds</w:t>
      </w:r>
    </w:p>
    <w:p w:rsidR="00F87A27" w:rsidRDefault="005A02C9">
      <w:pPr>
        <w:pStyle w:val="BodyText"/>
        <w:spacing w:before="61" w:line="305" w:lineRule="auto"/>
        <w:ind w:left="147" w:right="312"/>
      </w:pPr>
      <w:r>
        <w:t>Wounds represent a pilot's ability to mitigate damage to their suit</w:t>
      </w:r>
      <w:r>
        <w:rPr>
          <w:spacing w:val="-2"/>
        </w:rPr>
        <w:t xml:space="preserve"> </w:t>
      </w:r>
      <w:r>
        <w:t>beyond normal damage rolls</w:t>
      </w:r>
    </w:p>
    <w:p w:rsidR="00F87A27" w:rsidRDefault="005A02C9">
      <w:pPr>
        <w:pStyle w:val="Heading4"/>
        <w:spacing w:before="77"/>
        <w:ind w:left="151"/>
        <w:jc w:val="both"/>
        <w:rPr>
          <w:rFonts w:cs="Garamond"/>
          <w:b w:val="0"/>
          <w:bCs w:val="0"/>
        </w:rPr>
      </w:pPr>
      <w:r>
        <w:t>Initiative</w:t>
      </w:r>
    </w:p>
    <w:p w:rsidR="00F87A27" w:rsidRDefault="005A02C9">
      <w:pPr>
        <w:pStyle w:val="BodyText"/>
        <w:spacing w:before="126" w:line="256" w:lineRule="auto"/>
        <w:ind w:left="152" w:right="133"/>
        <w:jc w:val="both"/>
      </w:pPr>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t>liklely</w:t>
      </w:r>
      <w:r>
        <w:rPr>
          <w:spacing w:val="15"/>
        </w:rPr>
        <w:t xml:space="preserve"> </w:t>
      </w:r>
      <w:r>
        <w:t>a</w:t>
      </w:r>
      <w:r>
        <w:rPr>
          <w:spacing w:val="15"/>
        </w:rPr>
        <w:t xml:space="preserve"> </w:t>
      </w:r>
      <w:r>
        <w:t>pilot's chances of dodging incoming fire.</w:t>
      </w:r>
    </w:p>
    <w:p w:rsidR="00F87A27" w:rsidRDefault="005A02C9">
      <w:pPr>
        <w:pStyle w:val="Heading4"/>
        <w:spacing w:before="110"/>
        <w:ind w:left="145"/>
        <w:jc w:val="both"/>
        <w:rPr>
          <w:rFonts w:cs="Garamond"/>
          <w:b w:val="0"/>
          <w:bCs w:val="0"/>
        </w:rPr>
      </w:pPr>
      <w:r>
        <w:t>Attack</w:t>
      </w:r>
    </w:p>
    <w:p w:rsidR="00F87A27" w:rsidRDefault="005A02C9">
      <w:pPr>
        <w:pStyle w:val="BodyText"/>
        <w:spacing w:before="115" w:line="256" w:lineRule="auto"/>
        <w:ind w:left="157" w:right="226"/>
      </w:pPr>
      <w:r>
        <w:t>Attacks represents the</w:t>
      </w:r>
      <w:r>
        <w:rPr>
          <w:spacing w:val="-1"/>
        </w:rPr>
        <w:t xml:space="preserve"> </w:t>
      </w:r>
      <w:r>
        <w:t>number of times a suit may strike its oppoenent when locked in close combat.</w:t>
      </w:r>
    </w:p>
    <w:p w:rsidR="00F87A27" w:rsidRDefault="005A02C9">
      <w:pPr>
        <w:pStyle w:val="Heading4"/>
        <w:spacing w:before="105"/>
        <w:ind w:left="153"/>
        <w:jc w:val="both"/>
        <w:rPr>
          <w:rFonts w:cs="Garamond"/>
          <w:b w:val="0"/>
          <w:bCs w:val="0"/>
        </w:rPr>
      </w:pPr>
      <w:r>
        <w:t>Leadership</w:t>
      </w:r>
    </w:p>
    <w:p w:rsidR="00F87A27" w:rsidRDefault="005A02C9">
      <w:pPr>
        <w:pStyle w:val="BodyText"/>
        <w:spacing w:before="112" w:line="256" w:lineRule="auto"/>
        <w:ind w:left="153" w:right="226"/>
      </w:pPr>
      <w:r>
        <w:t xml:space="preserve">Leadership represents the grit and will of a pilot under </w:t>
      </w:r>
      <w:r>
        <w:rPr>
          <w:spacing w:val="-1"/>
        </w:rPr>
        <w:t>extreme</w:t>
      </w:r>
      <w:r>
        <w:rPr>
          <w:spacing w:val="26"/>
        </w:rPr>
        <w:t xml:space="preserve"> </w:t>
      </w:r>
      <w:r>
        <w:t xml:space="preserve">circumstances.  The higher a leadership score, the more likely </w:t>
      </w:r>
      <w:r>
        <w:rPr>
          <w:spacing w:val="-1"/>
        </w:rPr>
        <w:t xml:space="preserve">they </w:t>
      </w:r>
      <w:r>
        <w:t>are to resist the urge to flee the battlefield.</w:t>
      </w:r>
    </w:p>
    <w:p w:rsidR="00F87A27" w:rsidRDefault="005A02C9">
      <w:pPr>
        <w:rPr>
          <w:rFonts w:ascii="Garamond" w:eastAsia="Garamond" w:hAnsi="Garamond" w:cs="Garamond"/>
          <w:sz w:val="20"/>
          <w:szCs w:val="20"/>
        </w:rPr>
      </w:pPr>
      <w:r>
        <w:br w:type="column"/>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5A02C9">
      <w:pPr>
        <w:pStyle w:val="BodyText"/>
        <w:spacing w:before="148"/>
        <w:ind w:left="175"/>
      </w:pPr>
      <w:r>
        <w:t xml:space="preserve">There are two types of </w:t>
      </w:r>
      <w:r>
        <w:rPr>
          <w:spacing w:val="-1"/>
        </w:rPr>
        <w:t>units</w:t>
      </w:r>
      <w:r>
        <w:t xml:space="preserve"> in MSGBS: Mobile Suits and Vehicles</w:t>
      </w:r>
    </w:p>
    <w:p w:rsidR="00F87A27" w:rsidRDefault="005A02C9">
      <w:pPr>
        <w:pStyle w:val="Heading4"/>
        <w:spacing w:before="109"/>
        <w:ind w:left="170"/>
        <w:rPr>
          <w:rFonts w:cs="Garamond"/>
          <w:b w:val="0"/>
          <w:bCs w:val="0"/>
        </w:rPr>
      </w:pPr>
      <w:r>
        <w:t>Mobile Suits</w:t>
      </w:r>
    </w:p>
    <w:p w:rsidR="00F87A27" w:rsidRDefault="00E86CF6">
      <w:pPr>
        <w:pStyle w:val="BodyText"/>
        <w:spacing w:before="121" w:line="256" w:lineRule="auto"/>
        <w:ind w:left="170" w:right="124"/>
      </w:pPr>
      <w:r>
        <w:pict>
          <v:shape id="_x0000_s1554" type="#_x0000_t75" style="position:absolute;left:0;text-align:left;margin-left:316.8pt;margin-top:95.8pt;width:259.6pt;height:194.7pt;z-index:251611648;mso-position-horizontal-relative:page">
            <v:imagedata r:id="rId10" o:title=""/>
            <w10:wrap anchorx="page"/>
          </v:shape>
        </w:pict>
      </w:r>
      <w:r w:rsidR="005A02C9">
        <w:t>Mobile Suits</w:t>
      </w:r>
      <w:r w:rsidR="005A02C9">
        <w:rPr>
          <w:spacing w:val="-1"/>
        </w:rPr>
        <w:t xml:space="preserve"> </w:t>
      </w:r>
      <w:r w:rsidR="005A02C9">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87A27" w:rsidRDefault="00F87A27">
      <w:pPr>
        <w:spacing w:line="256" w:lineRule="auto"/>
        <w:sectPr w:rsidR="00F87A27">
          <w:type w:val="continuous"/>
          <w:pgSz w:w="12240" w:h="15840"/>
          <w:pgMar w:top="700" w:right="600" w:bottom="280" w:left="320" w:header="720" w:footer="720" w:gutter="0"/>
          <w:cols w:num="2" w:space="720" w:equalWidth="0">
            <w:col w:w="5428" w:space="448"/>
            <w:col w:w="5444"/>
          </w:cols>
        </w:sectPr>
      </w:pPr>
    </w:p>
    <w:p w:rsidR="00F87A27" w:rsidRDefault="005A02C9">
      <w:pPr>
        <w:pStyle w:val="Heading4"/>
        <w:spacing w:before="63"/>
        <w:ind w:left="136"/>
        <w:jc w:val="both"/>
        <w:rPr>
          <w:rFonts w:cs="Garamond"/>
          <w:b w:val="0"/>
          <w:bCs w:val="0"/>
        </w:rPr>
      </w:pPr>
      <w:r>
        <w:lastRenderedPageBreak/>
        <w:t>Vehicles</w:t>
      </w:r>
    </w:p>
    <w:p w:rsidR="00F87A27" w:rsidRDefault="005A02C9">
      <w:pPr>
        <w:pStyle w:val="BodyText"/>
        <w:spacing w:before="121" w:line="256" w:lineRule="auto"/>
        <w:ind w:left="146" w:right="11"/>
        <w:jc w:val="both"/>
      </w:pPr>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5A02C9">
      <w:pPr>
        <w:pStyle w:val="Heading2"/>
        <w:spacing w:before="144"/>
        <w:ind w:left="121"/>
        <w:jc w:val="both"/>
        <w:rPr>
          <w:rFonts w:cs="Garamond"/>
          <w:b w:val="0"/>
          <w:bCs w:val="0"/>
        </w:rPr>
      </w:pPr>
      <w:r>
        <w:t>Leadership Tests</w:t>
      </w:r>
    </w:p>
    <w:p w:rsidR="00F87A27" w:rsidRDefault="00F87A27">
      <w:pPr>
        <w:spacing w:before="4"/>
        <w:rPr>
          <w:rFonts w:ascii="Garamond" w:eastAsia="Garamond" w:hAnsi="Garamond" w:cs="Garamond"/>
          <w:b/>
          <w:bCs/>
          <w:sz w:val="30"/>
          <w:szCs w:val="30"/>
        </w:rPr>
      </w:pPr>
    </w:p>
    <w:p w:rsidR="00F87A27" w:rsidRDefault="005A02C9">
      <w:pPr>
        <w:pStyle w:val="BodyText"/>
        <w:spacing w:line="256" w:lineRule="auto"/>
        <w:ind w:left="133"/>
        <w:jc w:val="both"/>
      </w:pPr>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  Otherwise, they fail he test.</w:t>
      </w:r>
    </w:p>
    <w:p w:rsidR="00F87A27" w:rsidRDefault="00F87A27">
      <w:pPr>
        <w:rPr>
          <w:rFonts w:ascii="Garamond" w:eastAsia="Garamond" w:hAnsi="Garamond" w:cs="Garamond"/>
          <w:sz w:val="20"/>
          <w:szCs w:val="20"/>
        </w:rPr>
      </w:pPr>
    </w:p>
    <w:p w:rsidR="00F87A27" w:rsidRDefault="005A02C9">
      <w:pPr>
        <w:pStyle w:val="Heading4"/>
        <w:spacing w:before="161"/>
        <w:ind w:left="130"/>
        <w:jc w:val="both"/>
        <w:rPr>
          <w:rFonts w:cs="Garamond"/>
          <w:b w:val="0"/>
          <w:bCs w:val="0"/>
        </w:rPr>
      </w:pPr>
      <w:r>
        <w:t>Failing Leadership tests</w:t>
      </w:r>
    </w:p>
    <w:p w:rsidR="00F87A27" w:rsidRDefault="005A02C9">
      <w:pPr>
        <w:pStyle w:val="BodyText"/>
        <w:spacing w:before="87" w:line="256" w:lineRule="auto"/>
        <w:ind w:left="111" w:right="41"/>
        <w:jc w:val="both"/>
      </w:pPr>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F87A27" w:rsidRDefault="00F87A27">
      <w:pPr>
        <w:spacing w:before="1"/>
        <w:rPr>
          <w:rFonts w:ascii="Garamond" w:eastAsia="Garamond" w:hAnsi="Garamond" w:cs="Garamond"/>
          <w:sz w:val="23"/>
          <w:szCs w:val="23"/>
        </w:rPr>
      </w:pPr>
    </w:p>
    <w:p w:rsidR="00F87A27" w:rsidRDefault="005A02C9">
      <w:pPr>
        <w:pStyle w:val="BodyText"/>
        <w:spacing w:line="256" w:lineRule="auto"/>
        <w:ind w:left="111" w:right="150"/>
        <w:jc w:val="both"/>
      </w:pPr>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87A27" w:rsidRDefault="005A02C9">
      <w:pPr>
        <w:pStyle w:val="Heading1"/>
        <w:spacing w:before="114"/>
        <w:ind w:left="135"/>
        <w:jc w:val="both"/>
        <w:rPr>
          <w:rFonts w:cs="Garamond"/>
          <w:b w:val="0"/>
          <w:bCs w:val="0"/>
        </w:rPr>
      </w:pPr>
      <w:r>
        <w:rPr>
          <w:b w:val="0"/>
        </w:rPr>
        <w:br w:type="column"/>
      </w:r>
      <w:r>
        <w:lastRenderedPageBreak/>
        <w:t>The Turn</w:t>
      </w:r>
    </w:p>
    <w:p w:rsidR="00F87A27" w:rsidRDefault="005A02C9">
      <w:pPr>
        <w:pStyle w:val="BodyText"/>
        <w:spacing w:before="113" w:line="256" w:lineRule="auto"/>
        <w:ind w:left="135" w:right="236"/>
        <w:jc w:val="both"/>
      </w:pPr>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87A27" w:rsidRDefault="00F87A27">
      <w:pPr>
        <w:rPr>
          <w:rFonts w:ascii="Garamond" w:eastAsia="Garamond" w:hAnsi="Garamond" w:cs="Garamond"/>
          <w:sz w:val="20"/>
          <w:szCs w:val="20"/>
        </w:rPr>
      </w:pPr>
    </w:p>
    <w:p w:rsidR="00F87A27" w:rsidRDefault="00F87A27">
      <w:pPr>
        <w:spacing w:before="1"/>
        <w:rPr>
          <w:rFonts w:ascii="Garamond" w:eastAsia="Garamond" w:hAnsi="Garamond" w:cs="Garamond"/>
          <w:sz w:val="21"/>
          <w:szCs w:val="21"/>
        </w:rPr>
      </w:pPr>
    </w:p>
    <w:p w:rsidR="00F87A27" w:rsidRDefault="005A02C9">
      <w:pPr>
        <w:pStyle w:val="BodyText"/>
        <w:spacing w:line="256" w:lineRule="auto"/>
        <w:ind w:left="135" w:right="239"/>
        <w:jc w:val="both"/>
      </w:pPr>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87A27" w:rsidRDefault="00F87A27">
      <w:pPr>
        <w:rPr>
          <w:rFonts w:ascii="Garamond" w:eastAsia="Garamond" w:hAnsi="Garamond" w:cs="Garamond"/>
          <w:sz w:val="20"/>
          <w:szCs w:val="20"/>
        </w:rPr>
      </w:pPr>
    </w:p>
    <w:p w:rsidR="00F87A27" w:rsidRDefault="005A02C9">
      <w:pPr>
        <w:pStyle w:val="Heading4"/>
        <w:spacing w:before="146"/>
        <w:ind w:left="123"/>
        <w:jc w:val="both"/>
        <w:rPr>
          <w:rFonts w:cs="Garamond"/>
          <w:b w:val="0"/>
          <w:bCs w:val="0"/>
        </w:rPr>
      </w:pPr>
      <w:r>
        <w:t>Movement</w:t>
      </w:r>
    </w:p>
    <w:p w:rsidR="00F87A27" w:rsidRDefault="005A02C9">
      <w:pPr>
        <w:pStyle w:val="BodyText"/>
        <w:spacing w:before="95" w:line="256" w:lineRule="auto"/>
        <w:ind w:left="114" w:right="593"/>
        <w:rPr>
          <w:rFonts w:cs="Garamond"/>
        </w:rPr>
      </w:pPr>
      <w:r>
        <w:t>The player may move any suits or vehicles that are capable of moving.</w:t>
      </w:r>
    </w:p>
    <w:p w:rsidR="00F87A27" w:rsidRDefault="005A02C9">
      <w:pPr>
        <w:pStyle w:val="Heading4"/>
        <w:spacing w:before="156"/>
        <w:ind w:left="111"/>
        <w:jc w:val="both"/>
        <w:rPr>
          <w:rFonts w:cs="Garamond"/>
          <w:b w:val="0"/>
          <w:bCs w:val="0"/>
        </w:rPr>
      </w:pPr>
      <w:r>
        <w:t>Shooting</w:t>
      </w:r>
    </w:p>
    <w:p w:rsidR="00F87A27" w:rsidRDefault="005A02C9">
      <w:pPr>
        <w:pStyle w:val="BodyText"/>
        <w:spacing w:before="143" w:line="256" w:lineRule="auto"/>
        <w:ind w:left="124" w:right="163"/>
      </w:pPr>
      <w:r>
        <w:t>The player may</w:t>
      </w:r>
      <w:r>
        <w:rPr>
          <w:spacing w:val="-1"/>
        </w:rPr>
        <w:t xml:space="preserve"> </w:t>
      </w:r>
      <w:r>
        <w:t>choose to</w:t>
      </w:r>
      <w:r>
        <w:rPr>
          <w:spacing w:val="-1"/>
        </w:rPr>
        <w:t xml:space="preserve"> </w:t>
      </w:r>
      <w:r>
        <w:t>fire the weapons of some or all of his mobile suits and vehicles</w:t>
      </w:r>
    </w:p>
    <w:p w:rsidR="00F87A27" w:rsidRDefault="00F87A27">
      <w:pPr>
        <w:spacing w:before="9"/>
        <w:rPr>
          <w:rFonts w:ascii="Garamond" w:eastAsia="Garamond" w:hAnsi="Garamond" w:cs="Garamond"/>
          <w:sz w:val="18"/>
          <w:szCs w:val="18"/>
        </w:rPr>
      </w:pPr>
    </w:p>
    <w:p w:rsidR="00F87A27" w:rsidRDefault="005A02C9">
      <w:pPr>
        <w:pStyle w:val="Heading4"/>
        <w:ind w:left="113"/>
        <w:jc w:val="both"/>
        <w:rPr>
          <w:rFonts w:cs="Garamond"/>
          <w:b w:val="0"/>
          <w:bCs w:val="0"/>
        </w:rPr>
      </w:pPr>
      <w:r>
        <w:t>Assault</w:t>
      </w:r>
    </w:p>
    <w:p w:rsidR="00F87A27" w:rsidRDefault="005A02C9">
      <w:pPr>
        <w:pStyle w:val="BodyText"/>
        <w:spacing w:before="73" w:line="318" w:lineRule="auto"/>
        <w:ind w:left="113" w:right="163"/>
      </w:pPr>
      <w:r>
        <w:t>The player may nominate units to charge into the melee and resolve those close combat actions.</w:t>
      </w:r>
    </w:p>
    <w:p w:rsidR="00F87A27" w:rsidRDefault="00F87A27">
      <w:pPr>
        <w:spacing w:line="318" w:lineRule="auto"/>
        <w:sectPr w:rsidR="00F87A27">
          <w:pgSz w:w="12240" w:h="15840"/>
          <w:pgMar w:top="980" w:right="660" w:bottom="280" w:left="360" w:header="720" w:footer="720" w:gutter="0"/>
          <w:cols w:num="2" w:space="720" w:equalWidth="0">
            <w:col w:w="5244" w:space="523"/>
            <w:col w:w="5453"/>
          </w:cols>
        </w:sectPr>
      </w:pPr>
    </w:p>
    <w:p w:rsidR="00F87A27" w:rsidRDefault="00F87A27">
      <w:pPr>
        <w:rPr>
          <w:rFonts w:ascii="Garamond" w:eastAsia="Garamond" w:hAnsi="Garamond" w:cs="Garamond"/>
          <w:sz w:val="20"/>
          <w:szCs w:val="20"/>
        </w:rPr>
      </w:pPr>
    </w:p>
    <w:p w:rsidR="00F87A27" w:rsidRDefault="00F87A27">
      <w:pPr>
        <w:spacing w:before="7"/>
        <w:rPr>
          <w:rFonts w:ascii="Garamond" w:eastAsia="Garamond" w:hAnsi="Garamond" w:cs="Garamond"/>
          <w:sz w:val="21"/>
          <w:szCs w:val="21"/>
        </w:rPr>
      </w:pPr>
    </w:p>
    <w:p w:rsidR="00F87A27" w:rsidRDefault="005A02C9">
      <w:pPr>
        <w:spacing w:line="200" w:lineRule="atLeast"/>
        <w:ind w:left="111"/>
        <w:rPr>
          <w:rFonts w:ascii="Garamond" w:eastAsia="Garamond" w:hAnsi="Garamond" w:cs="Garamond"/>
          <w:sz w:val="20"/>
          <w:szCs w:val="20"/>
        </w:rPr>
      </w:pPr>
      <w:r>
        <w:rPr>
          <w:rFonts w:ascii="Garamond" w:eastAsia="Garamond" w:hAnsi="Garamond" w:cs="Garamond"/>
          <w:noProof/>
          <w:sz w:val="20"/>
          <w:szCs w:val="20"/>
        </w:rPr>
        <w:drawing>
          <wp:inline distT="0" distB="0" distL="0" distR="0">
            <wp:extent cx="6910959" cy="3696462"/>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1" cstate="print"/>
                    <a:stretch>
                      <a:fillRect/>
                    </a:stretch>
                  </pic:blipFill>
                  <pic:spPr>
                    <a:xfrm>
                      <a:off x="0" y="0"/>
                      <a:ext cx="6910959" cy="3696462"/>
                    </a:xfrm>
                    <a:prstGeom prst="rect">
                      <a:avLst/>
                    </a:prstGeom>
                  </pic:spPr>
                </pic:pic>
              </a:graphicData>
            </a:graphic>
          </wp:inline>
        </w:drawing>
      </w:r>
    </w:p>
    <w:p w:rsidR="00F87A27" w:rsidRDefault="00F87A27">
      <w:pPr>
        <w:spacing w:line="200" w:lineRule="atLeast"/>
        <w:rPr>
          <w:rFonts w:ascii="Garamond" w:eastAsia="Garamond" w:hAnsi="Garamond" w:cs="Garamond"/>
          <w:sz w:val="20"/>
          <w:szCs w:val="20"/>
        </w:rPr>
        <w:sectPr w:rsidR="00F87A27">
          <w:type w:val="continuous"/>
          <w:pgSz w:w="12240" w:h="15840"/>
          <w:pgMar w:top="700" w:right="660" w:bottom="280" w:left="360" w:header="720" w:footer="720" w:gutter="0"/>
          <w:cols w:space="720"/>
        </w:sectPr>
      </w:pPr>
    </w:p>
    <w:p w:rsidR="00F87A27" w:rsidRDefault="005A02C9">
      <w:pPr>
        <w:pStyle w:val="Heading1"/>
        <w:spacing w:before="55"/>
        <w:ind w:left="123"/>
        <w:jc w:val="both"/>
        <w:rPr>
          <w:b w:val="0"/>
          <w:bCs w:val="0"/>
        </w:rPr>
      </w:pPr>
      <w:r>
        <w:lastRenderedPageBreak/>
        <w:t>The Movement</w:t>
      </w:r>
      <w:r>
        <w:rPr>
          <w:spacing w:val="-1"/>
        </w:rPr>
        <w:t xml:space="preserve"> </w:t>
      </w:r>
      <w:r>
        <w:t>Phase</w:t>
      </w:r>
    </w:p>
    <w:p w:rsidR="00F87A27" w:rsidRDefault="005A02C9">
      <w:pPr>
        <w:pStyle w:val="BodyText"/>
        <w:spacing w:before="175" w:line="220" w:lineRule="exact"/>
        <w:ind w:left="118"/>
        <w:jc w:val="both"/>
      </w:pPr>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87A27" w:rsidRDefault="00F87A27">
      <w:pPr>
        <w:spacing w:before="4"/>
        <w:rPr>
          <w:rFonts w:ascii="Garamond" w:eastAsia="Garamond" w:hAnsi="Garamond" w:cs="Garamond"/>
          <w:sz w:val="11"/>
          <w:szCs w:val="11"/>
        </w:rPr>
      </w:pPr>
    </w:p>
    <w:p w:rsidR="00F87A27" w:rsidRDefault="00E86CF6">
      <w:pPr>
        <w:spacing w:line="200" w:lineRule="atLeast"/>
        <w:ind w:left="1301"/>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v:group id="_x0000_s1546" style="width:143.75pt;height:86.9pt;mso-position-horizontal-relative:char;mso-position-vertical-relative:line" coordsize="2875,1738">
            <v:group id="_x0000_s1547" style="position:absolute;left:10;top:10;width:2855;height:1718" coordorigin="10,10" coordsize="2855,1718">
              <v:shape id="_x0000_s1553" style="position:absolute;left:10;top:10;width:2855;height:1718" coordorigin="10,10" coordsize="2855,1718" path="m10,10r2854,l2864,1728r-2854,l10,10xe" filled="f" strokeweight="1pt">
                <v:path arrowok="t"/>
              </v:shape>
              <v:shape id="_x0000_s1552" type="#_x0000_t202" style="position:absolute;left:140;top:686;width:2595;height:240" fillcolor="#efefef" stroked="f">
                <v:textbox inset="0,0,0,0">
                  <w:txbxContent>
                    <w:p w:rsidR="003D39BA" w:rsidRDefault="003D39BA">
                      <w:pPr>
                        <w:tabs>
                          <w:tab w:val="left" w:pos="1851"/>
                        </w:tabs>
                        <w:spacing w:before="36"/>
                        <w:ind w:left="52"/>
                        <w:rPr>
                          <w:rFonts w:ascii="Helvetica" w:eastAsia="Helvetica" w:hAnsi="Helvetica" w:cs="Helvetica"/>
                          <w:sz w:val="17"/>
                          <w:szCs w:val="17"/>
                        </w:rPr>
                      </w:pPr>
                      <w:r>
                        <w:rPr>
                          <w:rFonts w:ascii="Helvetica" w:eastAsia="Helvetica" w:hAnsi="Helvetica" w:cs="Helvetica"/>
                          <w:spacing w:val="-1"/>
                          <w:sz w:val="17"/>
                          <w:szCs w:val="17"/>
                        </w:rPr>
                        <w:t>Running</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speed</w:t>
                      </w:r>
                      <w:r>
                        <w:rPr>
                          <w:rFonts w:ascii="Helvetica" w:eastAsia="Helvetica" w:hAnsi="Helvetica" w:cs="Helvetica"/>
                          <w:spacing w:val="-1"/>
                          <w:sz w:val="17"/>
                          <w:szCs w:val="17"/>
                        </w:rPr>
                        <w:tab/>
                        <w:t>9”</w:t>
                      </w:r>
                    </w:p>
                  </w:txbxContent>
                </v:textbox>
              </v:shape>
              <v:shape id="_x0000_s1551" type="#_x0000_t202" style="position:absolute;left:140;top:1333;width:2595;height:240" fillcolor="#efefef" stroked="f">
                <v:textbox inset="0,0,0,0">
                  <w:txbxContent>
                    <w:p w:rsidR="003D39BA" w:rsidRDefault="003D39BA">
                      <w:pPr>
                        <w:spacing w:before="36"/>
                        <w:ind w:left="52"/>
                        <w:rPr>
                          <w:rFonts w:ascii="Helvetica" w:eastAsia="Helvetica" w:hAnsi="Helvetica" w:cs="Helvetica"/>
                          <w:sz w:val="17"/>
                          <w:szCs w:val="17"/>
                        </w:rPr>
                      </w:pPr>
                      <w:r>
                        <w:rPr>
                          <w:rFonts w:ascii="Helvetica" w:eastAsia="Helvetica" w:hAnsi="Helvetica" w:cs="Helvetica"/>
                          <w:spacing w:val="-1"/>
                          <w:sz w:val="17"/>
                          <w:szCs w:val="17"/>
                        </w:rPr>
                        <w:t>Difficult</w:t>
                      </w:r>
                      <w:r>
                        <w:rPr>
                          <w:rFonts w:ascii="Helvetica" w:eastAsia="Helvetica" w:hAnsi="Helvetica" w:cs="Helvetica"/>
                          <w:spacing w:val="4"/>
                          <w:sz w:val="17"/>
                          <w:szCs w:val="17"/>
                        </w:rPr>
                        <w:t xml:space="preserve"> </w:t>
                      </w:r>
                      <w:r>
                        <w:rPr>
                          <w:rFonts w:ascii="Helvetica" w:eastAsia="Helvetica" w:hAnsi="Helvetica" w:cs="Helvetica"/>
                          <w:sz w:val="17"/>
                          <w:szCs w:val="17"/>
                        </w:rPr>
                        <w:t>terrain</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speed</w:t>
                      </w:r>
                      <w:r>
                        <w:rPr>
                          <w:rFonts w:ascii="Helvetica" w:eastAsia="Helvetica" w:hAnsi="Helvetica" w:cs="Helvetica"/>
                          <w:sz w:val="17"/>
                          <w:szCs w:val="17"/>
                        </w:rPr>
                        <w:t xml:space="preserve"> </w:t>
                      </w:r>
                      <w:r>
                        <w:rPr>
                          <w:rFonts w:ascii="Helvetica" w:eastAsia="Helvetica" w:hAnsi="Helvetica" w:cs="Helvetica"/>
                          <w:spacing w:val="41"/>
                          <w:sz w:val="17"/>
                          <w:szCs w:val="17"/>
                        </w:rPr>
                        <w:t xml:space="preserve"> </w:t>
                      </w:r>
                      <w:r>
                        <w:rPr>
                          <w:rFonts w:ascii="Helvetica" w:eastAsia="Helvetica" w:hAnsi="Helvetica" w:cs="Helvetica"/>
                          <w:spacing w:val="-1"/>
                          <w:sz w:val="17"/>
                          <w:szCs w:val="17"/>
                        </w:rPr>
                        <w:t>D6”</w:t>
                      </w:r>
                    </w:p>
                  </w:txbxContent>
                </v:textbox>
              </v:shape>
              <v:shape id="_x0000_s1550" type="#_x0000_t202" style="position:absolute;left:192;top:123;width:2329;height:441" filled="f" stroked="f">
                <v:textbox inset="0,0,0,0">
                  <w:txbxContent>
                    <w:p w:rsidR="003D39BA" w:rsidRDefault="003D39BA">
                      <w:pPr>
                        <w:spacing w:line="177" w:lineRule="exact"/>
                        <w:ind w:firstLine="29"/>
                        <w:rPr>
                          <w:rFonts w:ascii="Helvetica" w:eastAsia="Helvetica" w:hAnsi="Helvetica" w:cs="Helvetica"/>
                          <w:sz w:val="17"/>
                          <w:szCs w:val="17"/>
                        </w:rPr>
                      </w:pPr>
                      <w:r>
                        <w:rPr>
                          <w:rFonts w:ascii="Arial"/>
                          <w:b/>
                          <w:sz w:val="17"/>
                        </w:rPr>
                        <w:t>Mobile</w:t>
                      </w:r>
                      <w:r>
                        <w:rPr>
                          <w:rFonts w:ascii="Arial"/>
                          <w:b/>
                          <w:spacing w:val="4"/>
                          <w:sz w:val="17"/>
                        </w:rPr>
                        <w:t xml:space="preserve"> </w:t>
                      </w:r>
                      <w:r>
                        <w:rPr>
                          <w:rFonts w:ascii="Arial"/>
                          <w:b/>
                          <w:sz w:val="17"/>
                        </w:rPr>
                        <w:t>Suit</w:t>
                      </w:r>
                      <w:r>
                        <w:rPr>
                          <w:rFonts w:ascii="Arial"/>
                          <w:b/>
                          <w:spacing w:val="4"/>
                          <w:sz w:val="17"/>
                        </w:rPr>
                        <w:t xml:space="preserve"> </w:t>
                      </w:r>
                      <w:r>
                        <w:rPr>
                          <w:rFonts w:ascii="Helvetica"/>
                          <w:b/>
                          <w:sz w:val="17"/>
                        </w:rPr>
                        <w:t>Movement</w:t>
                      </w:r>
                      <w:r>
                        <w:rPr>
                          <w:rFonts w:ascii="Helvetica"/>
                          <w:b/>
                          <w:spacing w:val="4"/>
                          <w:sz w:val="17"/>
                        </w:rPr>
                        <w:t xml:space="preserve"> </w:t>
                      </w:r>
                      <w:r>
                        <w:rPr>
                          <w:rFonts w:ascii="Helvetica"/>
                          <w:b/>
                          <w:sz w:val="17"/>
                        </w:rPr>
                        <w:t>Chart</w:t>
                      </w:r>
                    </w:p>
                    <w:p w:rsidR="003D39BA" w:rsidRDefault="003D39BA">
                      <w:pPr>
                        <w:tabs>
                          <w:tab w:val="left" w:pos="1797"/>
                        </w:tabs>
                        <w:spacing w:before="100" w:line="164" w:lineRule="exact"/>
                        <w:rPr>
                          <w:rFonts w:ascii="Helvetica" w:eastAsia="Helvetica" w:hAnsi="Helvetica" w:cs="Helvetica"/>
                          <w:sz w:val="17"/>
                          <w:szCs w:val="17"/>
                        </w:rPr>
                      </w:pPr>
                      <w:r>
                        <w:rPr>
                          <w:rFonts w:ascii="Helvetica"/>
                          <w:spacing w:val="-2"/>
                          <w:sz w:val="17"/>
                        </w:rPr>
                        <w:t>Walking</w:t>
                      </w:r>
                      <w:r>
                        <w:rPr>
                          <w:rFonts w:ascii="Helvetica"/>
                          <w:spacing w:val="2"/>
                          <w:sz w:val="17"/>
                        </w:rPr>
                        <w:t xml:space="preserve"> </w:t>
                      </w:r>
                      <w:r>
                        <w:rPr>
                          <w:rFonts w:ascii="Helvetica"/>
                          <w:spacing w:val="-1"/>
                          <w:sz w:val="17"/>
                        </w:rPr>
                        <w:t>speed</w:t>
                      </w:r>
                      <w:r>
                        <w:rPr>
                          <w:rFonts w:ascii="Helvetica"/>
                          <w:spacing w:val="-1"/>
                          <w:sz w:val="17"/>
                        </w:rPr>
                        <w:tab/>
                        <w:t>6"</w:t>
                      </w:r>
                    </w:p>
                  </w:txbxContent>
                </v:textbox>
              </v:shape>
              <v:shape id="_x0000_s1549" type="#_x0000_t202" style="position:absolute;left:192;top:1040;width:1342;height:170" filled="f" stroked="f">
                <v:textbox inset="0,0,0,0">
                  <w:txbxContent>
                    <w:p w:rsidR="003D39BA" w:rsidRDefault="003D39BA">
                      <w:pPr>
                        <w:spacing w:before="6" w:line="164" w:lineRule="exact"/>
                        <w:rPr>
                          <w:rFonts w:ascii="Helvetica" w:eastAsia="Helvetica" w:hAnsi="Helvetica" w:cs="Helvetica"/>
                          <w:sz w:val="17"/>
                          <w:szCs w:val="17"/>
                        </w:rPr>
                      </w:pPr>
                      <w:r>
                        <w:rPr>
                          <w:rFonts w:ascii="Helvetica"/>
                          <w:spacing w:val="-1"/>
                          <w:sz w:val="17"/>
                        </w:rPr>
                        <w:t>Jump</w:t>
                      </w:r>
                      <w:r>
                        <w:rPr>
                          <w:rFonts w:ascii="Helvetica"/>
                          <w:spacing w:val="4"/>
                          <w:sz w:val="17"/>
                        </w:rPr>
                        <w:t xml:space="preserve"> </w:t>
                      </w:r>
                      <w:r>
                        <w:rPr>
                          <w:rFonts w:ascii="Helvetica"/>
                          <w:spacing w:val="-1"/>
                          <w:sz w:val="17"/>
                        </w:rPr>
                        <w:t>pack</w:t>
                      </w:r>
                      <w:r>
                        <w:rPr>
                          <w:rFonts w:ascii="Helvetica"/>
                          <w:spacing w:val="4"/>
                          <w:sz w:val="17"/>
                        </w:rPr>
                        <w:t xml:space="preserve"> </w:t>
                      </w:r>
                      <w:r>
                        <w:rPr>
                          <w:rFonts w:ascii="Helvetica"/>
                          <w:spacing w:val="-1"/>
                          <w:sz w:val="17"/>
                        </w:rPr>
                        <w:t>speed</w:t>
                      </w:r>
                    </w:p>
                  </w:txbxContent>
                </v:textbox>
              </v:shape>
              <v:shape id="_x0000_s1548" type="#_x0000_t202" style="position:absolute;left:1943;top:1040;width:250;height:170" filled="f" stroked="f">
                <v:textbox inset="0,0,0,0">
                  <w:txbxContent>
                    <w:p w:rsidR="003D39BA" w:rsidRDefault="003D39BA">
                      <w:pPr>
                        <w:spacing w:before="6" w:line="164" w:lineRule="exact"/>
                        <w:rPr>
                          <w:rFonts w:ascii="Helvetica" w:eastAsia="Helvetica" w:hAnsi="Helvetica" w:cs="Helvetica"/>
                          <w:sz w:val="17"/>
                          <w:szCs w:val="17"/>
                        </w:rPr>
                      </w:pPr>
                      <w:r>
                        <w:rPr>
                          <w:rFonts w:ascii="Helvetica"/>
                          <w:spacing w:val="-1"/>
                          <w:sz w:val="17"/>
                        </w:rPr>
                        <w:t>12"</w:t>
                      </w:r>
                    </w:p>
                  </w:txbxContent>
                </v:textbox>
              </v:shape>
            </v:group>
            <w10:wrap type="none"/>
            <w10:anchorlock/>
          </v:group>
        </w:pict>
      </w:r>
    </w:p>
    <w:p w:rsidR="00F87A27" w:rsidRDefault="005A02C9">
      <w:pPr>
        <w:pStyle w:val="BodyText"/>
        <w:spacing w:before="37" w:line="256" w:lineRule="auto"/>
        <w:ind w:left="118" w:right="4"/>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Pr>
          <w:rFonts w:cs="Garamond"/>
        </w:rPr>
        <w:t xml:space="preserve">  Mobile suits equipped with a jump pack may move at a</w:t>
      </w:r>
      <w:r>
        <w:rPr>
          <w:rFonts w:cs="Garamond"/>
          <w:spacing w:val="24"/>
        </w:rPr>
        <w:t xml:space="preserve"> </w:t>
      </w:r>
      <w:r>
        <w:rPr>
          <w:rFonts w:cs="Garamond"/>
        </w:rPr>
        <w:t>maximum of 9" in the assault phase.</w:t>
      </w:r>
    </w:p>
    <w:p w:rsidR="00F87A27" w:rsidRDefault="00E86CF6">
      <w:pPr>
        <w:pStyle w:val="BodyText"/>
        <w:spacing w:before="50" w:line="250" w:lineRule="auto"/>
        <w:ind w:left="133" w:right="180"/>
        <w:jc w:val="both"/>
        <w:rPr>
          <w:rFonts w:ascii="Times New Roman" w:eastAsia="Times New Roman" w:hAnsi="Times New Roman" w:cs="Times New Roman"/>
        </w:rPr>
      </w:pPr>
      <w:r w:rsidRPr="00E86CF6">
        <w:pict>
          <v:shape id="_x0000_s1545" type="#_x0000_t202" style="position:absolute;left:0;text-align:left;margin-left:93.55pt;margin-top:43.5pt;width:143.75pt;height:47.75pt;z-index:251616768;mso-position-horizontal-relative:page" filled="f" stroked="f">
            <v:textbox inset="0,0,0,0">
              <w:txbxContent>
                <w:tbl>
                  <w:tblPr>
                    <w:tblW w:w="0" w:type="auto"/>
                    <w:tblLayout w:type="fixed"/>
                    <w:tblCellMar>
                      <w:left w:w="0" w:type="dxa"/>
                      <w:right w:w="0" w:type="dxa"/>
                    </w:tblCellMar>
                    <w:tblLook w:val="01E0"/>
                  </w:tblPr>
                  <w:tblGrid>
                    <w:gridCol w:w="121"/>
                    <w:gridCol w:w="2594"/>
                    <w:gridCol w:w="139"/>
                  </w:tblGrid>
                  <w:tr w:rsidR="003D39BA">
                    <w:trPr>
                      <w:trHeight w:hRule="exact" w:val="681"/>
                    </w:trPr>
                    <w:tc>
                      <w:tcPr>
                        <w:tcW w:w="2854" w:type="dxa"/>
                        <w:gridSpan w:val="3"/>
                        <w:tcBorders>
                          <w:top w:val="single" w:sz="5" w:space="0" w:color="000000"/>
                          <w:left w:val="single" w:sz="5" w:space="0" w:color="000000"/>
                          <w:bottom w:val="nil"/>
                          <w:right w:val="single" w:sz="5" w:space="0" w:color="000000"/>
                        </w:tcBorders>
                      </w:tcPr>
                      <w:p w:rsidR="003D39BA" w:rsidRDefault="003D39BA">
                        <w:pPr>
                          <w:pStyle w:val="TableParagraph"/>
                          <w:spacing w:before="106"/>
                          <w:ind w:left="222"/>
                          <w:rPr>
                            <w:rFonts w:ascii="Helvetica" w:eastAsia="Helvetica" w:hAnsi="Helvetica" w:cs="Helvetica"/>
                            <w:sz w:val="17"/>
                            <w:szCs w:val="17"/>
                          </w:rPr>
                        </w:pPr>
                        <w:r>
                          <w:rPr>
                            <w:rFonts w:ascii="Arial"/>
                            <w:b/>
                            <w:sz w:val="17"/>
                          </w:rPr>
                          <w:t>Vehicle</w:t>
                        </w:r>
                        <w:r>
                          <w:rPr>
                            <w:rFonts w:ascii="Arial"/>
                            <w:b/>
                            <w:spacing w:val="-1"/>
                            <w:sz w:val="17"/>
                          </w:rPr>
                          <w:t xml:space="preserve"> </w:t>
                        </w:r>
                        <w:r>
                          <w:rPr>
                            <w:rFonts w:ascii="Helvetica"/>
                            <w:b/>
                            <w:sz w:val="17"/>
                          </w:rPr>
                          <w:t>Movement</w:t>
                        </w:r>
                        <w:r>
                          <w:rPr>
                            <w:rFonts w:ascii="Helvetica"/>
                            <w:b/>
                            <w:spacing w:val="4"/>
                            <w:sz w:val="17"/>
                          </w:rPr>
                          <w:t xml:space="preserve"> </w:t>
                        </w:r>
                        <w:r>
                          <w:rPr>
                            <w:rFonts w:ascii="Helvetica"/>
                            <w:b/>
                            <w:sz w:val="17"/>
                          </w:rPr>
                          <w:t>Chart</w:t>
                        </w:r>
                      </w:p>
                      <w:p w:rsidR="003D39BA" w:rsidRDefault="003D39BA">
                        <w:pPr>
                          <w:pStyle w:val="TableParagraph"/>
                          <w:tabs>
                            <w:tab w:val="left" w:pos="1990"/>
                          </w:tabs>
                          <w:spacing w:before="74"/>
                          <w:ind w:left="192"/>
                          <w:rPr>
                            <w:rFonts w:ascii="Helvetica" w:eastAsia="Helvetica" w:hAnsi="Helvetica" w:cs="Helvetica"/>
                            <w:sz w:val="17"/>
                            <w:szCs w:val="17"/>
                          </w:rPr>
                        </w:pPr>
                        <w:r>
                          <w:rPr>
                            <w:rFonts w:ascii="Arial"/>
                            <w:spacing w:val="-1"/>
                            <w:sz w:val="17"/>
                          </w:rPr>
                          <w:t>Cross Country</w:t>
                        </w:r>
                        <w:r>
                          <w:rPr>
                            <w:rFonts w:ascii="Arial"/>
                            <w:spacing w:val="-1"/>
                            <w:sz w:val="17"/>
                          </w:rPr>
                          <w:tab/>
                          <w:t>8</w:t>
                        </w:r>
                        <w:r>
                          <w:rPr>
                            <w:rFonts w:ascii="Helvetica"/>
                            <w:spacing w:val="-1"/>
                            <w:sz w:val="17"/>
                          </w:rPr>
                          <w:t>"</w:t>
                        </w:r>
                      </w:p>
                    </w:tc>
                  </w:tr>
                  <w:tr w:rsidR="003D39BA">
                    <w:trPr>
                      <w:trHeight w:hRule="exact" w:val="260"/>
                    </w:trPr>
                    <w:tc>
                      <w:tcPr>
                        <w:tcW w:w="121" w:type="dxa"/>
                        <w:tcBorders>
                          <w:top w:val="nil"/>
                          <w:left w:val="single" w:sz="5" w:space="0" w:color="000000"/>
                          <w:bottom w:val="single" w:sz="5" w:space="0" w:color="000000"/>
                          <w:right w:val="nil"/>
                        </w:tcBorders>
                      </w:tcPr>
                      <w:p w:rsidR="003D39BA" w:rsidRDefault="003D39BA"/>
                    </w:tc>
                    <w:tc>
                      <w:tcPr>
                        <w:tcW w:w="2594" w:type="dxa"/>
                        <w:tcBorders>
                          <w:top w:val="nil"/>
                          <w:left w:val="nil"/>
                          <w:bottom w:val="single" w:sz="5" w:space="0" w:color="000000"/>
                          <w:right w:val="nil"/>
                        </w:tcBorders>
                        <w:shd w:val="clear" w:color="auto" w:fill="EFEFEF"/>
                      </w:tcPr>
                      <w:p w:rsidR="003D39BA" w:rsidRDefault="003D39BA">
                        <w:pPr>
                          <w:pStyle w:val="TableParagraph"/>
                          <w:spacing w:before="28"/>
                          <w:ind w:left="69"/>
                          <w:rPr>
                            <w:rFonts w:ascii="Helvetica" w:eastAsia="Helvetica" w:hAnsi="Helvetica" w:cs="Helvetica"/>
                            <w:sz w:val="17"/>
                            <w:szCs w:val="17"/>
                          </w:rPr>
                        </w:pPr>
                        <w:r>
                          <w:rPr>
                            <w:rFonts w:ascii="Helvetica" w:eastAsia="Helvetica" w:hAnsi="Helvetica" w:cs="Helvetica"/>
                            <w:spacing w:val="-1"/>
                            <w:sz w:val="17"/>
                            <w:szCs w:val="17"/>
                          </w:rPr>
                          <w:t>Difficult</w:t>
                        </w:r>
                        <w:r>
                          <w:rPr>
                            <w:rFonts w:ascii="Helvetica" w:eastAsia="Helvetica" w:hAnsi="Helvetica" w:cs="Helvetica"/>
                            <w:spacing w:val="4"/>
                            <w:sz w:val="17"/>
                            <w:szCs w:val="17"/>
                          </w:rPr>
                          <w:t xml:space="preserve"> </w:t>
                        </w:r>
                        <w:r>
                          <w:rPr>
                            <w:rFonts w:ascii="Helvetica" w:eastAsia="Helvetica" w:hAnsi="Helvetica" w:cs="Helvetica"/>
                            <w:sz w:val="17"/>
                            <w:szCs w:val="17"/>
                          </w:rPr>
                          <w:t>terrain</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speed</w:t>
                        </w:r>
                        <w:r>
                          <w:rPr>
                            <w:rFonts w:ascii="Helvetica" w:eastAsia="Helvetica" w:hAnsi="Helvetica" w:cs="Helvetica"/>
                            <w:sz w:val="17"/>
                            <w:szCs w:val="17"/>
                          </w:rPr>
                          <w:t xml:space="preserve"> </w:t>
                        </w:r>
                        <w:r>
                          <w:rPr>
                            <w:rFonts w:ascii="Helvetica" w:eastAsia="Helvetica" w:hAnsi="Helvetica" w:cs="Helvetica"/>
                            <w:spacing w:val="41"/>
                            <w:sz w:val="17"/>
                            <w:szCs w:val="17"/>
                          </w:rPr>
                          <w:t xml:space="preserve"> </w:t>
                        </w:r>
                        <w:r>
                          <w:rPr>
                            <w:rFonts w:ascii="Helvetica" w:eastAsia="Helvetica" w:hAnsi="Helvetica" w:cs="Helvetica"/>
                            <w:spacing w:val="-1"/>
                            <w:sz w:val="17"/>
                            <w:szCs w:val="17"/>
                          </w:rPr>
                          <w:t>D6”</w:t>
                        </w:r>
                      </w:p>
                    </w:tc>
                    <w:tc>
                      <w:tcPr>
                        <w:tcW w:w="139" w:type="dxa"/>
                        <w:tcBorders>
                          <w:top w:val="nil"/>
                          <w:left w:val="nil"/>
                          <w:bottom w:val="single" w:sz="5" w:space="0" w:color="000000"/>
                          <w:right w:val="single" w:sz="5" w:space="0" w:color="000000"/>
                        </w:tcBorders>
                      </w:tcPr>
                      <w:p w:rsidR="003D39BA" w:rsidRDefault="003D39BA"/>
                    </w:tc>
                  </w:tr>
                </w:tbl>
                <w:p w:rsidR="003D39BA" w:rsidRDefault="003D39BA"/>
              </w:txbxContent>
            </v:textbox>
            <w10:wrap anchorx="page"/>
          </v:shape>
        </w:pict>
      </w:r>
      <w:r w:rsidR="005A02C9">
        <w:rPr>
          <w:rFonts w:ascii="Times New Roman"/>
        </w:rPr>
        <w:t>Vehicles</w:t>
      </w:r>
      <w:r w:rsidR="005A02C9">
        <w:rPr>
          <w:rFonts w:ascii="Times New Roman"/>
          <w:spacing w:val="-7"/>
        </w:rPr>
        <w:t xml:space="preserve"> </w:t>
      </w:r>
      <w:r w:rsidR="005A02C9">
        <w:rPr>
          <w:rFonts w:ascii="Times New Roman"/>
        </w:rPr>
        <w:t>can</w:t>
      </w:r>
      <w:r w:rsidR="005A02C9">
        <w:rPr>
          <w:rFonts w:ascii="Times New Roman"/>
          <w:spacing w:val="-6"/>
        </w:rPr>
        <w:t xml:space="preserve"> </w:t>
      </w:r>
      <w:r w:rsidR="005A02C9">
        <w:rPr>
          <w:rFonts w:ascii="Times New Roman"/>
        </w:rPr>
        <w:t>move</w:t>
      </w:r>
      <w:r w:rsidR="005A02C9">
        <w:rPr>
          <w:rFonts w:ascii="Times New Roman"/>
          <w:spacing w:val="-7"/>
        </w:rPr>
        <w:t xml:space="preserve"> </w:t>
      </w:r>
      <w:r w:rsidR="005A02C9">
        <w:rPr>
          <w:rFonts w:ascii="Times New Roman"/>
        </w:rPr>
        <w:t>up</w:t>
      </w:r>
      <w:r w:rsidR="005A02C9">
        <w:rPr>
          <w:rFonts w:ascii="Times New Roman"/>
          <w:spacing w:val="-6"/>
        </w:rPr>
        <w:t xml:space="preserve"> </w:t>
      </w:r>
      <w:r w:rsidR="005A02C9">
        <w:rPr>
          <w:rFonts w:ascii="Times New Roman"/>
        </w:rPr>
        <w:t>to</w:t>
      </w:r>
      <w:r w:rsidR="005A02C9">
        <w:rPr>
          <w:rFonts w:ascii="Times New Roman"/>
          <w:spacing w:val="38"/>
        </w:rPr>
        <w:t xml:space="preserve"> </w:t>
      </w:r>
      <w:r w:rsidR="005A02C9">
        <w:rPr>
          <w:rFonts w:ascii="Times New Roman"/>
        </w:rPr>
        <w:t>8"</w:t>
      </w:r>
      <w:r w:rsidR="005A02C9">
        <w:rPr>
          <w:rFonts w:ascii="Times New Roman"/>
          <w:spacing w:val="-7"/>
        </w:rPr>
        <w:t xml:space="preserve"> </w:t>
      </w:r>
      <w:r w:rsidR="005A02C9">
        <w:rPr>
          <w:rFonts w:ascii="Times New Roman"/>
        </w:rPr>
        <w:t>at</w:t>
      </w:r>
      <w:r w:rsidR="005A02C9">
        <w:rPr>
          <w:rFonts w:ascii="Times New Roman"/>
          <w:spacing w:val="-6"/>
        </w:rPr>
        <w:t xml:space="preserve"> </w:t>
      </w:r>
      <w:r w:rsidR="005A02C9">
        <w:rPr>
          <w:rFonts w:ascii="Times New Roman"/>
        </w:rPr>
        <w:t>a</w:t>
      </w:r>
      <w:r w:rsidR="005A02C9">
        <w:rPr>
          <w:rFonts w:ascii="Times New Roman"/>
          <w:spacing w:val="-7"/>
        </w:rPr>
        <w:t xml:space="preserve"> </w:t>
      </w:r>
      <w:r w:rsidR="005A02C9">
        <w:rPr>
          <w:rFonts w:ascii="Times New Roman"/>
        </w:rPr>
        <w:t>cross</w:t>
      </w:r>
      <w:r w:rsidR="005A02C9">
        <w:rPr>
          <w:rFonts w:ascii="Times New Roman"/>
          <w:spacing w:val="-6"/>
        </w:rPr>
        <w:t xml:space="preserve"> </w:t>
      </w:r>
      <w:r w:rsidR="005A02C9">
        <w:rPr>
          <w:rFonts w:ascii="Times New Roman"/>
        </w:rPr>
        <w:t>country</w:t>
      </w:r>
      <w:r w:rsidR="005A02C9">
        <w:rPr>
          <w:rFonts w:ascii="Times New Roman"/>
          <w:spacing w:val="-7"/>
        </w:rPr>
        <w:t xml:space="preserve"> </w:t>
      </w:r>
      <w:r w:rsidR="005A02C9">
        <w:rPr>
          <w:rFonts w:ascii="Times New Roman"/>
        </w:rPr>
        <w:t>speed.</w:t>
      </w:r>
      <w:r w:rsidR="005A02C9">
        <w:rPr>
          <w:rFonts w:ascii="Times New Roman"/>
          <w:spacing w:val="38"/>
        </w:rPr>
        <w:t xml:space="preserve"> </w:t>
      </w:r>
      <w:r w:rsidR="005A02C9">
        <w:rPr>
          <w:rFonts w:ascii="Times New Roman"/>
        </w:rPr>
        <w:t>They</w:t>
      </w:r>
      <w:r w:rsidR="005A02C9">
        <w:rPr>
          <w:rFonts w:ascii="Times New Roman"/>
          <w:spacing w:val="-6"/>
        </w:rPr>
        <w:t xml:space="preserve"> </w:t>
      </w:r>
      <w:r w:rsidR="005A02C9">
        <w:rPr>
          <w:rFonts w:ascii="Times New Roman"/>
        </w:rPr>
        <w:t>may</w:t>
      </w:r>
      <w:r w:rsidR="005A02C9">
        <w:rPr>
          <w:rFonts w:ascii="Times New Roman"/>
          <w:w w:val="99"/>
        </w:rPr>
        <w:t xml:space="preserve"> </w:t>
      </w:r>
      <w:r w:rsidR="005A02C9">
        <w:rPr>
          <w:rFonts w:ascii="Times New Roman"/>
        </w:rPr>
        <w:t>need</w:t>
      </w:r>
      <w:r w:rsidR="005A02C9">
        <w:rPr>
          <w:rFonts w:ascii="Times New Roman"/>
          <w:spacing w:val="18"/>
        </w:rPr>
        <w:t xml:space="preserve"> </w:t>
      </w:r>
      <w:r w:rsidR="005A02C9">
        <w:rPr>
          <w:rFonts w:ascii="Times New Roman"/>
        </w:rPr>
        <w:t>to</w:t>
      </w:r>
      <w:r w:rsidR="005A02C9">
        <w:rPr>
          <w:rFonts w:ascii="Times New Roman"/>
          <w:spacing w:val="19"/>
        </w:rPr>
        <w:t xml:space="preserve"> </w:t>
      </w:r>
      <w:r w:rsidR="005A02C9">
        <w:rPr>
          <w:rFonts w:ascii="Times New Roman"/>
        </w:rPr>
        <w:t>move</w:t>
      </w:r>
      <w:r w:rsidR="005A02C9">
        <w:rPr>
          <w:rFonts w:ascii="Times New Roman"/>
          <w:spacing w:val="19"/>
        </w:rPr>
        <w:t xml:space="preserve"> </w:t>
      </w:r>
      <w:r w:rsidR="005A02C9">
        <w:rPr>
          <w:rFonts w:ascii="Times New Roman"/>
        </w:rPr>
        <w:t>slower</w:t>
      </w:r>
      <w:r w:rsidR="005A02C9">
        <w:rPr>
          <w:rFonts w:ascii="Times New Roman"/>
          <w:spacing w:val="19"/>
        </w:rPr>
        <w:t xml:space="preserve"> </w:t>
      </w:r>
      <w:r w:rsidR="005A02C9">
        <w:rPr>
          <w:rFonts w:ascii="Times New Roman"/>
        </w:rPr>
        <w:t>in</w:t>
      </w:r>
      <w:r w:rsidR="005A02C9">
        <w:rPr>
          <w:rFonts w:ascii="Times New Roman"/>
          <w:spacing w:val="19"/>
        </w:rPr>
        <w:t xml:space="preserve"> </w:t>
      </w:r>
      <w:r w:rsidR="005A02C9">
        <w:rPr>
          <w:rFonts w:ascii="Times New Roman"/>
        </w:rPr>
        <w:t>order</w:t>
      </w:r>
      <w:r w:rsidR="005A02C9">
        <w:rPr>
          <w:rFonts w:ascii="Times New Roman"/>
          <w:spacing w:val="18"/>
        </w:rPr>
        <w:t xml:space="preserve"> </w:t>
      </w:r>
      <w:r w:rsidR="005A02C9">
        <w:rPr>
          <w:rFonts w:ascii="Times New Roman"/>
        </w:rPr>
        <w:t>to</w:t>
      </w:r>
      <w:r w:rsidR="005A02C9">
        <w:rPr>
          <w:rFonts w:ascii="Times New Roman"/>
          <w:spacing w:val="19"/>
        </w:rPr>
        <w:t xml:space="preserve"> </w:t>
      </w:r>
      <w:r w:rsidR="005A02C9">
        <w:rPr>
          <w:rFonts w:ascii="Times New Roman"/>
        </w:rPr>
        <w:t>fire</w:t>
      </w:r>
      <w:r w:rsidR="005A02C9">
        <w:rPr>
          <w:rFonts w:ascii="Times New Roman"/>
          <w:spacing w:val="19"/>
        </w:rPr>
        <w:t xml:space="preserve"> </w:t>
      </w:r>
      <w:r w:rsidR="005A02C9">
        <w:rPr>
          <w:rFonts w:ascii="Times New Roman"/>
        </w:rPr>
        <w:t>their</w:t>
      </w:r>
      <w:r w:rsidR="005A02C9">
        <w:rPr>
          <w:rFonts w:ascii="Times New Roman"/>
          <w:spacing w:val="19"/>
        </w:rPr>
        <w:t xml:space="preserve"> </w:t>
      </w:r>
      <w:r w:rsidR="005A02C9">
        <w:rPr>
          <w:rFonts w:ascii="Times New Roman"/>
        </w:rPr>
        <w:t>full</w:t>
      </w:r>
      <w:r w:rsidR="005A02C9">
        <w:rPr>
          <w:rFonts w:ascii="Times New Roman"/>
          <w:spacing w:val="19"/>
        </w:rPr>
        <w:t xml:space="preserve"> </w:t>
      </w:r>
      <w:r w:rsidR="005A02C9">
        <w:rPr>
          <w:rFonts w:ascii="Times New Roman"/>
        </w:rPr>
        <w:t>complement</w:t>
      </w:r>
      <w:r w:rsidR="005A02C9">
        <w:rPr>
          <w:rFonts w:ascii="Times New Roman"/>
          <w:spacing w:val="18"/>
        </w:rPr>
        <w:t xml:space="preserve"> </w:t>
      </w:r>
      <w:r w:rsidR="005A02C9">
        <w:rPr>
          <w:rFonts w:ascii="Times New Roman"/>
        </w:rPr>
        <w:t>of</w:t>
      </w:r>
      <w:r w:rsidR="005A02C9">
        <w:rPr>
          <w:rFonts w:ascii="Times New Roman"/>
          <w:w w:val="96"/>
        </w:rPr>
        <w:t xml:space="preserve"> </w:t>
      </w:r>
      <w:r w:rsidR="005A02C9">
        <w:rPr>
          <w:rFonts w:ascii="Times New Roman"/>
        </w:rPr>
        <w:t>weapons</w:t>
      </w:r>
    </w:p>
    <w:p w:rsidR="00F87A27" w:rsidRDefault="005A02C9">
      <w:pPr>
        <w:spacing w:before="3"/>
        <w:rPr>
          <w:rFonts w:ascii="Times New Roman" w:eastAsia="Times New Roman" w:hAnsi="Times New Roman" w:cs="Times New Roman"/>
          <w:sz w:val="24"/>
          <w:szCs w:val="24"/>
        </w:rPr>
      </w:pPr>
      <w:r>
        <w:br w:type="column"/>
      </w:r>
    </w:p>
    <w:p w:rsidR="00F87A27" w:rsidRDefault="005A02C9">
      <w:pPr>
        <w:pStyle w:val="BodyText"/>
        <w:spacing w:line="220" w:lineRule="exact"/>
        <w:ind w:left="118" w:right="256"/>
        <w:jc w:val="both"/>
      </w:pPr>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F87A27" w:rsidRDefault="00F87A27">
      <w:pPr>
        <w:spacing w:before="6"/>
        <w:rPr>
          <w:rFonts w:ascii="Garamond" w:eastAsia="Garamond" w:hAnsi="Garamond" w:cs="Garamond"/>
          <w:sz w:val="26"/>
          <w:szCs w:val="26"/>
        </w:rPr>
      </w:pPr>
    </w:p>
    <w:p w:rsidR="00F87A27" w:rsidRDefault="00E86CF6">
      <w:pPr>
        <w:pStyle w:val="BodyText"/>
        <w:spacing w:line="220" w:lineRule="exact"/>
        <w:ind w:left="118" w:right="256"/>
        <w:jc w:val="both"/>
      </w:pPr>
      <w:r>
        <w:pict>
          <v:group id="_x0000_s1541" style="position:absolute;left:0;text-align:left;margin-left:335.1pt;margin-top:61.7pt;width:266.25pt;height:176.3pt;z-index:251615744;mso-position-horizontal-relative:page" coordorigin="6703,1235" coordsize="5325,3526">
            <v:shape id="_x0000_s1544" type="#_x0000_t75" style="position:absolute;left:6740;top:1263;width:5261;height:3485">
              <v:imagedata r:id="rId12" o:title=""/>
            </v:shape>
            <v:group id="_x0000_s1542" style="position:absolute;left:6712;top:1244;width:5306;height:3507" coordorigin="6712,1244" coordsize="5306,3507">
              <v:shape id="_x0000_s1543" style="position:absolute;left:6712;top:1244;width:5306;height:3507" coordorigin="6712,1244" coordsize="5306,3507" path="m6712,1244r5306,l12018,4751r-5306,l6712,1244xe" filled="f" strokeweight=".33708mm">
                <v:path arrowok="t"/>
              </v:shape>
            </v:group>
            <w10:wrap anchorx="page"/>
          </v:group>
        </w:pict>
      </w:r>
      <w:r w:rsidR="005A02C9">
        <w:t>A</w:t>
      </w:r>
      <w:r w:rsidR="005A02C9">
        <w:rPr>
          <w:spacing w:val="30"/>
        </w:rPr>
        <w:t xml:space="preserve"> </w:t>
      </w:r>
      <w:r w:rsidR="005A02C9">
        <w:t>Mobile</w:t>
      </w:r>
      <w:r w:rsidR="005A02C9">
        <w:rPr>
          <w:spacing w:val="31"/>
        </w:rPr>
        <w:t xml:space="preserve"> </w:t>
      </w:r>
      <w:r w:rsidR="005A02C9">
        <w:t>suit</w:t>
      </w:r>
      <w:r w:rsidR="005A02C9">
        <w:rPr>
          <w:spacing w:val="30"/>
        </w:rPr>
        <w:t xml:space="preserve"> </w:t>
      </w:r>
      <w:r w:rsidR="005A02C9">
        <w:t>if</w:t>
      </w:r>
      <w:r w:rsidR="005A02C9">
        <w:rPr>
          <w:spacing w:val="30"/>
        </w:rPr>
        <w:t xml:space="preserve"> </w:t>
      </w:r>
      <w:r w:rsidR="005A02C9">
        <w:t>equipped</w:t>
      </w:r>
      <w:r w:rsidR="005A02C9">
        <w:rPr>
          <w:spacing w:val="30"/>
        </w:rPr>
        <w:t xml:space="preserve"> </w:t>
      </w:r>
      <w:r w:rsidR="005A02C9">
        <w:t>with</w:t>
      </w:r>
      <w:r w:rsidR="005A02C9">
        <w:rPr>
          <w:spacing w:val="30"/>
        </w:rPr>
        <w:t xml:space="preserve"> </w:t>
      </w:r>
      <w:r w:rsidR="005A02C9">
        <w:t>a</w:t>
      </w:r>
      <w:r w:rsidR="005A02C9">
        <w:rPr>
          <w:spacing w:val="30"/>
        </w:rPr>
        <w:t xml:space="preserve"> </w:t>
      </w:r>
      <w:r w:rsidR="005A02C9">
        <w:t>jetpack</w:t>
      </w:r>
      <w:r w:rsidR="005A02C9">
        <w:rPr>
          <w:spacing w:val="30"/>
        </w:rPr>
        <w:t xml:space="preserve"> </w:t>
      </w:r>
      <w:r w:rsidR="005A02C9">
        <w:t>can</w:t>
      </w:r>
      <w:r w:rsidR="005A02C9">
        <w:rPr>
          <w:spacing w:val="30"/>
        </w:rPr>
        <w:t xml:space="preserve"> </w:t>
      </w:r>
      <w:r w:rsidR="005A02C9">
        <w:t>use</w:t>
      </w:r>
      <w:r w:rsidR="005A02C9">
        <w:rPr>
          <w:spacing w:val="30"/>
        </w:rPr>
        <w:t xml:space="preserve"> </w:t>
      </w:r>
      <w:r w:rsidR="005A02C9">
        <w:t>it</w:t>
      </w:r>
      <w:r w:rsidR="005A02C9">
        <w:rPr>
          <w:spacing w:val="30"/>
        </w:rPr>
        <w:t xml:space="preserve"> </w:t>
      </w:r>
      <w:r w:rsidR="005A02C9">
        <w:t>to</w:t>
      </w:r>
      <w:r w:rsidR="005A02C9">
        <w:rPr>
          <w:spacing w:val="30"/>
        </w:rPr>
        <w:t xml:space="preserve"> </w:t>
      </w:r>
      <w:r w:rsidR="005A02C9">
        <w:t>enter</w:t>
      </w:r>
      <w:r w:rsidR="005A02C9">
        <w:rPr>
          <w:spacing w:val="30"/>
        </w:rPr>
        <w:t xml:space="preserve"> </w:t>
      </w:r>
      <w:r w:rsidR="005A02C9">
        <w:t>or leave</w:t>
      </w:r>
      <w:r w:rsidR="005A02C9">
        <w:rPr>
          <w:spacing w:val="3"/>
        </w:rPr>
        <w:t xml:space="preserve"> </w:t>
      </w:r>
      <w:r w:rsidR="005A02C9">
        <w:t>difficult</w:t>
      </w:r>
      <w:r w:rsidR="005A02C9">
        <w:rPr>
          <w:spacing w:val="3"/>
        </w:rPr>
        <w:t xml:space="preserve"> </w:t>
      </w:r>
      <w:r w:rsidR="005A02C9">
        <w:t>ground.</w:t>
      </w:r>
      <w:r w:rsidR="005A02C9">
        <w:rPr>
          <w:spacing w:val="4"/>
        </w:rPr>
        <w:t xml:space="preserve"> </w:t>
      </w:r>
      <w:r w:rsidR="005A02C9">
        <w:t>Both</w:t>
      </w:r>
      <w:r w:rsidR="005A02C9">
        <w:rPr>
          <w:spacing w:val="3"/>
        </w:rPr>
        <w:t xml:space="preserve"> </w:t>
      </w:r>
      <w:r w:rsidR="005A02C9">
        <w:t>require</w:t>
      </w:r>
      <w:r w:rsidR="005A02C9">
        <w:rPr>
          <w:spacing w:val="3"/>
        </w:rPr>
        <w:t xml:space="preserve"> </w:t>
      </w:r>
      <w:r w:rsidR="005A02C9">
        <w:t>a</w:t>
      </w:r>
      <w:r w:rsidR="005A02C9">
        <w:rPr>
          <w:spacing w:val="4"/>
        </w:rPr>
        <w:t xml:space="preserve"> </w:t>
      </w:r>
      <w:r w:rsidR="005A02C9">
        <w:t>Pilot</w:t>
      </w:r>
      <w:r w:rsidR="005A02C9">
        <w:rPr>
          <w:spacing w:val="3"/>
        </w:rPr>
        <w:t xml:space="preserve"> </w:t>
      </w:r>
      <w:r w:rsidR="005A02C9">
        <w:t>Skill</w:t>
      </w:r>
      <w:r w:rsidR="005A02C9">
        <w:rPr>
          <w:spacing w:val="3"/>
        </w:rPr>
        <w:t xml:space="preserve"> </w:t>
      </w:r>
      <w:r w:rsidR="005A02C9">
        <w:t>roll</w:t>
      </w:r>
      <w:r w:rsidR="005A02C9">
        <w:rPr>
          <w:spacing w:val="4"/>
        </w:rPr>
        <w:t xml:space="preserve"> </w:t>
      </w:r>
      <w:r w:rsidR="005A02C9">
        <w:t>to</w:t>
      </w:r>
      <w:r w:rsidR="005A02C9">
        <w:rPr>
          <w:spacing w:val="3"/>
        </w:rPr>
        <w:t xml:space="preserve"> </w:t>
      </w:r>
      <w:r w:rsidR="005A02C9">
        <w:t>be</w:t>
      </w:r>
      <w:r w:rsidR="005A02C9">
        <w:rPr>
          <w:spacing w:val="3"/>
        </w:rPr>
        <w:t xml:space="preserve"> </w:t>
      </w:r>
      <w:r w:rsidR="005A02C9">
        <w:t>made.</w:t>
      </w:r>
      <w:r w:rsidR="005A02C9">
        <w:rPr>
          <w:spacing w:val="3"/>
        </w:rPr>
        <w:t xml:space="preserve"> </w:t>
      </w:r>
      <w:r w:rsidR="005A02C9">
        <w:t>If failed</w:t>
      </w:r>
      <w:r w:rsidR="005A02C9">
        <w:rPr>
          <w:spacing w:val="3"/>
        </w:rPr>
        <w:t xml:space="preserve"> </w:t>
      </w:r>
      <w:r w:rsidR="005A02C9">
        <w:t>the</w:t>
      </w:r>
      <w:r w:rsidR="005A02C9">
        <w:rPr>
          <w:spacing w:val="3"/>
        </w:rPr>
        <w:t xml:space="preserve"> </w:t>
      </w:r>
      <w:r w:rsidR="005A02C9">
        <w:t>suit</w:t>
      </w:r>
      <w:r w:rsidR="005A02C9">
        <w:rPr>
          <w:spacing w:val="3"/>
        </w:rPr>
        <w:t xml:space="preserve"> </w:t>
      </w:r>
      <w:r w:rsidR="005A02C9">
        <w:t>counts</w:t>
      </w:r>
      <w:r w:rsidR="005A02C9">
        <w:rPr>
          <w:spacing w:val="3"/>
        </w:rPr>
        <w:t xml:space="preserve"> </w:t>
      </w:r>
      <w:r w:rsidR="005A02C9">
        <w:t>as</w:t>
      </w:r>
      <w:r w:rsidR="005A02C9">
        <w:rPr>
          <w:spacing w:val="3"/>
        </w:rPr>
        <w:t xml:space="preserve"> </w:t>
      </w:r>
      <w:r w:rsidR="005A02C9">
        <w:t>stunned</w:t>
      </w:r>
      <w:r w:rsidR="005A02C9">
        <w:rPr>
          <w:spacing w:val="3"/>
        </w:rPr>
        <w:t xml:space="preserve"> </w:t>
      </w:r>
      <w:r w:rsidR="005A02C9">
        <w:t>next</w:t>
      </w:r>
      <w:r w:rsidR="005A02C9">
        <w:rPr>
          <w:spacing w:val="3"/>
        </w:rPr>
        <w:t xml:space="preserve"> </w:t>
      </w:r>
      <w:r w:rsidR="005A02C9">
        <w:t>turn.</w:t>
      </w:r>
      <w:r w:rsidR="005A02C9">
        <w:rPr>
          <w:spacing w:val="3"/>
        </w:rPr>
        <w:t xml:space="preserve"> </w:t>
      </w:r>
      <w:r w:rsidR="005A02C9">
        <w:t>If</w:t>
      </w:r>
      <w:r w:rsidR="005A02C9">
        <w:rPr>
          <w:spacing w:val="3"/>
        </w:rPr>
        <w:t xml:space="preserve"> </w:t>
      </w:r>
      <w:r w:rsidR="005A02C9">
        <w:t>a</w:t>
      </w:r>
      <w:r w:rsidR="005A02C9">
        <w:rPr>
          <w:spacing w:val="3"/>
        </w:rPr>
        <w:t xml:space="preserve"> </w:t>
      </w:r>
      <w:r w:rsidR="005A02C9">
        <w:t>double</w:t>
      </w:r>
      <w:r w:rsidR="005A02C9">
        <w:rPr>
          <w:spacing w:val="3"/>
        </w:rPr>
        <w:t xml:space="preserve"> </w:t>
      </w:r>
      <w:r w:rsidR="005A02C9">
        <w:t>six</w:t>
      </w:r>
      <w:r w:rsidR="005A02C9">
        <w:rPr>
          <w:spacing w:val="3"/>
        </w:rPr>
        <w:t xml:space="preserve"> </w:t>
      </w:r>
      <w:r w:rsidR="005A02C9">
        <w:t>is</w:t>
      </w:r>
      <w:r w:rsidR="005A02C9">
        <w:rPr>
          <w:spacing w:val="3"/>
        </w:rPr>
        <w:t xml:space="preserve"> </w:t>
      </w:r>
      <w:r w:rsidR="005A02C9">
        <w:t>rolled the</w:t>
      </w:r>
      <w:r w:rsidR="005A02C9">
        <w:rPr>
          <w:spacing w:val="25"/>
        </w:rPr>
        <w:t xml:space="preserve"> </w:t>
      </w:r>
      <w:r w:rsidR="005A02C9">
        <w:t>suit</w:t>
      </w:r>
      <w:r w:rsidR="005A02C9">
        <w:rPr>
          <w:spacing w:val="25"/>
        </w:rPr>
        <w:t xml:space="preserve"> </w:t>
      </w:r>
      <w:r w:rsidR="005A02C9">
        <w:t>leg</w:t>
      </w:r>
      <w:r w:rsidR="005A02C9">
        <w:rPr>
          <w:spacing w:val="25"/>
        </w:rPr>
        <w:t xml:space="preserve"> </w:t>
      </w:r>
      <w:r w:rsidR="005A02C9">
        <w:t>actuators</w:t>
      </w:r>
      <w:r w:rsidR="005A02C9">
        <w:rPr>
          <w:spacing w:val="25"/>
        </w:rPr>
        <w:t xml:space="preserve"> </w:t>
      </w:r>
      <w:r w:rsidR="005A02C9">
        <w:t>are</w:t>
      </w:r>
      <w:r w:rsidR="005A02C9">
        <w:rPr>
          <w:spacing w:val="25"/>
        </w:rPr>
        <w:t xml:space="preserve"> </w:t>
      </w:r>
      <w:r w:rsidR="005A02C9">
        <w:t>too</w:t>
      </w:r>
      <w:r w:rsidR="005A02C9">
        <w:rPr>
          <w:spacing w:val="25"/>
        </w:rPr>
        <w:t xml:space="preserve"> </w:t>
      </w:r>
      <w:r w:rsidR="005A02C9">
        <w:t>badly</w:t>
      </w:r>
      <w:r w:rsidR="005A02C9">
        <w:rPr>
          <w:spacing w:val="25"/>
        </w:rPr>
        <w:t xml:space="preserve"> </w:t>
      </w:r>
      <w:r w:rsidR="005A02C9">
        <w:t>damaged</w:t>
      </w:r>
      <w:r w:rsidR="005A02C9">
        <w:rPr>
          <w:spacing w:val="25"/>
        </w:rPr>
        <w:t xml:space="preserve"> </w:t>
      </w:r>
      <w:r w:rsidR="005A02C9">
        <w:t>by</w:t>
      </w:r>
      <w:r w:rsidR="005A02C9">
        <w:rPr>
          <w:spacing w:val="25"/>
        </w:rPr>
        <w:t xml:space="preserve"> </w:t>
      </w:r>
      <w:r w:rsidR="005A02C9">
        <w:t>the</w:t>
      </w:r>
      <w:r w:rsidR="005A02C9">
        <w:rPr>
          <w:spacing w:val="25"/>
        </w:rPr>
        <w:t xml:space="preserve"> </w:t>
      </w:r>
      <w:r w:rsidR="005A02C9">
        <w:t>landing</w:t>
      </w:r>
      <w:r w:rsidR="005A02C9">
        <w:rPr>
          <w:spacing w:val="25"/>
        </w:rPr>
        <w:t xml:space="preserve"> </w:t>
      </w:r>
      <w:r w:rsidR="005A02C9">
        <w:t>and the suit</w:t>
      </w:r>
      <w:r w:rsidR="005A02C9">
        <w:rPr>
          <w:spacing w:val="-1"/>
        </w:rPr>
        <w:t xml:space="preserve"> </w:t>
      </w:r>
      <w:r w:rsidR="005A02C9">
        <w:t>counts as immobilized for the rest of</w:t>
      </w:r>
      <w:r w:rsidR="005A02C9">
        <w:rPr>
          <w:spacing w:val="-1"/>
        </w:rPr>
        <w:t xml:space="preserve"> </w:t>
      </w:r>
      <w:r w:rsidR="005A02C9">
        <w:t>the game.</w:t>
      </w:r>
    </w:p>
    <w:p w:rsidR="00F87A27" w:rsidRDefault="00F87A27">
      <w:pPr>
        <w:spacing w:line="220" w:lineRule="exact"/>
        <w:jc w:val="both"/>
        <w:sectPr w:rsidR="00F87A27">
          <w:pgSz w:w="12240" w:h="15840"/>
          <w:pgMar w:top="620" w:right="100" w:bottom="280" w:left="620" w:header="720" w:footer="720" w:gutter="0"/>
          <w:cols w:num="2" w:space="720" w:equalWidth="0">
            <w:col w:w="5431" w:space="565"/>
            <w:col w:w="5524"/>
          </w:cols>
        </w:sect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sectPr w:rsidR="00F87A27">
          <w:type w:val="continuous"/>
          <w:pgSz w:w="12240" w:h="15840"/>
          <w:pgMar w:top="700" w:right="100" w:bottom="280" w:left="620" w:header="720" w:footer="720" w:gutter="0"/>
          <w:cols w:space="720"/>
        </w:sect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spacing w:before="8"/>
        <w:rPr>
          <w:rFonts w:ascii="Garamond" w:eastAsia="Garamond" w:hAnsi="Garamond" w:cs="Garamond"/>
          <w:sz w:val="26"/>
          <w:szCs w:val="26"/>
        </w:rPr>
      </w:pPr>
    </w:p>
    <w:p w:rsidR="00F87A27" w:rsidRDefault="005A02C9">
      <w:pPr>
        <w:pStyle w:val="Heading4"/>
        <w:ind w:left="168"/>
        <w:rPr>
          <w:rFonts w:cs="Garamond"/>
          <w:b w:val="0"/>
          <w:bCs w:val="0"/>
        </w:rPr>
      </w:pPr>
      <w:r>
        <w:t>Terrain</w:t>
      </w:r>
    </w:p>
    <w:p w:rsidR="00F87A27" w:rsidRDefault="005A02C9">
      <w:pPr>
        <w:pStyle w:val="BodyText"/>
        <w:spacing w:before="75" w:line="319" w:lineRule="auto"/>
        <w:ind w:left="130" w:right="212"/>
      </w:pPr>
      <w:r>
        <w:t xml:space="preserve">There are 4 types of terrain: clear, </w:t>
      </w:r>
      <w:r>
        <w:rPr>
          <w:spacing w:val="-1"/>
        </w:rPr>
        <w:t>difficult,</w:t>
      </w:r>
      <w:r>
        <w:t xml:space="preserve"> roads and</w:t>
      </w:r>
      <w:r>
        <w:rPr>
          <w:spacing w:val="29"/>
        </w:rPr>
        <w:t xml:space="preserve"> </w:t>
      </w:r>
      <w:r>
        <w:t>impassible</w:t>
      </w:r>
    </w:p>
    <w:p w:rsidR="00F87A27" w:rsidRDefault="005A02C9">
      <w:pPr>
        <w:pStyle w:val="Heading4"/>
        <w:spacing w:line="185" w:lineRule="exact"/>
        <w:ind w:left="116"/>
        <w:rPr>
          <w:rFonts w:cs="Garamond"/>
          <w:b w:val="0"/>
          <w:bCs w:val="0"/>
        </w:rPr>
      </w:pPr>
      <w:r>
        <w:t>Clear</w:t>
      </w:r>
    </w:p>
    <w:p w:rsidR="00F87A27" w:rsidRDefault="005A02C9">
      <w:pPr>
        <w:pStyle w:val="BodyText"/>
        <w:spacing w:before="117" w:line="256" w:lineRule="auto"/>
        <w:ind w:left="108"/>
      </w:pPr>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penalities</w:t>
      </w:r>
      <w:r>
        <w:rPr>
          <w:spacing w:val="4"/>
        </w:rPr>
        <w:t xml:space="preserve"> </w:t>
      </w:r>
      <w:r>
        <w:t>to movement</w:t>
      </w:r>
    </w:p>
    <w:p w:rsidR="00F87A27" w:rsidRDefault="005A02C9">
      <w:pPr>
        <w:pStyle w:val="Heading4"/>
        <w:spacing w:before="120"/>
        <w:ind w:left="112"/>
        <w:rPr>
          <w:rFonts w:cs="Garamond"/>
          <w:b w:val="0"/>
          <w:bCs w:val="0"/>
        </w:rPr>
      </w:pPr>
      <w:r>
        <w:t>Difficult</w:t>
      </w:r>
    </w:p>
    <w:p w:rsidR="00F87A27" w:rsidRDefault="005A02C9">
      <w:pPr>
        <w:pStyle w:val="BodyText"/>
        <w:spacing w:before="133"/>
        <w:ind w:left="104"/>
      </w:pPr>
      <w:r>
        <w:t>Difficult terrain slows movement of any units moving though it</w:t>
      </w:r>
    </w:p>
    <w:p w:rsidR="00F87A27" w:rsidRDefault="005A02C9">
      <w:pPr>
        <w:pStyle w:val="Heading4"/>
        <w:spacing w:before="143"/>
        <w:ind w:left="112"/>
        <w:rPr>
          <w:rFonts w:cs="Garamond"/>
          <w:b w:val="0"/>
          <w:bCs w:val="0"/>
        </w:rPr>
      </w:pPr>
      <w:r>
        <w:t>Roads</w:t>
      </w:r>
    </w:p>
    <w:p w:rsidR="00F87A27" w:rsidRDefault="005A02C9">
      <w:pPr>
        <w:pStyle w:val="BodyText"/>
        <w:spacing w:before="44" w:line="287" w:lineRule="auto"/>
        <w:ind w:left="101"/>
      </w:pPr>
      <w:r>
        <w:t xml:space="preserve">Roads </w:t>
      </w:r>
      <w:r>
        <w:rPr>
          <w:spacing w:val="26"/>
        </w:rPr>
        <w:t xml:space="preserve"> </w:t>
      </w:r>
      <w:r>
        <w:t xml:space="preserve">facilitate </w:t>
      </w:r>
      <w:r>
        <w:rPr>
          <w:spacing w:val="25"/>
        </w:rPr>
        <w:t xml:space="preserve"> </w:t>
      </w:r>
      <w:r>
        <w:t xml:space="preserve">the </w:t>
      </w:r>
      <w:r>
        <w:rPr>
          <w:spacing w:val="25"/>
        </w:rPr>
        <w:t xml:space="preserve"> </w:t>
      </w:r>
      <w:r>
        <w:t xml:space="preserve">movement </w:t>
      </w:r>
      <w:r>
        <w:rPr>
          <w:spacing w:val="25"/>
        </w:rPr>
        <w:t xml:space="preserve"> </w:t>
      </w:r>
      <w:r>
        <w:t xml:space="preserve">of </w:t>
      </w:r>
      <w:r>
        <w:rPr>
          <w:spacing w:val="26"/>
        </w:rPr>
        <w:t xml:space="preserve"> </w:t>
      </w:r>
      <w:r>
        <w:t xml:space="preserve">non-mobile </w:t>
      </w:r>
      <w:r>
        <w:rPr>
          <w:spacing w:val="26"/>
        </w:rPr>
        <w:t xml:space="preserve"> </w:t>
      </w:r>
      <w:r>
        <w:t xml:space="preserve">suit </w:t>
      </w:r>
      <w:r>
        <w:rPr>
          <w:spacing w:val="25"/>
        </w:rPr>
        <w:t xml:space="preserve"> </w:t>
      </w:r>
      <w:r>
        <w:t>units, enabling them to move more quickly throughout the battlefield.</w:t>
      </w:r>
    </w:p>
    <w:p w:rsidR="00F87A27" w:rsidRDefault="005A02C9">
      <w:pPr>
        <w:pStyle w:val="Heading4"/>
        <w:spacing w:before="100"/>
        <w:ind w:left="112"/>
        <w:rPr>
          <w:rFonts w:cs="Garamond"/>
          <w:b w:val="0"/>
          <w:bCs w:val="0"/>
        </w:rPr>
      </w:pPr>
      <w:r>
        <w:t>Impassable</w:t>
      </w:r>
    </w:p>
    <w:p w:rsidR="00F87A27" w:rsidRDefault="005A02C9">
      <w:pPr>
        <w:pStyle w:val="BodyText"/>
        <w:spacing w:before="144"/>
        <w:ind w:left="104"/>
      </w:pPr>
      <w:r>
        <w:t>Impassable terrain prevents all movement through it</w:t>
      </w:r>
    </w:p>
    <w:p w:rsidR="00F87A27" w:rsidRDefault="005A02C9">
      <w:pPr>
        <w:spacing w:before="10"/>
        <w:rPr>
          <w:rFonts w:ascii="Garamond" w:eastAsia="Garamond" w:hAnsi="Garamond" w:cs="Garamond"/>
          <w:sz w:val="20"/>
          <w:szCs w:val="20"/>
        </w:rPr>
      </w:pPr>
      <w:r>
        <w:br w:type="column"/>
      </w:r>
    </w:p>
    <w:p w:rsidR="00F87A27" w:rsidRDefault="005A02C9">
      <w:pPr>
        <w:pStyle w:val="Heading4"/>
        <w:ind w:left="102"/>
        <w:jc w:val="both"/>
        <w:rPr>
          <w:rFonts w:cs="Garamond"/>
          <w:b w:val="0"/>
          <w:bCs w:val="0"/>
        </w:rPr>
      </w:pPr>
      <w:r>
        <w:t>Vehicle Movement Terrain Effects</w:t>
      </w:r>
    </w:p>
    <w:p w:rsidR="00F87A27" w:rsidRDefault="00F87A27">
      <w:pPr>
        <w:spacing w:before="5"/>
        <w:rPr>
          <w:rFonts w:ascii="Garamond" w:eastAsia="Garamond" w:hAnsi="Garamond" w:cs="Garamond"/>
          <w:b/>
          <w:bCs/>
          <w:sz w:val="18"/>
          <w:szCs w:val="18"/>
        </w:rPr>
      </w:pPr>
    </w:p>
    <w:p w:rsidR="00F87A27" w:rsidRDefault="005A02C9">
      <w:pPr>
        <w:pStyle w:val="BodyText"/>
        <w:spacing w:line="256" w:lineRule="auto"/>
        <w:ind w:left="101" w:right="271"/>
        <w:jc w:val="both"/>
      </w:pPr>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F87A27" w:rsidRDefault="00F87A27">
      <w:pPr>
        <w:spacing w:before="1"/>
        <w:rPr>
          <w:rFonts w:ascii="Garamond" w:eastAsia="Garamond" w:hAnsi="Garamond" w:cs="Garamond"/>
          <w:sz w:val="27"/>
          <w:szCs w:val="27"/>
        </w:rPr>
      </w:pPr>
    </w:p>
    <w:p w:rsidR="00F87A27" w:rsidRDefault="005A02C9">
      <w:pPr>
        <w:pStyle w:val="BodyText"/>
        <w:spacing w:line="256" w:lineRule="auto"/>
        <w:ind w:left="102" w:right="257"/>
        <w:jc w:val="both"/>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p>
    <w:p w:rsidR="00F87A27" w:rsidRDefault="00F87A27">
      <w:pPr>
        <w:spacing w:line="256" w:lineRule="auto"/>
        <w:jc w:val="both"/>
        <w:sectPr w:rsidR="00F87A27">
          <w:type w:val="continuous"/>
          <w:pgSz w:w="12240" w:h="15840"/>
          <w:pgMar w:top="700" w:right="100" w:bottom="280" w:left="620" w:header="720" w:footer="720" w:gutter="0"/>
          <w:cols w:num="2" w:space="720" w:equalWidth="0">
            <w:col w:w="5230" w:space="763"/>
            <w:col w:w="5527"/>
          </w:cols>
        </w:sectPr>
      </w:pPr>
    </w:p>
    <w:p w:rsidR="00F87A27" w:rsidRDefault="00F87A27">
      <w:pPr>
        <w:spacing w:before="5"/>
        <w:rPr>
          <w:rFonts w:ascii="Garamond" w:eastAsia="Garamond" w:hAnsi="Garamond" w:cs="Garamond"/>
          <w:sz w:val="20"/>
          <w:szCs w:val="20"/>
        </w:rPr>
      </w:pPr>
    </w:p>
    <w:p w:rsidR="00F87A27" w:rsidRDefault="00E86CF6">
      <w:pPr>
        <w:pStyle w:val="Heading4"/>
        <w:spacing w:before="81" w:line="223" w:lineRule="exact"/>
        <w:ind w:left="110"/>
        <w:rPr>
          <w:rFonts w:cs="Garamond"/>
          <w:b w:val="0"/>
          <w:bCs w:val="0"/>
        </w:rPr>
      </w:pPr>
      <w:r w:rsidRPr="00E86CF6">
        <w:pict>
          <v:group id="_x0000_s1537" style="position:absolute;left:0;text-align:left;margin-left:333.1pt;margin-top:-66.9pt;width:264pt;height:131.55pt;z-index:251614720;mso-position-horizontal-relative:page" coordorigin="6663,-1338" coordsize="5280,2631">
            <v:shape id="_x0000_s1540" type="#_x0000_t75" style="position:absolute;left:6674;top:-1317;width:5260;height:2601">
              <v:imagedata r:id="rId13" o:title=""/>
            </v:shape>
            <v:group id="_x0000_s1538" style="position:absolute;left:6673;top:-1328;width:5260;height:2611" coordorigin="6673,-1328" coordsize="5260,2611">
              <v:shape id="_x0000_s1539" style="position:absolute;left:6673;top:-1328;width:5260;height:2611" coordorigin="6673,-1328" coordsize="5260,2611" path="m6673,-1328r5260,l11933,1282r-5260,l6673,-1328xe" filled="f" strokeweight="1pt">
                <v:path arrowok="t"/>
              </v:shape>
            </v:group>
            <w10:wrap anchorx="page"/>
          </v:group>
        </w:pict>
      </w:r>
      <w:r w:rsidR="005A02C9">
        <w:rPr>
          <w:spacing w:val="4"/>
        </w:rPr>
        <w:t>Mobile</w:t>
      </w:r>
      <w:r w:rsidR="005A02C9">
        <w:rPr>
          <w:spacing w:val="17"/>
        </w:rPr>
        <w:t xml:space="preserve"> </w:t>
      </w:r>
      <w:r w:rsidR="005A02C9">
        <w:rPr>
          <w:spacing w:val="3"/>
        </w:rPr>
        <w:t>Suit</w:t>
      </w:r>
      <w:r w:rsidR="005A02C9">
        <w:rPr>
          <w:spacing w:val="17"/>
        </w:rPr>
        <w:t xml:space="preserve"> </w:t>
      </w:r>
      <w:r w:rsidR="005A02C9">
        <w:rPr>
          <w:spacing w:val="4"/>
        </w:rPr>
        <w:t>Terrain</w:t>
      </w:r>
      <w:r w:rsidR="005A02C9">
        <w:rPr>
          <w:spacing w:val="17"/>
        </w:rPr>
        <w:t xml:space="preserve"> </w:t>
      </w:r>
      <w:r w:rsidR="005A02C9">
        <w:rPr>
          <w:spacing w:val="4"/>
        </w:rPr>
        <w:t>Effects</w:t>
      </w:r>
    </w:p>
    <w:p w:rsidR="00F87A27" w:rsidRDefault="005A02C9">
      <w:pPr>
        <w:pStyle w:val="BodyText"/>
        <w:spacing w:before="1" w:line="234" w:lineRule="auto"/>
        <w:ind w:left="110" w:right="6376"/>
      </w:pPr>
      <w:r>
        <w:t>Mobile</w:t>
      </w:r>
      <w:r>
        <w:rPr>
          <w:spacing w:val="29"/>
        </w:rPr>
        <w:t xml:space="preserve"> </w:t>
      </w:r>
      <w:r>
        <w:t>Suits</w:t>
      </w:r>
      <w:r>
        <w:rPr>
          <w:spacing w:val="28"/>
        </w:rPr>
        <w:t xml:space="preserve"> </w:t>
      </w:r>
      <w:r>
        <w:t>are</w:t>
      </w:r>
      <w:r>
        <w:rPr>
          <w:spacing w:val="29"/>
        </w:rPr>
        <w:t xml:space="preserve"> </w:t>
      </w:r>
      <w:r>
        <w:t>all-terrain</w:t>
      </w:r>
      <w:r>
        <w:rPr>
          <w:spacing w:val="29"/>
        </w:rPr>
        <w:t xml:space="preserve"> </w:t>
      </w:r>
      <w:r>
        <w:t>attack</w:t>
      </w:r>
      <w:r>
        <w:rPr>
          <w:spacing w:val="28"/>
        </w:rPr>
        <w:t xml:space="preserve"> </w:t>
      </w:r>
      <w:r>
        <w:t>vehicles</w:t>
      </w:r>
      <w:r>
        <w:rPr>
          <w:spacing w:val="28"/>
        </w:rPr>
        <w:t xml:space="preserve"> </w:t>
      </w:r>
      <w:r>
        <w:t>and</w:t>
      </w:r>
      <w:r>
        <w:rPr>
          <w:spacing w:val="29"/>
        </w:rPr>
        <w:t xml:space="preserve"> </w:t>
      </w:r>
      <w:r>
        <w:t>can</w:t>
      </w:r>
      <w:r>
        <w:rPr>
          <w:spacing w:val="29"/>
        </w:rPr>
        <w:t xml:space="preserve"> </w:t>
      </w:r>
      <w:r>
        <w:t>move through most</w:t>
      </w:r>
      <w:r>
        <w:rPr>
          <w:spacing w:val="-8"/>
        </w:rPr>
        <w:t xml:space="preserve"> </w:t>
      </w:r>
      <w:r>
        <w:t>terrain</w:t>
      </w:r>
      <w:r>
        <w:rPr>
          <w:spacing w:val="-7"/>
        </w:rPr>
        <w:t xml:space="preserve"> </w:t>
      </w:r>
      <w:r>
        <w:t>with</w:t>
      </w:r>
      <w:r>
        <w:rPr>
          <w:spacing w:val="-8"/>
        </w:rPr>
        <w:t xml:space="preserve"> </w:t>
      </w:r>
      <w:r>
        <w:t>ease.</w:t>
      </w:r>
      <w:r>
        <w:rPr>
          <w:spacing w:val="-8"/>
        </w:rPr>
        <w:t xml:space="preserve"> </w:t>
      </w:r>
      <w:r>
        <w:t>However</w:t>
      </w:r>
      <w:r>
        <w:rPr>
          <w:spacing w:val="-8"/>
        </w:rPr>
        <w:t xml:space="preserve"> </w:t>
      </w:r>
      <w:r>
        <w:t>if</w:t>
      </w:r>
      <w:r>
        <w:rPr>
          <w:spacing w:val="18"/>
        </w:rPr>
        <w:t xml:space="preserve"> </w:t>
      </w:r>
      <w:r>
        <w:t>moving</w:t>
      </w:r>
      <w:r>
        <w:rPr>
          <w:spacing w:val="-8"/>
        </w:rPr>
        <w:t xml:space="preserve"> </w:t>
      </w:r>
      <w:r>
        <w:t>through woodland,</w:t>
      </w:r>
      <w:r>
        <w:rPr>
          <w:spacing w:val="-8"/>
        </w:rPr>
        <w:t xml:space="preserve"> </w:t>
      </w:r>
      <w:r>
        <w:t>rocky</w:t>
      </w:r>
      <w:r>
        <w:rPr>
          <w:spacing w:val="-1"/>
        </w:rPr>
        <w:t xml:space="preserve"> </w:t>
      </w:r>
      <w:r>
        <w:t>buildings,</w:t>
      </w:r>
      <w:r>
        <w:rPr>
          <w:spacing w:val="26"/>
        </w:rPr>
        <w:t xml:space="preserve"> </w:t>
      </w:r>
      <w:r>
        <w:t>broken</w:t>
      </w:r>
      <w:r>
        <w:rPr>
          <w:spacing w:val="27"/>
        </w:rPr>
        <w:t xml:space="preserve"> </w:t>
      </w:r>
      <w:r>
        <w:t>ground</w:t>
      </w:r>
      <w:r>
        <w:rPr>
          <w:spacing w:val="27"/>
        </w:rPr>
        <w:t xml:space="preserve"> </w:t>
      </w:r>
      <w:r>
        <w:t>or</w:t>
      </w:r>
      <w:r>
        <w:rPr>
          <w:spacing w:val="27"/>
        </w:rPr>
        <w:t xml:space="preserve"> </w:t>
      </w:r>
      <w:r>
        <w:t>water</w:t>
      </w:r>
      <w:r>
        <w:rPr>
          <w:spacing w:val="26"/>
        </w:rPr>
        <w:t xml:space="preserve"> </w:t>
      </w:r>
      <w:r>
        <w:t>the</w:t>
      </w:r>
      <w:r>
        <w:rPr>
          <w:spacing w:val="26"/>
        </w:rPr>
        <w:t xml:space="preserve"> </w:t>
      </w:r>
      <w:r>
        <w:t>Pilot must</w:t>
      </w:r>
      <w:r>
        <w:rPr>
          <w:spacing w:val="26"/>
        </w:rPr>
        <w:t xml:space="preserve"> </w:t>
      </w:r>
      <w:r>
        <w:t>take</w:t>
      </w:r>
      <w:r>
        <w:rPr>
          <w:spacing w:val="26"/>
        </w:rPr>
        <w:t xml:space="preserve"> </w:t>
      </w:r>
      <w:r>
        <w:t>care</w:t>
      </w:r>
      <w:r>
        <w:rPr>
          <w:spacing w:val="27"/>
        </w:rPr>
        <w:t xml:space="preserve"> </w:t>
      </w:r>
      <w:r>
        <w:t>or</w:t>
      </w:r>
      <w:r>
        <w:rPr>
          <w:spacing w:val="27"/>
        </w:rPr>
        <w:t xml:space="preserve"> </w:t>
      </w:r>
      <w:r>
        <w:t>he might</w:t>
      </w:r>
      <w:r>
        <w:rPr>
          <w:spacing w:val="4"/>
        </w:rPr>
        <w:t xml:space="preserve"> </w:t>
      </w:r>
      <w:r>
        <w:t>damage</w:t>
      </w:r>
      <w:r>
        <w:rPr>
          <w:spacing w:val="4"/>
        </w:rPr>
        <w:t xml:space="preserve"> </w:t>
      </w:r>
      <w:r>
        <w:t>or</w:t>
      </w:r>
      <w:r>
        <w:rPr>
          <w:spacing w:val="5"/>
        </w:rPr>
        <w:t xml:space="preserve"> </w:t>
      </w:r>
      <w:r>
        <w:t>even</w:t>
      </w:r>
      <w:r>
        <w:rPr>
          <w:spacing w:val="4"/>
        </w:rPr>
        <w:t xml:space="preserve"> </w:t>
      </w:r>
      <w:r>
        <w:t>immobilize</w:t>
      </w:r>
      <w:r>
        <w:rPr>
          <w:spacing w:val="5"/>
        </w:rPr>
        <w:t xml:space="preserve"> </w:t>
      </w:r>
      <w:r>
        <w:t>his</w:t>
      </w:r>
      <w:r>
        <w:rPr>
          <w:spacing w:val="5"/>
        </w:rPr>
        <w:t xml:space="preserve"> </w:t>
      </w:r>
      <w:r>
        <w:t xml:space="preserve">suit. Vehicles also face </w:t>
      </w:r>
      <w:r>
        <w:rPr>
          <w:spacing w:val="-1"/>
        </w:rPr>
        <w:t>challenges</w:t>
      </w:r>
      <w:r>
        <w:t xml:space="preserve"> in difficult .</w:t>
      </w:r>
    </w:p>
    <w:p w:rsidR="00F87A27" w:rsidRDefault="00F87A27">
      <w:pPr>
        <w:spacing w:line="234" w:lineRule="auto"/>
        <w:sectPr w:rsidR="00F87A27">
          <w:type w:val="continuous"/>
          <w:pgSz w:w="12240" w:h="15840"/>
          <w:pgMar w:top="700" w:right="100" w:bottom="280" w:left="620" w:header="720" w:footer="720" w:gutter="0"/>
          <w:cols w:space="720"/>
        </w:sectPr>
      </w:pPr>
    </w:p>
    <w:p w:rsidR="00F87A27" w:rsidRDefault="005A02C9">
      <w:pPr>
        <w:pStyle w:val="Heading1"/>
        <w:spacing w:before="46"/>
        <w:ind w:left="205"/>
        <w:jc w:val="both"/>
        <w:rPr>
          <w:b w:val="0"/>
          <w:bCs w:val="0"/>
        </w:rPr>
      </w:pPr>
      <w:r>
        <w:lastRenderedPageBreak/>
        <w:t>The Shooting Phase</w:t>
      </w:r>
    </w:p>
    <w:p w:rsidR="00F87A27" w:rsidRDefault="005A02C9">
      <w:pPr>
        <w:pStyle w:val="Heading4"/>
        <w:spacing w:before="152"/>
        <w:ind w:left="205"/>
        <w:jc w:val="both"/>
        <w:rPr>
          <w:rFonts w:cs="Garamond"/>
          <w:b w:val="0"/>
          <w:bCs w:val="0"/>
        </w:rPr>
      </w:pPr>
      <w:r>
        <w:t>The Shooting Process</w:t>
      </w:r>
    </w:p>
    <w:p w:rsidR="00F87A27" w:rsidRDefault="005A02C9">
      <w:pPr>
        <w:pStyle w:val="BodyText"/>
        <w:spacing w:before="96" w:line="256" w:lineRule="auto"/>
        <w:ind w:left="203" w:right="82"/>
        <w:jc w:val="both"/>
      </w:pPr>
      <w:r>
        <w:rPr>
          <w:b/>
        </w:rPr>
        <w:t>1.</w:t>
      </w:r>
      <w:r>
        <w:rPr>
          <w:b/>
          <w:spacing w:val="1"/>
        </w:rPr>
        <w:t xml:space="preserve"> </w:t>
      </w:r>
      <w:r>
        <w:rPr>
          <w:b/>
        </w:rPr>
        <w:t>Choose</w:t>
      </w:r>
      <w:r>
        <w:rPr>
          <w:b/>
          <w:spacing w:val="1"/>
        </w:rPr>
        <w:t xml:space="preserve"> </w:t>
      </w:r>
      <w:r>
        <w:rPr>
          <w:b/>
        </w:rPr>
        <w:t>a</w:t>
      </w:r>
      <w:r>
        <w:rPr>
          <w:b/>
          <w:spacing w:val="1"/>
        </w:rPr>
        <w:t xml:space="preserve"> </w:t>
      </w:r>
      <w:r>
        <w:rPr>
          <w:b/>
        </w:rPr>
        <w:t>target:</w:t>
      </w:r>
      <w:r>
        <w:rPr>
          <w:b/>
          <w:spacing w:val="1"/>
        </w:rPr>
        <w:t xml:space="preserve"> </w:t>
      </w:r>
      <w:r>
        <w:t>Select</w:t>
      </w:r>
      <w:r>
        <w:rPr>
          <w:spacing w:val="1"/>
        </w:rPr>
        <w:t xml:space="preserve"> </w:t>
      </w:r>
      <w:r>
        <w:t>an</w:t>
      </w:r>
      <w:r>
        <w:rPr>
          <w:spacing w:val="1"/>
        </w:rPr>
        <w:t xml:space="preserve"> </w:t>
      </w:r>
      <w:r>
        <w:t>enemy</w:t>
      </w:r>
      <w:r>
        <w:rPr>
          <w:spacing w:val="1"/>
        </w:rPr>
        <w:t xml:space="preserve"> </w:t>
      </w:r>
      <w:r>
        <w:t>unit</w:t>
      </w:r>
      <w:r>
        <w:rPr>
          <w:spacing w:val="1"/>
        </w:rPr>
        <w:t xml:space="preserve"> </w:t>
      </w:r>
      <w:r>
        <w:t>for</w:t>
      </w:r>
      <w:r>
        <w:rPr>
          <w:spacing w:val="1"/>
        </w:rPr>
        <w:t xml:space="preserve"> </w:t>
      </w:r>
      <w:r>
        <w:t>one</w:t>
      </w:r>
      <w:r>
        <w:rPr>
          <w:spacing w:val="1"/>
        </w:rPr>
        <w:t xml:space="preserve"> </w:t>
      </w:r>
      <w:r>
        <w:t>your</w:t>
      </w:r>
      <w:r>
        <w:rPr>
          <w:spacing w:val="1"/>
        </w:rPr>
        <w:t xml:space="preserve"> </w:t>
      </w:r>
      <w:r>
        <w:t>units</w:t>
      </w:r>
      <w:r>
        <w:rPr>
          <w:spacing w:val="1"/>
        </w:rPr>
        <w:t xml:space="preserve"> </w:t>
      </w:r>
      <w:r>
        <w:t>to</w:t>
      </w:r>
      <w:r>
        <w:rPr>
          <w:spacing w:val="1"/>
        </w:rPr>
        <w:t xml:space="preserve"> </w:t>
      </w:r>
      <w:r>
        <w:t>fire at.</w:t>
      </w:r>
      <w:r>
        <w:rPr>
          <w:spacing w:val="14"/>
        </w:rPr>
        <w:t xml:space="preserve"> </w:t>
      </w:r>
      <w:r>
        <w:t>You</w:t>
      </w:r>
      <w:r>
        <w:rPr>
          <w:spacing w:val="32"/>
        </w:rPr>
        <w:t xml:space="preserve"> </w:t>
      </w:r>
      <w:r>
        <w:t>must</w:t>
      </w:r>
      <w:r>
        <w:rPr>
          <w:spacing w:val="32"/>
        </w:rPr>
        <w:t xml:space="preserve"> </w:t>
      </w:r>
      <w:r>
        <w:t>pass</w:t>
      </w:r>
      <w:r>
        <w:rPr>
          <w:spacing w:val="32"/>
        </w:rPr>
        <w:t xml:space="preserve"> </w:t>
      </w:r>
      <w:r>
        <w:t>a</w:t>
      </w:r>
      <w:r>
        <w:rPr>
          <w:spacing w:val="32"/>
        </w:rPr>
        <w:t xml:space="preserve"> </w:t>
      </w:r>
      <w:r>
        <w:t>leadership</w:t>
      </w:r>
      <w:r>
        <w:rPr>
          <w:spacing w:val="32"/>
        </w:rPr>
        <w:t xml:space="preserve"> </w:t>
      </w:r>
      <w:r>
        <w:t>test</w:t>
      </w:r>
      <w:r>
        <w:rPr>
          <w:spacing w:val="31"/>
        </w:rPr>
        <w:t xml:space="preserve"> </w:t>
      </w:r>
      <w:r>
        <w:t>if</w:t>
      </w:r>
      <w:r>
        <w:rPr>
          <w:spacing w:val="32"/>
        </w:rPr>
        <w:t xml:space="preserve"> </w:t>
      </w:r>
      <w:r>
        <w:t>you</w:t>
      </w:r>
      <w:r>
        <w:rPr>
          <w:spacing w:val="32"/>
        </w:rPr>
        <w:t xml:space="preserve"> </w:t>
      </w:r>
      <w:r>
        <w:t>wish</w:t>
      </w:r>
      <w:r>
        <w:rPr>
          <w:spacing w:val="32"/>
        </w:rPr>
        <w:t xml:space="preserve"> </w:t>
      </w:r>
      <w:r>
        <w:t>to</w:t>
      </w:r>
      <w:r>
        <w:rPr>
          <w:spacing w:val="32"/>
        </w:rPr>
        <w:t xml:space="preserve"> </w:t>
      </w:r>
      <w:r>
        <w:t>shoot</w:t>
      </w:r>
      <w:r>
        <w:rPr>
          <w:spacing w:val="32"/>
        </w:rPr>
        <w:t xml:space="preserve"> </w:t>
      </w:r>
      <w:r>
        <w:t>at</w:t>
      </w:r>
      <w:r>
        <w:rPr>
          <w:spacing w:val="32"/>
        </w:rPr>
        <w:t xml:space="preserve"> </w:t>
      </w:r>
      <w:r>
        <w:t>an enemy besides the closest enemy unit</w:t>
      </w:r>
    </w:p>
    <w:p w:rsidR="00F87A27" w:rsidRDefault="005A02C9">
      <w:pPr>
        <w:pStyle w:val="BodyText"/>
        <w:numPr>
          <w:ilvl w:val="0"/>
          <w:numId w:val="13"/>
        </w:numPr>
        <w:tabs>
          <w:tab w:val="left" w:pos="399"/>
        </w:tabs>
        <w:spacing w:before="129" w:line="255" w:lineRule="auto"/>
        <w:ind w:right="42"/>
        <w:jc w:val="both"/>
        <w:rPr>
          <w:rFonts w:cs="Garamond"/>
        </w:rPr>
      </w:pPr>
      <w:r>
        <w:rPr>
          <w:b/>
        </w:rPr>
        <w:t>Check</w:t>
      </w:r>
      <w:r>
        <w:rPr>
          <w:b/>
          <w:spacing w:val="9"/>
        </w:rPr>
        <w:t xml:space="preserve"> </w:t>
      </w:r>
      <w:r>
        <w:rPr>
          <w:b/>
        </w:rPr>
        <w:t>line</w:t>
      </w:r>
      <w:r>
        <w:rPr>
          <w:b/>
          <w:spacing w:val="9"/>
        </w:rPr>
        <w:t xml:space="preserve"> </w:t>
      </w:r>
      <w:r>
        <w:rPr>
          <w:b/>
        </w:rPr>
        <w:t>of</w:t>
      </w:r>
      <w:r>
        <w:rPr>
          <w:b/>
          <w:spacing w:val="9"/>
        </w:rPr>
        <w:t xml:space="preserve"> </w:t>
      </w:r>
      <w:r>
        <w:rPr>
          <w:b/>
        </w:rPr>
        <w:t>sight</w:t>
      </w:r>
      <w:r>
        <w:rPr>
          <w:b/>
          <w:spacing w:val="9"/>
        </w:rPr>
        <w:t xml:space="preserve"> </w:t>
      </w:r>
      <w:r>
        <w:rPr>
          <w:b/>
        </w:rPr>
        <w:t>and</w:t>
      </w:r>
      <w:r>
        <w:rPr>
          <w:b/>
          <w:spacing w:val="9"/>
        </w:rPr>
        <w:t xml:space="preserve"> </w:t>
      </w:r>
      <w:r>
        <w:rPr>
          <w:b/>
        </w:rPr>
        <w:t>range:</w:t>
      </w:r>
      <w:r>
        <w:rPr>
          <w:b/>
          <w:spacing w:val="9"/>
        </w:rPr>
        <w:t xml:space="preserve"> </w:t>
      </w:r>
      <w:r>
        <w:t>See</w:t>
      </w:r>
      <w:r>
        <w:rPr>
          <w:spacing w:val="9"/>
        </w:rPr>
        <w:t xml:space="preserve"> </w:t>
      </w:r>
      <w:r>
        <w:t>if</w:t>
      </w:r>
      <w:r>
        <w:rPr>
          <w:spacing w:val="9"/>
        </w:rPr>
        <w:t xml:space="preserve"> </w:t>
      </w:r>
      <w:r>
        <w:t>the</w:t>
      </w:r>
      <w:r>
        <w:rPr>
          <w:spacing w:val="9"/>
        </w:rPr>
        <w:t xml:space="preserve"> </w:t>
      </w:r>
      <w:r>
        <w:t>target</w:t>
      </w:r>
      <w:r>
        <w:rPr>
          <w:spacing w:val="9"/>
        </w:rPr>
        <w:t xml:space="preserve"> </w:t>
      </w:r>
      <w:r>
        <w:t>is</w:t>
      </w:r>
      <w:r>
        <w:rPr>
          <w:spacing w:val="9"/>
        </w:rPr>
        <w:t xml:space="preserve"> </w:t>
      </w:r>
      <w:r>
        <w:t>within</w:t>
      </w:r>
      <w:r>
        <w:rPr>
          <w:spacing w:val="9"/>
        </w:rPr>
        <w:t xml:space="preserve"> </w:t>
      </w:r>
      <w:r>
        <w:t>sight and</w:t>
      </w:r>
      <w:r>
        <w:rPr>
          <w:spacing w:val="50"/>
        </w:rPr>
        <w:t xml:space="preserve"> </w:t>
      </w:r>
      <w:r>
        <w:t>range of</w:t>
      </w:r>
      <w:r>
        <w:rPr>
          <w:spacing w:val="1"/>
        </w:rPr>
        <w:t xml:space="preserve"> </w:t>
      </w:r>
      <w:r>
        <w:t>your firing unit.</w:t>
      </w:r>
      <w:r>
        <w:rPr>
          <w:spacing w:val="1"/>
        </w:rPr>
        <w:t xml:space="preserve"> </w:t>
      </w:r>
      <w:r>
        <w:t>Despite the interference of Minovsky</w:t>
      </w:r>
      <w:r>
        <w:rPr>
          <w:spacing w:val="25"/>
        </w:rPr>
        <w:t xml:space="preserve"> </w:t>
      </w:r>
      <w:r>
        <w:t>Particles,</w:t>
      </w:r>
      <w:r>
        <w:rPr>
          <w:spacing w:val="24"/>
        </w:rPr>
        <w:t xml:space="preserve"> </w:t>
      </w:r>
      <w:r>
        <w:t>Mobile</w:t>
      </w:r>
      <w:r>
        <w:rPr>
          <w:spacing w:val="25"/>
        </w:rPr>
        <w:t xml:space="preserve"> </w:t>
      </w:r>
      <w:r>
        <w:t>Suits</w:t>
      </w:r>
      <w:r>
        <w:rPr>
          <w:spacing w:val="24"/>
        </w:rPr>
        <w:t xml:space="preserve"> </w:t>
      </w:r>
      <w:r>
        <w:t>and</w:t>
      </w:r>
      <w:r>
        <w:rPr>
          <w:spacing w:val="25"/>
        </w:rPr>
        <w:t xml:space="preserve"> </w:t>
      </w:r>
      <w:r>
        <w:t>Vehicles</w:t>
      </w:r>
      <w:r>
        <w:rPr>
          <w:spacing w:val="24"/>
        </w:rPr>
        <w:t xml:space="preserve"> </w:t>
      </w:r>
      <w:r>
        <w:t>posses</w:t>
      </w:r>
      <w:r>
        <w:rPr>
          <w:spacing w:val="24"/>
        </w:rPr>
        <w:t xml:space="preserve"> </w:t>
      </w:r>
      <w:r>
        <w:t>high powered</w:t>
      </w:r>
      <w:r>
        <w:rPr>
          <w:spacing w:val="29"/>
        </w:rPr>
        <w:t xml:space="preserve"> </w:t>
      </w:r>
      <w:r>
        <w:t>cameras,</w:t>
      </w:r>
      <w:r>
        <w:rPr>
          <w:spacing w:val="29"/>
        </w:rPr>
        <w:t xml:space="preserve"> </w:t>
      </w:r>
      <w:r>
        <w:t>enabling</w:t>
      </w:r>
      <w:r>
        <w:rPr>
          <w:spacing w:val="29"/>
        </w:rPr>
        <w:t xml:space="preserve"> </w:t>
      </w:r>
      <w:r>
        <w:t>them</w:t>
      </w:r>
      <w:r>
        <w:rPr>
          <w:spacing w:val="29"/>
        </w:rPr>
        <w:t xml:space="preserve"> </w:t>
      </w:r>
      <w:r>
        <w:t>to</w:t>
      </w:r>
      <w:r>
        <w:rPr>
          <w:spacing w:val="29"/>
        </w:rPr>
        <w:t xml:space="preserve"> </w:t>
      </w:r>
      <w:r>
        <w:t>accurately</w:t>
      </w:r>
      <w:r>
        <w:rPr>
          <w:spacing w:val="28"/>
        </w:rPr>
        <w:t xml:space="preserve"> </w:t>
      </w:r>
      <w:r>
        <w:t>judge</w:t>
      </w:r>
      <w:r>
        <w:rPr>
          <w:spacing w:val="29"/>
        </w:rPr>
        <w:t xml:space="preserve"> </w:t>
      </w:r>
      <w:r>
        <w:t>distances. The</w:t>
      </w:r>
      <w:r>
        <w:rPr>
          <w:spacing w:val="20"/>
        </w:rPr>
        <w:t xml:space="preserve"> </w:t>
      </w:r>
      <w:r>
        <w:t>player</w:t>
      </w:r>
      <w:r>
        <w:rPr>
          <w:spacing w:val="20"/>
        </w:rPr>
        <w:t xml:space="preserve"> </w:t>
      </w:r>
      <w:r>
        <w:t>may</w:t>
      </w:r>
      <w:r>
        <w:rPr>
          <w:spacing w:val="20"/>
        </w:rPr>
        <w:t xml:space="preserve"> </w:t>
      </w:r>
      <w:r>
        <w:t>pre-measure</w:t>
      </w:r>
      <w:r>
        <w:rPr>
          <w:spacing w:val="20"/>
        </w:rPr>
        <w:t xml:space="preserve"> </w:t>
      </w:r>
      <w:r>
        <w:t>all</w:t>
      </w:r>
      <w:r>
        <w:rPr>
          <w:spacing w:val="20"/>
        </w:rPr>
        <w:t xml:space="preserve"> </w:t>
      </w:r>
      <w:r>
        <w:t>hooting</w:t>
      </w:r>
      <w:r>
        <w:rPr>
          <w:spacing w:val="20"/>
        </w:rPr>
        <w:t xml:space="preserve"> </w:t>
      </w:r>
      <w:r>
        <w:t>distances</w:t>
      </w:r>
      <w:r>
        <w:rPr>
          <w:spacing w:val="20"/>
        </w:rPr>
        <w:t xml:space="preserve"> </w:t>
      </w:r>
      <w:r>
        <w:t>prior</w:t>
      </w:r>
      <w:r>
        <w:rPr>
          <w:spacing w:val="20"/>
        </w:rPr>
        <w:t xml:space="preserve"> </w:t>
      </w:r>
      <w:r>
        <w:t>to committing</w:t>
      </w:r>
      <w:r>
        <w:rPr>
          <w:spacing w:val="15"/>
        </w:rPr>
        <w:t xml:space="preserve"> </w:t>
      </w:r>
      <w:r>
        <w:t>to</w:t>
      </w:r>
      <w:r>
        <w:rPr>
          <w:spacing w:val="15"/>
        </w:rPr>
        <w:t xml:space="preserve"> </w:t>
      </w:r>
      <w:r>
        <w:t>a</w:t>
      </w:r>
      <w:r>
        <w:rPr>
          <w:spacing w:val="15"/>
        </w:rPr>
        <w:t xml:space="preserve"> </w:t>
      </w:r>
      <w:r>
        <w:t>ranged</w:t>
      </w:r>
      <w:r>
        <w:rPr>
          <w:spacing w:val="15"/>
        </w:rPr>
        <w:t xml:space="preserve"> </w:t>
      </w:r>
      <w:r>
        <w:t>attack</w:t>
      </w:r>
      <w:r>
        <w:rPr>
          <w:spacing w:val="15"/>
        </w:rPr>
        <w:t xml:space="preserve"> </w:t>
      </w:r>
      <w:r>
        <w:t>and</w:t>
      </w:r>
      <w:r>
        <w:rPr>
          <w:spacing w:val="15"/>
        </w:rPr>
        <w:t xml:space="preserve"> </w:t>
      </w:r>
      <w:r>
        <w:t>may</w:t>
      </w:r>
      <w:r>
        <w:rPr>
          <w:spacing w:val="15"/>
        </w:rPr>
        <w:t xml:space="preserve"> </w:t>
      </w:r>
      <w:r>
        <w:t>change</w:t>
      </w:r>
      <w:r>
        <w:rPr>
          <w:spacing w:val="15"/>
        </w:rPr>
        <w:t xml:space="preserve"> </w:t>
      </w:r>
      <w:r>
        <w:t>targets</w:t>
      </w:r>
      <w:r>
        <w:rPr>
          <w:spacing w:val="15"/>
        </w:rPr>
        <w:t xml:space="preserve"> </w:t>
      </w:r>
      <w:r>
        <w:t>should</w:t>
      </w:r>
      <w:r>
        <w:rPr>
          <w:spacing w:val="15"/>
        </w:rPr>
        <w:t xml:space="preserve"> </w:t>
      </w:r>
      <w:r>
        <w:t>a target be out of range.</w:t>
      </w:r>
    </w:p>
    <w:p w:rsidR="00F87A27" w:rsidRDefault="005A02C9">
      <w:pPr>
        <w:pStyle w:val="BodyText"/>
        <w:numPr>
          <w:ilvl w:val="0"/>
          <w:numId w:val="13"/>
        </w:numPr>
        <w:tabs>
          <w:tab w:val="left" w:pos="389"/>
        </w:tabs>
        <w:spacing w:before="37" w:line="254" w:lineRule="auto"/>
        <w:ind w:left="388" w:right="44" w:hanging="181"/>
        <w:jc w:val="both"/>
      </w:pPr>
      <w:r>
        <w:rPr>
          <w:b/>
        </w:rPr>
        <w:t>Roll</w:t>
      </w:r>
      <w:r>
        <w:rPr>
          <w:b/>
          <w:spacing w:val="46"/>
        </w:rPr>
        <w:t xml:space="preserve"> </w:t>
      </w:r>
      <w:r>
        <w:rPr>
          <w:b/>
        </w:rPr>
        <w:t>to</w:t>
      </w:r>
      <w:r>
        <w:rPr>
          <w:b/>
          <w:spacing w:val="46"/>
        </w:rPr>
        <w:t xml:space="preserve"> </w:t>
      </w:r>
      <w:r>
        <w:rPr>
          <w:b/>
        </w:rPr>
        <w:t>hit:</w:t>
      </w:r>
      <w:r>
        <w:rPr>
          <w:b/>
          <w:spacing w:val="46"/>
        </w:rPr>
        <w:t xml:space="preserve"> </w:t>
      </w:r>
      <w:r>
        <w:t>Roll</w:t>
      </w:r>
      <w:r>
        <w:rPr>
          <w:spacing w:val="46"/>
        </w:rPr>
        <w:t xml:space="preserve"> </w:t>
      </w:r>
      <w:r>
        <w:t>a</w:t>
      </w:r>
      <w:r>
        <w:rPr>
          <w:spacing w:val="46"/>
        </w:rPr>
        <w:t xml:space="preserve"> </w:t>
      </w:r>
      <w:r>
        <w:t>D6</w:t>
      </w:r>
      <w:r>
        <w:rPr>
          <w:spacing w:val="46"/>
        </w:rPr>
        <w:t xml:space="preserve"> </w:t>
      </w:r>
      <w:r>
        <w:t>for</w:t>
      </w:r>
      <w:r>
        <w:rPr>
          <w:spacing w:val="46"/>
        </w:rPr>
        <w:t xml:space="preserve"> </w:t>
      </w:r>
      <w:r>
        <w:t>each</w:t>
      </w:r>
      <w:r>
        <w:rPr>
          <w:spacing w:val="46"/>
        </w:rPr>
        <w:t xml:space="preserve"> </w:t>
      </w:r>
      <w:r>
        <w:t>shot</w:t>
      </w:r>
      <w:r>
        <w:rPr>
          <w:spacing w:val="46"/>
        </w:rPr>
        <w:t xml:space="preserve"> </w:t>
      </w:r>
      <w:r>
        <w:t>fired</w:t>
      </w:r>
      <w:r>
        <w:rPr>
          <w:spacing w:val="46"/>
        </w:rPr>
        <w:t xml:space="preserve"> </w:t>
      </w:r>
      <w:r>
        <w:t>by</w:t>
      </w:r>
      <w:r>
        <w:rPr>
          <w:spacing w:val="46"/>
        </w:rPr>
        <w:t xml:space="preserve"> </w:t>
      </w:r>
      <w:r>
        <w:t>the</w:t>
      </w:r>
      <w:r>
        <w:rPr>
          <w:spacing w:val="46"/>
        </w:rPr>
        <w:t xml:space="preserve"> </w:t>
      </w:r>
      <w:r>
        <w:t>unit.</w:t>
      </w:r>
      <w:r>
        <w:rPr>
          <w:spacing w:val="46"/>
        </w:rPr>
        <w:t xml:space="preserve"> </w:t>
      </w:r>
      <w:r>
        <w:t>and consult</w:t>
      </w:r>
      <w:r>
        <w:rPr>
          <w:spacing w:val="33"/>
        </w:rPr>
        <w:t xml:space="preserve"> </w:t>
      </w:r>
      <w:r>
        <w:t>the</w:t>
      </w:r>
      <w:r>
        <w:rPr>
          <w:spacing w:val="18"/>
        </w:rPr>
        <w:t xml:space="preserve"> </w:t>
      </w:r>
      <w:r>
        <w:t>Ballistic</w:t>
      </w:r>
      <w:r>
        <w:rPr>
          <w:spacing w:val="33"/>
        </w:rPr>
        <w:t xml:space="preserve"> </w:t>
      </w:r>
      <w:r>
        <w:t>Score</w:t>
      </w:r>
      <w:r>
        <w:rPr>
          <w:spacing w:val="34"/>
        </w:rPr>
        <w:t xml:space="preserve"> </w:t>
      </w:r>
      <w:r>
        <w:t>To</w:t>
      </w:r>
      <w:r>
        <w:rPr>
          <w:spacing w:val="34"/>
        </w:rPr>
        <w:t xml:space="preserve"> </w:t>
      </w:r>
      <w:r>
        <w:t>Hit</w:t>
      </w:r>
      <w:r>
        <w:rPr>
          <w:spacing w:val="34"/>
        </w:rPr>
        <w:t xml:space="preserve"> </w:t>
      </w:r>
      <w:r>
        <w:t>chart</w:t>
      </w:r>
      <w:r>
        <w:rPr>
          <w:spacing w:val="34"/>
        </w:rPr>
        <w:t xml:space="preserve"> </w:t>
      </w:r>
      <w:r>
        <w:t>to</w:t>
      </w:r>
      <w:r>
        <w:rPr>
          <w:spacing w:val="34"/>
        </w:rPr>
        <w:t xml:space="preserve"> </w:t>
      </w:r>
      <w:r>
        <w:t>determine</w:t>
      </w:r>
      <w:r>
        <w:rPr>
          <w:spacing w:val="33"/>
        </w:rPr>
        <w:t xml:space="preserve"> </w:t>
      </w:r>
      <w:r>
        <w:t>if</w:t>
      </w:r>
      <w:r>
        <w:rPr>
          <w:spacing w:val="34"/>
        </w:rPr>
        <w:t xml:space="preserve"> </w:t>
      </w:r>
      <w:r>
        <w:t>each shot hits.  Each type of weapon should be rolled separately.</w:t>
      </w:r>
    </w:p>
    <w:p w:rsidR="00F87A27" w:rsidRDefault="00F87A27">
      <w:pPr>
        <w:spacing w:before="1"/>
        <w:rPr>
          <w:rFonts w:ascii="Garamond" w:eastAsia="Garamond" w:hAnsi="Garamond" w:cs="Garamond"/>
          <w:sz w:val="7"/>
          <w:szCs w:val="7"/>
        </w:rPr>
      </w:pPr>
    </w:p>
    <w:p w:rsidR="00F87A27" w:rsidRDefault="005A02C9">
      <w:pPr>
        <w:spacing w:line="200" w:lineRule="atLeast"/>
        <w:ind w:left="189"/>
        <w:rPr>
          <w:rFonts w:ascii="Garamond" w:eastAsia="Garamond" w:hAnsi="Garamond" w:cs="Garamond"/>
          <w:sz w:val="20"/>
          <w:szCs w:val="20"/>
        </w:rPr>
      </w:pPr>
      <w:r>
        <w:rPr>
          <w:rFonts w:ascii="Garamond" w:eastAsia="Garamond" w:hAnsi="Garamond" w:cs="Garamond"/>
          <w:noProof/>
          <w:sz w:val="20"/>
          <w:szCs w:val="20"/>
        </w:rPr>
        <w:drawing>
          <wp:inline distT="0" distB="0" distL="0" distR="0">
            <wp:extent cx="2833486" cy="695134"/>
            <wp:effectExtent l="0" t="0" r="0" b="0"/>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4" cstate="print"/>
                    <a:stretch>
                      <a:fillRect/>
                    </a:stretch>
                  </pic:blipFill>
                  <pic:spPr>
                    <a:xfrm>
                      <a:off x="0" y="0"/>
                      <a:ext cx="2833486" cy="695134"/>
                    </a:xfrm>
                    <a:prstGeom prst="rect">
                      <a:avLst/>
                    </a:prstGeom>
                  </pic:spPr>
                </pic:pic>
              </a:graphicData>
            </a:graphic>
          </wp:inline>
        </w:drawing>
      </w:r>
    </w:p>
    <w:p w:rsidR="00F87A27" w:rsidRDefault="005A02C9">
      <w:pPr>
        <w:pStyle w:val="BodyText"/>
        <w:numPr>
          <w:ilvl w:val="0"/>
          <w:numId w:val="13"/>
        </w:numPr>
        <w:tabs>
          <w:tab w:val="left" w:pos="404"/>
        </w:tabs>
        <w:spacing w:before="53" w:line="255" w:lineRule="auto"/>
        <w:ind w:left="202" w:right="42" w:firstLine="5"/>
        <w:rPr>
          <w:rFonts w:cs="Garamond"/>
        </w:rPr>
      </w:pPr>
      <w:r>
        <w:rPr>
          <w:b/>
        </w:rPr>
        <w:t>Consult damage charts:</w:t>
      </w:r>
      <w:r>
        <w:rPr>
          <w:b/>
          <w:spacing w:val="-1"/>
        </w:rPr>
        <w:t xml:space="preserve"> </w:t>
      </w:r>
      <w:r>
        <w:t>Consult the damage charts for the mobile</w:t>
      </w:r>
      <w:r>
        <w:rPr>
          <w:spacing w:val="26"/>
        </w:rPr>
        <w:t xml:space="preserve"> </w:t>
      </w:r>
      <w:r>
        <w:t>suit</w:t>
      </w:r>
      <w:r>
        <w:rPr>
          <w:spacing w:val="26"/>
        </w:rPr>
        <w:t xml:space="preserve"> </w:t>
      </w:r>
      <w:r>
        <w:t>or</w:t>
      </w:r>
      <w:r>
        <w:rPr>
          <w:spacing w:val="26"/>
        </w:rPr>
        <w:t xml:space="preserve"> </w:t>
      </w:r>
      <w:r>
        <w:t xml:space="preserve">vehicle.  </w:t>
      </w:r>
      <w:r>
        <w:rPr>
          <w:spacing w:val="2"/>
        </w:rPr>
        <w:t xml:space="preserve"> </w:t>
      </w:r>
      <w:r>
        <w:t>First,</w:t>
      </w:r>
      <w:r>
        <w:rPr>
          <w:spacing w:val="26"/>
        </w:rPr>
        <w:t xml:space="preserve"> </w:t>
      </w:r>
      <w:r>
        <w:t>determine</w:t>
      </w:r>
      <w:r>
        <w:rPr>
          <w:spacing w:val="26"/>
        </w:rPr>
        <w:t xml:space="preserve"> </w:t>
      </w:r>
      <w:r>
        <w:t>armor</w:t>
      </w:r>
      <w:r>
        <w:rPr>
          <w:spacing w:val="27"/>
        </w:rPr>
        <w:t xml:space="preserve"> </w:t>
      </w:r>
      <w:r>
        <w:t>penetration</w:t>
      </w:r>
      <w:r>
        <w:rPr>
          <w:spacing w:val="26"/>
        </w:rPr>
        <w:t xml:space="preserve"> </w:t>
      </w:r>
      <w:r>
        <w:t>then consult the approriate damage chart.</w:t>
      </w:r>
      <w:r>
        <w:rPr>
          <w:spacing w:val="49"/>
        </w:rPr>
        <w:t xml:space="preserve"> </w:t>
      </w:r>
      <w:r>
        <w:t>Damage charts are divided between Vehicles and Mobile Suits, with each possessing separate sections for glancing, penetrating or ordinance penetrating hits. A glancing hit is a any hit whose strength exactly matches the targeted armor value.</w:t>
      </w:r>
      <w:r>
        <w:rPr>
          <w:spacing w:val="50"/>
        </w:rPr>
        <w:t xml:space="preserve"> </w:t>
      </w:r>
      <w:r>
        <w:t>Penetrating hits are any hits which exceed the armor value.  Ordinance weapons a large, high powered weapons which make use of the large blast template.  This characteristic is noteed</w:t>
      </w:r>
    </w:p>
    <w:p w:rsidR="00F87A27" w:rsidRDefault="005A02C9">
      <w:pPr>
        <w:pStyle w:val="BodyText"/>
        <w:ind w:left="202"/>
        <w:jc w:val="both"/>
        <w:rPr>
          <w:rFonts w:cs="Garamond"/>
        </w:rPr>
      </w:pPr>
      <w:r>
        <w:t>in the weapon's profile</w:t>
      </w:r>
    </w:p>
    <w:p w:rsidR="00F87A27" w:rsidRDefault="005A02C9">
      <w:pPr>
        <w:spacing w:before="107"/>
        <w:ind w:left="174"/>
        <w:jc w:val="both"/>
        <w:rPr>
          <w:rFonts w:ascii="Garamond" w:eastAsia="Garamond" w:hAnsi="Garamond" w:cs="Garamond"/>
          <w:sz w:val="20"/>
          <w:szCs w:val="20"/>
        </w:rPr>
      </w:pPr>
      <w:r>
        <w:rPr>
          <w:rFonts w:ascii="Garamond"/>
          <w:b/>
          <w:sz w:val="20"/>
        </w:rPr>
        <w:t>5.</w:t>
      </w:r>
      <w:r>
        <w:rPr>
          <w:rFonts w:ascii="Garamond"/>
          <w:b/>
          <w:spacing w:val="2"/>
          <w:sz w:val="20"/>
        </w:rPr>
        <w:t xml:space="preserve"> </w:t>
      </w:r>
      <w:r>
        <w:rPr>
          <w:rFonts w:ascii="Garamond"/>
          <w:b/>
          <w:position w:val="1"/>
          <w:sz w:val="20"/>
        </w:rPr>
        <w:t>Make</w:t>
      </w:r>
      <w:r>
        <w:rPr>
          <w:rFonts w:ascii="Garamond"/>
          <w:b/>
          <w:spacing w:val="4"/>
          <w:position w:val="1"/>
          <w:sz w:val="20"/>
        </w:rPr>
        <w:t xml:space="preserve"> </w:t>
      </w:r>
      <w:r>
        <w:rPr>
          <w:rFonts w:ascii="Garamond"/>
          <w:b/>
          <w:position w:val="1"/>
          <w:sz w:val="20"/>
        </w:rPr>
        <w:t>Wound</w:t>
      </w:r>
      <w:r>
        <w:rPr>
          <w:rFonts w:ascii="Garamond"/>
          <w:b/>
          <w:spacing w:val="4"/>
          <w:position w:val="1"/>
          <w:sz w:val="20"/>
        </w:rPr>
        <w:t xml:space="preserve"> </w:t>
      </w:r>
      <w:r>
        <w:rPr>
          <w:rFonts w:ascii="Garamond"/>
          <w:b/>
          <w:position w:val="1"/>
          <w:sz w:val="20"/>
        </w:rPr>
        <w:t>Rolls:</w:t>
      </w:r>
      <w:r>
        <w:rPr>
          <w:rFonts w:ascii="Garamond"/>
          <w:b/>
          <w:spacing w:val="4"/>
          <w:position w:val="1"/>
          <w:sz w:val="20"/>
        </w:rPr>
        <w:t xml:space="preserve"> </w:t>
      </w:r>
      <w:r>
        <w:rPr>
          <w:rFonts w:ascii="Garamond"/>
          <w:position w:val="1"/>
          <w:sz w:val="20"/>
        </w:rPr>
        <w:t>Take</w:t>
      </w:r>
      <w:r>
        <w:rPr>
          <w:rFonts w:ascii="Garamond"/>
          <w:spacing w:val="4"/>
          <w:position w:val="1"/>
          <w:sz w:val="20"/>
        </w:rPr>
        <w:t xml:space="preserve"> </w:t>
      </w:r>
      <w:r>
        <w:rPr>
          <w:rFonts w:ascii="Garamond"/>
          <w:position w:val="1"/>
          <w:sz w:val="20"/>
        </w:rPr>
        <w:t>saving</w:t>
      </w:r>
      <w:r>
        <w:rPr>
          <w:rFonts w:ascii="Garamond"/>
          <w:spacing w:val="4"/>
          <w:position w:val="1"/>
          <w:sz w:val="20"/>
        </w:rPr>
        <w:t xml:space="preserve"> </w:t>
      </w:r>
      <w:r>
        <w:rPr>
          <w:rFonts w:ascii="Garamond"/>
          <w:position w:val="1"/>
          <w:sz w:val="20"/>
        </w:rPr>
        <w:t>wound</w:t>
      </w:r>
      <w:r>
        <w:rPr>
          <w:rFonts w:ascii="Garamond"/>
          <w:spacing w:val="4"/>
          <w:position w:val="1"/>
          <w:sz w:val="20"/>
        </w:rPr>
        <w:t xml:space="preserve"> </w:t>
      </w:r>
      <w:r>
        <w:rPr>
          <w:rFonts w:ascii="Garamond"/>
          <w:position w:val="1"/>
          <w:sz w:val="20"/>
        </w:rPr>
        <w:t>rolls</w:t>
      </w:r>
      <w:r>
        <w:rPr>
          <w:rFonts w:ascii="Garamond"/>
          <w:spacing w:val="4"/>
          <w:position w:val="1"/>
          <w:sz w:val="20"/>
        </w:rPr>
        <w:t xml:space="preserve"> </w:t>
      </w:r>
      <w:r>
        <w:rPr>
          <w:rFonts w:ascii="Garamond"/>
          <w:position w:val="1"/>
          <w:sz w:val="20"/>
        </w:rPr>
        <w:t>armor</w:t>
      </w:r>
      <w:r>
        <w:rPr>
          <w:rFonts w:ascii="Garamond"/>
          <w:spacing w:val="4"/>
          <w:position w:val="1"/>
          <w:sz w:val="20"/>
        </w:rPr>
        <w:t xml:space="preserve"> </w:t>
      </w:r>
      <w:r>
        <w:rPr>
          <w:rFonts w:ascii="Garamond"/>
          <w:position w:val="1"/>
          <w:sz w:val="20"/>
        </w:rPr>
        <w:t>saves</w:t>
      </w:r>
      <w:r>
        <w:rPr>
          <w:rFonts w:ascii="Garamond"/>
          <w:spacing w:val="3"/>
          <w:position w:val="1"/>
          <w:sz w:val="20"/>
        </w:rPr>
        <w:t xml:space="preserve"> </w:t>
      </w:r>
      <w:r>
        <w:rPr>
          <w:rFonts w:ascii="Garamond"/>
          <w:position w:val="1"/>
          <w:sz w:val="20"/>
        </w:rPr>
        <w:t>and</w:t>
      </w:r>
    </w:p>
    <w:p w:rsidR="00F87A27" w:rsidRDefault="005A02C9">
      <w:pPr>
        <w:pStyle w:val="BodyText"/>
        <w:spacing w:before="9"/>
        <w:ind w:left="372"/>
        <w:rPr>
          <w:rFonts w:cs="Garamond"/>
        </w:rPr>
      </w:pPr>
      <w:r>
        <w:t>other damage mitigation attemps as necessary.</w:t>
      </w:r>
    </w:p>
    <w:p w:rsidR="00F87A27" w:rsidRDefault="005A02C9">
      <w:pPr>
        <w:spacing w:before="89"/>
        <w:ind w:left="166"/>
        <w:jc w:val="both"/>
        <w:rPr>
          <w:rFonts w:ascii="Garamond" w:eastAsia="Garamond" w:hAnsi="Garamond" w:cs="Garamond"/>
          <w:sz w:val="20"/>
          <w:szCs w:val="20"/>
        </w:rPr>
      </w:pPr>
      <w:r>
        <w:rPr>
          <w:rFonts w:ascii="Garamond"/>
          <w:b/>
          <w:spacing w:val="-1"/>
          <w:sz w:val="20"/>
        </w:rPr>
        <w:t>6.</w:t>
      </w:r>
      <w:r>
        <w:rPr>
          <w:rFonts w:ascii="Garamond"/>
          <w:b/>
          <w:spacing w:val="-1"/>
          <w:position w:val="1"/>
          <w:sz w:val="20"/>
        </w:rPr>
        <w:t xml:space="preserve">Make </w:t>
      </w:r>
      <w:r>
        <w:rPr>
          <w:rFonts w:ascii="Garamond"/>
          <w:b/>
          <w:position w:val="1"/>
          <w:sz w:val="20"/>
        </w:rPr>
        <w:t xml:space="preserve">Leadership Tests if </w:t>
      </w:r>
      <w:r>
        <w:rPr>
          <w:rFonts w:ascii="Garamond"/>
          <w:b/>
          <w:spacing w:val="-1"/>
          <w:position w:val="1"/>
          <w:sz w:val="20"/>
        </w:rPr>
        <w:t>applicable:</w:t>
      </w:r>
      <w:r>
        <w:rPr>
          <w:rFonts w:ascii="Garamond"/>
          <w:b/>
          <w:position w:val="1"/>
          <w:sz w:val="20"/>
        </w:rPr>
        <w:t xml:space="preserve"> </w:t>
      </w:r>
      <w:r>
        <w:rPr>
          <w:rFonts w:ascii="Garamond"/>
          <w:position w:val="1"/>
          <w:sz w:val="20"/>
        </w:rPr>
        <w:t>Any unit which suffers a</w:t>
      </w:r>
    </w:p>
    <w:p w:rsidR="00F87A27" w:rsidRDefault="005A02C9">
      <w:pPr>
        <w:pStyle w:val="BodyText"/>
        <w:spacing w:before="8" w:line="256" w:lineRule="auto"/>
        <w:ind w:left="307" w:right="1021"/>
        <w:rPr>
          <w:rFonts w:cs="Garamond"/>
        </w:rPr>
      </w:pPr>
      <w:r>
        <w:t>penetrating or glacing hit must take a leadership tests. Penetrating hits add +1 to the dice roll.</w:t>
      </w:r>
    </w:p>
    <w:p w:rsidR="00F87A27" w:rsidRDefault="005A02C9">
      <w:pPr>
        <w:spacing w:before="85"/>
        <w:ind w:left="105"/>
        <w:jc w:val="both"/>
        <w:rPr>
          <w:rFonts w:ascii="Garamond" w:eastAsia="Garamond" w:hAnsi="Garamond" w:cs="Garamond"/>
          <w:sz w:val="20"/>
          <w:szCs w:val="20"/>
        </w:rPr>
      </w:pPr>
      <w:r>
        <w:rPr>
          <w:rFonts w:ascii="Garamond"/>
          <w:b/>
          <w:position w:val="3"/>
          <w:sz w:val="20"/>
        </w:rPr>
        <w:t>7.</w:t>
      </w:r>
      <w:r>
        <w:rPr>
          <w:rFonts w:ascii="Garamond"/>
          <w:b/>
          <w:spacing w:val="5"/>
          <w:position w:val="3"/>
          <w:sz w:val="20"/>
        </w:rPr>
        <w:t xml:space="preserve"> </w:t>
      </w:r>
      <w:r>
        <w:rPr>
          <w:rFonts w:ascii="Garamond"/>
          <w:b/>
          <w:sz w:val="20"/>
        </w:rPr>
        <w:t>Choose another target:</w:t>
      </w:r>
      <w:r>
        <w:rPr>
          <w:rFonts w:ascii="Garamond"/>
          <w:b/>
          <w:spacing w:val="-1"/>
          <w:sz w:val="20"/>
        </w:rPr>
        <w:t xml:space="preserve"> </w:t>
      </w:r>
      <w:r>
        <w:rPr>
          <w:rFonts w:ascii="Garamond"/>
          <w:sz w:val="20"/>
        </w:rPr>
        <w:t>Continue selecting targets until all units</w:t>
      </w:r>
    </w:p>
    <w:p w:rsidR="00F87A27" w:rsidRDefault="005A02C9">
      <w:pPr>
        <w:pStyle w:val="BodyText"/>
        <w:spacing w:before="15"/>
        <w:ind w:left="157" w:firstLine="149"/>
        <w:rPr>
          <w:rFonts w:cs="Garamond"/>
        </w:rPr>
      </w:pPr>
      <w:r>
        <w:t>that may shoot that the player wishes have fired.</w:t>
      </w:r>
    </w:p>
    <w:p w:rsidR="00F87A27" w:rsidRDefault="005A02C9">
      <w:pPr>
        <w:pStyle w:val="Heading4"/>
        <w:spacing w:before="116" w:line="218" w:lineRule="exact"/>
        <w:ind w:left="157"/>
        <w:jc w:val="both"/>
        <w:rPr>
          <w:rFonts w:ascii="Times New Roman" w:eastAsia="Times New Roman" w:hAnsi="Times New Roman" w:cs="Times New Roman"/>
          <w:b w:val="0"/>
          <w:bCs w:val="0"/>
        </w:rPr>
      </w:pPr>
      <w:r>
        <w:rPr>
          <w:rFonts w:ascii="Times New Roman"/>
        </w:rPr>
        <w:t>Mobile</w:t>
      </w:r>
      <w:r>
        <w:rPr>
          <w:rFonts w:ascii="Times New Roman"/>
          <w:spacing w:val="-17"/>
        </w:rPr>
        <w:t xml:space="preserve"> </w:t>
      </w:r>
      <w:r>
        <w:rPr>
          <w:rFonts w:ascii="Times New Roman"/>
        </w:rPr>
        <w:t>Suits,</w:t>
      </w:r>
      <w:r>
        <w:rPr>
          <w:rFonts w:ascii="Times New Roman"/>
          <w:spacing w:val="17"/>
        </w:rPr>
        <w:t xml:space="preserve"> </w:t>
      </w:r>
      <w:r>
        <w:rPr>
          <w:rFonts w:ascii="Times New Roman"/>
        </w:rPr>
        <w:t>Movement,</w:t>
      </w:r>
      <w:r>
        <w:rPr>
          <w:rFonts w:ascii="Times New Roman"/>
          <w:spacing w:val="-16"/>
        </w:rPr>
        <w:t xml:space="preserve"> </w:t>
      </w:r>
      <w:r>
        <w:rPr>
          <w:rFonts w:ascii="Times New Roman"/>
        </w:rPr>
        <w:t>Shooting</w:t>
      </w:r>
    </w:p>
    <w:p w:rsidR="00F87A27" w:rsidRDefault="00E86CF6">
      <w:pPr>
        <w:pStyle w:val="BodyText"/>
        <w:spacing w:line="234" w:lineRule="auto"/>
        <w:ind w:left="158"/>
        <w:jc w:val="both"/>
      </w:pPr>
      <w:r>
        <w:pict>
          <v:shape id="_x0000_s1536" type="#_x0000_t75" style="position:absolute;left:0;text-align:left;margin-left:326.9pt;margin-top:14.25pt;width:267.35pt;height:163.5pt;z-index:251618816;mso-position-horizontal-relative:page">
            <v:imagedata r:id="rId15" o:title=""/>
            <w10:wrap anchorx="page"/>
          </v:shape>
        </w:pict>
      </w:r>
      <w:r w:rsidR="005A02C9">
        <w:t>Mobile</w:t>
      </w:r>
      <w:r w:rsidR="005A02C9">
        <w:rPr>
          <w:spacing w:val="10"/>
        </w:rPr>
        <w:t xml:space="preserve"> </w:t>
      </w:r>
      <w:r w:rsidR="005A02C9">
        <w:t>suits</w:t>
      </w:r>
      <w:r w:rsidR="005A02C9">
        <w:rPr>
          <w:spacing w:val="10"/>
        </w:rPr>
        <w:t xml:space="preserve"> </w:t>
      </w:r>
      <w:r w:rsidR="005A02C9">
        <w:t>are</w:t>
      </w:r>
      <w:r w:rsidR="005A02C9">
        <w:rPr>
          <w:spacing w:val="10"/>
        </w:rPr>
        <w:t xml:space="preserve"> </w:t>
      </w:r>
      <w:r w:rsidR="005A02C9">
        <w:t>capable</w:t>
      </w:r>
      <w:r w:rsidR="005A02C9">
        <w:rPr>
          <w:spacing w:val="10"/>
        </w:rPr>
        <w:t xml:space="preserve"> </w:t>
      </w:r>
      <w:r w:rsidR="005A02C9">
        <w:t>of</w:t>
      </w:r>
      <w:r w:rsidR="005A02C9">
        <w:rPr>
          <w:spacing w:val="36"/>
        </w:rPr>
        <w:t xml:space="preserve"> </w:t>
      </w:r>
      <w:r w:rsidR="005A02C9">
        <w:rPr>
          <w:spacing w:val="-1"/>
        </w:rPr>
        <w:t>moving</w:t>
      </w:r>
      <w:r w:rsidR="005A02C9">
        <w:rPr>
          <w:spacing w:val="10"/>
        </w:rPr>
        <w:t xml:space="preserve"> </w:t>
      </w:r>
      <w:r w:rsidR="005A02C9">
        <w:t>and</w:t>
      </w:r>
      <w:r w:rsidR="005A02C9">
        <w:rPr>
          <w:spacing w:val="10"/>
        </w:rPr>
        <w:t xml:space="preserve"> </w:t>
      </w:r>
      <w:r w:rsidR="005A02C9">
        <w:t>shooting</w:t>
      </w:r>
      <w:r w:rsidR="005A02C9">
        <w:rPr>
          <w:spacing w:val="10"/>
        </w:rPr>
        <w:t xml:space="preserve"> </w:t>
      </w:r>
      <w:r w:rsidR="005A02C9">
        <w:t>at</w:t>
      </w:r>
      <w:r w:rsidR="005A02C9">
        <w:rPr>
          <w:spacing w:val="10"/>
        </w:rPr>
        <w:t xml:space="preserve"> </w:t>
      </w:r>
      <w:r w:rsidR="005A02C9">
        <w:t>the</w:t>
      </w:r>
      <w:r w:rsidR="005A02C9">
        <w:rPr>
          <w:spacing w:val="10"/>
        </w:rPr>
        <w:t xml:space="preserve"> </w:t>
      </w:r>
      <w:r w:rsidR="005A02C9">
        <w:t>same</w:t>
      </w:r>
      <w:r w:rsidR="005A02C9">
        <w:rPr>
          <w:spacing w:val="10"/>
        </w:rPr>
        <w:t xml:space="preserve"> </w:t>
      </w:r>
      <w:r w:rsidR="005A02C9">
        <w:rPr>
          <w:spacing w:val="-1"/>
        </w:rPr>
        <w:t>time.</w:t>
      </w:r>
      <w:r w:rsidR="005A02C9">
        <w:rPr>
          <w:spacing w:val="23"/>
        </w:rPr>
        <w:t xml:space="preserve"> </w:t>
      </w:r>
      <w:r w:rsidR="005A02C9">
        <w:t>Unless</w:t>
      </w:r>
      <w:r w:rsidR="005A02C9">
        <w:rPr>
          <w:spacing w:val="27"/>
        </w:rPr>
        <w:t xml:space="preserve"> </w:t>
      </w:r>
      <w:r w:rsidR="005A02C9">
        <w:t>they</w:t>
      </w:r>
      <w:r w:rsidR="005A02C9">
        <w:rPr>
          <w:spacing w:val="27"/>
        </w:rPr>
        <w:t xml:space="preserve"> </w:t>
      </w:r>
      <w:r w:rsidR="005A02C9">
        <w:t>using</w:t>
      </w:r>
      <w:r w:rsidR="005A02C9">
        <w:rPr>
          <w:spacing w:val="27"/>
        </w:rPr>
        <w:t xml:space="preserve"> </w:t>
      </w:r>
      <w:r w:rsidR="005A02C9">
        <w:t>a</w:t>
      </w:r>
      <w:r w:rsidR="005A02C9">
        <w:rPr>
          <w:spacing w:val="27"/>
        </w:rPr>
        <w:t xml:space="preserve"> </w:t>
      </w:r>
      <w:r w:rsidR="005A02C9">
        <w:rPr>
          <w:spacing w:val="-1"/>
        </w:rPr>
        <w:t>heavy</w:t>
      </w:r>
      <w:r w:rsidR="005A02C9">
        <w:rPr>
          <w:spacing w:val="27"/>
        </w:rPr>
        <w:t xml:space="preserve"> </w:t>
      </w:r>
      <w:r w:rsidR="005A02C9">
        <w:t>or</w:t>
      </w:r>
      <w:r w:rsidR="005A02C9">
        <w:rPr>
          <w:spacing w:val="27"/>
        </w:rPr>
        <w:t xml:space="preserve"> </w:t>
      </w:r>
      <w:r w:rsidR="005A02C9">
        <w:t>ordinance</w:t>
      </w:r>
      <w:r w:rsidR="005A02C9">
        <w:rPr>
          <w:spacing w:val="27"/>
        </w:rPr>
        <w:t xml:space="preserve"> </w:t>
      </w:r>
      <w:r w:rsidR="005A02C9">
        <w:rPr>
          <w:spacing w:val="-1"/>
        </w:rPr>
        <w:t>weapon</w:t>
      </w:r>
      <w:r w:rsidR="005A02C9">
        <w:rPr>
          <w:spacing w:val="27"/>
        </w:rPr>
        <w:t xml:space="preserve"> </w:t>
      </w:r>
      <w:r w:rsidR="005A02C9">
        <w:rPr>
          <w:spacing w:val="-1"/>
        </w:rPr>
        <w:t>which</w:t>
      </w:r>
      <w:r w:rsidR="005A02C9">
        <w:rPr>
          <w:spacing w:val="27"/>
        </w:rPr>
        <w:t xml:space="preserve"> </w:t>
      </w:r>
      <w:r w:rsidR="005A02C9">
        <w:t>they</w:t>
      </w:r>
      <w:r w:rsidR="005A02C9">
        <w:rPr>
          <w:spacing w:val="27"/>
        </w:rPr>
        <w:t xml:space="preserve"> </w:t>
      </w:r>
      <w:r w:rsidR="005A02C9">
        <w:rPr>
          <w:spacing w:val="-1"/>
        </w:rPr>
        <w:t>must</w:t>
      </w:r>
      <w:r w:rsidR="005A02C9">
        <w:rPr>
          <w:spacing w:val="29"/>
        </w:rPr>
        <w:t xml:space="preserve"> </w:t>
      </w:r>
      <w:r w:rsidR="005A02C9">
        <w:t>remain</w:t>
      </w:r>
      <w:r w:rsidR="005A02C9">
        <w:rPr>
          <w:spacing w:val="41"/>
        </w:rPr>
        <w:t xml:space="preserve"> </w:t>
      </w:r>
      <w:r w:rsidR="005A02C9">
        <w:t>still</w:t>
      </w:r>
      <w:r w:rsidR="005A02C9">
        <w:rPr>
          <w:spacing w:val="40"/>
        </w:rPr>
        <w:t xml:space="preserve"> </w:t>
      </w:r>
      <w:r w:rsidR="005A02C9">
        <w:t>to</w:t>
      </w:r>
      <w:r w:rsidR="005A02C9">
        <w:rPr>
          <w:spacing w:val="41"/>
        </w:rPr>
        <w:t xml:space="preserve"> </w:t>
      </w:r>
      <w:r w:rsidR="005A02C9">
        <w:t>shoot,</w:t>
      </w:r>
      <w:r w:rsidR="005A02C9">
        <w:rPr>
          <w:spacing w:val="41"/>
        </w:rPr>
        <w:t xml:space="preserve"> </w:t>
      </w:r>
      <w:r w:rsidR="005A02C9">
        <w:t>the</w:t>
      </w:r>
      <w:r w:rsidR="005A02C9">
        <w:rPr>
          <w:spacing w:val="40"/>
        </w:rPr>
        <w:t xml:space="preserve"> </w:t>
      </w:r>
      <w:r w:rsidR="005A02C9">
        <w:t>represents</w:t>
      </w:r>
      <w:r w:rsidR="005A02C9">
        <w:rPr>
          <w:spacing w:val="40"/>
        </w:rPr>
        <w:t xml:space="preserve"> </w:t>
      </w:r>
      <w:r w:rsidR="005A02C9">
        <w:t>the</w:t>
      </w:r>
      <w:r w:rsidR="005A02C9">
        <w:rPr>
          <w:spacing w:val="40"/>
        </w:rPr>
        <w:t xml:space="preserve"> </w:t>
      </w:r>
      <w:r w:rsidR="005A02C9">
        <w:t>suit</w:t>
      </w:r>
      <w:r w:rsidR="005A02C9">
        <w:rPr>
          <w:spacing w:val="40"/>
        </w:rPr>
        <w:t xml:space="preserve"> </w:t>
      </w:r>
      <w:r w:rsidR="005A02C9">
        <w:t>bracing</w:t>
      </w:r>
      <w:r w:rsidR="005A02C9">
        <w:rPr>
          <w:spacing w:val="41"/>
        </w:rPr>
        <w:t xml:space="preserve"> </w:t>
      </w:r>
      <w:r w:rsidR="005A02C9">
        <w:t>against</w:t>
      </w:r>
      <w:r w:rsidR="005A02C9">
        <w:rPr>
          <w:spacing w:val="41"/>
        </w:rPr>
        <w:t xml:space="preserve"> </w:t>
      </w:r>
      <w:r w:rsidR="005A02C9">
        <w:t>the</w:t>
      </w:r>
      <w:r w:rsidR="005A02C9">
        <w:rPr>
          <w:spacing w:val="26"/>
        </w:rPr>
        <w:t xml:space="preserve"> </w:t>
      </w:r>
      <w:r w:rsidR="005A02C9">
        <w:rPr>
          <w:spacing w:val="-1"/>
        </w:rPr>
        <w:t>weapons</w:t>
      </w:r>
      <w:r w:rsidR="005A02C9">
        <w:rPr>
          <w:spacing w:val="1"/>
        </w:rPr>
        <w:t xml:space="preserve"> </w:t>
      </w:r>
      <w:r w:rsidR="005A02C9">
        <w:t>recoil. If</w:t>
      </w:r>
      <w:r w:rsidR="005A02C9">
        <w:rPr>
          <w:spacing w:val="27"/>
        </w:rPr>
        <w:t xml:space="preserve"> </w:t>
      </w:r>
      <w:r w:rsidR="005A02C9">
        <w:rPr>
          <w:spacing w:val="-1"/>
        </w:rPr>
        <w:t>you</w:t>
      </w:r>
      <w:r w:rsidR="005A02C9">
        <w:rPr>
          <w:spacing w:val="1"/>
        </w:rPr>
        <w:t xml:space="preserve"> </w:t>
      </w:r>
      <w:r w:rsidR="005A02C9">
        <w:t>are</w:t>
      </w:r>
      <w:r w:rsidR="005A02C9">
        <w:rPr>
          <w:spacing w:val="1"/>
        </w:rPr>
        <w:t xml:space="preserve"> </w:t>
      </w:r>
      <w:r w:rsidR="005A02C9">
        <w:rPr>
          <w:spacing w:val="-1"/>
        </w:rPr>
        <w:t>moving</w:t>
      </w:r>
      <w:r w:rsidR="005A02C9">
        <w:rPr>
          <w:spacing w:val="1"/>
        </w:rPr>
        <w:t xml:space="preserve"> </w:t>
      </w:r>
      <w:r w:rsidR="005A02C9">
        <w:t>at</w:t>
      </w:r>
      <w:r w:rsidR="005A02C9">
        <w:rPr>
          <w:spacing w:val="1"/>
        </w:rPr>
        <w:t xml:space="preserve"> </w:t>
      </w:r>
      <w:r w:rsidR="005A02C9">
        <w:t>the firing</w:t>
      </w:r>
      <w:r w:rsidR="005A02C9">
        <w:rPr>
          <w:spacing w:val="1"/>
        </w:rPr>
        <w:t xml:space="preserve"> </w:t>
      </w:r>
      <w:r w:rsidR="005A02C9">
        <w:t>at</w:t>
      </w:r>
      <w:r w:rsidR="005A02C9">
        <w:rPr>
          <w:spacing w:val="1"/>
        </w:rPr>
        <w:t xml:space="preserve"> </w:t>
      </w:r>
      <w:r w:rsidR="005A02C9">
        <w:t>the same time this</w:t>
      </w:r>
      <w:r w:rsidR="005A02C9">
        <w:rPr>
          <w:spacing w:val="28"/>
        </w:rPr>
        <w:t xml:space="preserve"> </w:t>
      </w:r>
      <w:r w:rsidR="005A02C9">
        <w:t>effects</w:t>
      </w:r>
      <w:r w:rsidR="005A02C9">
        <w:rPr>
          <w:spacing w:val="2"/>
        </w:rPr>
        <w:t xml:space="preserve"> </w:t>
      </w:r>
      <w:r w:rsidR="005A02C9">
        <w:t>targeting</w:t>
      </w:r>
      <w:r w:rsidR="005A02C9">
        <w:rPr>
          <w:spacing w:val="2"/>
        </w:rPr>
        <w:t xml:space="preserve"> </w:t>
      </w:r>
      <w:r w:rsidR="005A02C9">
        <w:t>due</w:t>
      </w:r>
      <w:r w:rsidR="005A02C9">
        <w:rPr>
          <w:spacing w:val="2"/>
        </w:rPr>
        <w:t xml:space="preserve"> </w:t>
      </w:r>
      <w:r w:rsidR="005A02C9">
        <w:t>the</w:t>
      </w:r>
      <w:r w:rsidR="005A02C9">
        <w:rPr>
          <w:spacing w:val="2"/>
        </w:rPr>
        <w:t xml:space="preserve"> </w:t>
      </w:r>
      <w:r w:rsidR="005A02C9">
        <w:t>suit</w:t>
      </w:r>
      <w:r w:rsidR="005A02C9">
        <w:rPr>
          <w:spacing w:val="2"/>
        </w:rPr>
        <w:t xml:space="preserve"> </w:t>
      </w:r>
      <w:r w:rsidR="005A02C9">
        <w:t>jolting</w:t>
      </w:r>
      <w:r w:rsidR="005A02C9">
        <w:rPr>
          <w:spacing w:val="2"/>
        </w:rPr>
        <w:t xml:space="preserve"> </w:t>
      </w:r>
      <w:r w:rsidR="005A02C9">
        <w:t>–</w:t>
      </w:r>
      <w:r w:rsidR="005A02C9">
        <w:rPr>
          <w:spacing w:val="2"/>
        </w:rPr>
        <w:t xml:space="preserve"> </w:t>
      </w:r>
      <w:r w:rsidR="005A02C9">
        <w:t>the</w:t>
      </w:r>
      <w:r w:rsidR="005A02C9">
        <w:rPr>
          <w:spacing w:val="2"/>
        </w:rPr>
        <w:t xml:space="preserve"> </w:t>
      </w:r>
      <w:r w:rsidR="005A02C9">
        <w:t>faster</w:t>
      </w:r>
      <w:r w:rsidR="005A02C9">
        <w:rPr>
          <w:spacing w:val="2"/>
        </w:rPr>
        <w:t xml:space="preserve"> </w:t>
      </w:r>
      <w:r w:rsidR="005A02C9">
        <w:rPr>
          <w:spacing w:val="-1"/>
        </w:rPr>
        <w:t>you</w:t>
      </w:r>
      <w:r w:rsidR="005A02C9">
        <w:rPr>
          <w:spacing w:val="2"/>
        </w:rPr>
        <w:t xml:space="preserve"> go </w:t>
      </w:r>
      <w:r w:rsidR="005A02C9">
        <w:t>the</w:t>
      </w:r>
      <w:r w:rsidR="005A02C9">
        <w:rPr>
          <w:spacing w:val="2"/>
        </w:rPr>
        <w:t xml:space="preserve"> </w:t>
      </w:r>
      <w:r w:rsidR="005A02C9">
        <w:t>harder</w:t>
      </w:r>
      <w:r w:rsidR="005A02C9">
        <w:rPr>
          <w:spacing w:val="3"/>
        </w:rPr>
        <w:t xml:space="preserve"> </w:t>
      </w:r>
      <w:r w:rsidR="005A02C9">
        <w:t>it</w:t>
      </w:r>
      <w:r w:rsidR="005A02C9">
        <w:rPr>
          <w:spacing w:val="23"/>
        </w:rPr>
        <w:t xml:space="preserve"> </w:t>
      </w:r>
      <w:r w:rsidR="005A02C9">
        <w:t>becomes</w:t>
      </w:r>
      <w:r w:rsidR="005A02C9">
        <w:rPr>
          <w:spacing w:val="9"/>
        </w:rPr>
        <w:t xml:space="preserve"> </w:t>
      </w:r>
      <w:r w:rsidR="005A02C9">
        <w:t>to</w:t>
      </w:r>
      <w:r w:rsidR="005A02C9">
        <w:rPr>
          <w:spacing w:val="9"/>
        </w:rPr>
        <w:t xml:space="preserve"> </w:t>
      </w:r>
      <w:r w:rsidR="005A02C9">
        <w:t>target</w:t>
      </w:r>
      <w:r w:rsidR="005A02C9">
        <w:rPr>
          <w:spacing w:val="9"/>
        </w:rPr>
        <w:t xml:space="preserve"> </w:t>
      </w:r>
      <w:r w:rsidR="005A02C9">
        <w:rPr>
          <w:spacing w:val="-1"/>
        </w:rPr>
        <w:t>your</w:t>
      </w:r>
      <w:r w:rsidR="005A02C9">
        <w:rPr>
          <w:spacing w:val="9"/>
        </w:rPr>
        <w:t xml:space="preserve"> </w:t>
      </w:r>
      <w:r w:rsidR="005A02C9">
        <w:rPr>
          <w:spacing w:val="-4"/>
        </w:rPr>
        <w:t>enemy.</w:t>
      </w:r>
      <w:r w:rsidR="005A02C9">
        <w:rPr>
          <w:spacing w:val="9"/>
        </w:rPr>
        <w:t xml:space="preserve"> </w:t>
      </w:r>
      <w:r w:rsidR="005A02C9">
        <w:t>Of</w:t>
      </w:r>
      <w:r w:rsidR="005A02C9">
        <w:rPr>
          <w:spacing w:val="35"/>
        </w:rPr>
        <w:t xml:space="preserve"> </w:t>
      </w:r>
      <w:r w:rsidR="005A02C9">
        <w:t>course</w:t>
      </w:r>
      <w:r w:rsidR="005A02C9">
        <w:rPr>
          <w:spacing w:val="9"/>
        </w:rPr>
        <w:t xml:space="preserve"> </w:t>
      </w:r>
      <w:r w:rsidR="005A02C9">
        <w:t>this</w:t>
      </w:r>
      <w:r w:rsidR="005A02C9">
        <w:rPr>
          <w:spacing w:val="9"/>
        </w:rPr>
        <w:t xml:space="preserve"> </w:t>
      </w:r>
      <w:r w:rsidR="005A02C9">
        <w:rPr>
          <w:spacing w:val="-2"/>
        </w:rPr>
        <w:t>works</w:t>
      </w:r>
      <w:r w:rsidR="005A02C9">
        <w:rPr>
          <w:spacing w:val="9"/>
        </w:rPr>
        <w:t xml:space="preserve"> </w:t>
      </w:r>
      <w:r w:rsidR="005A02C9">
        <w:t>the</w:t>
      </w:r>
      <w:r w:rsidR="005A02C9">
        <w:rPr>
          <w:spacing w:val="9"/>
        </w:rPr>
        <w:t xml:space="preserve"> </w:t>
      </w:r>
      <w:r w:rsidR="005A02C9">
        <w:t>other</w:t>
      </w:r>
      <w:r w:rsidR="005A02C9">
        <w:rPr>
          <w:spacing w:val="9"/>
        </w:rPr>
        <w:t xml:space="preserve"> </w:t>
      </w:r>
      <w:r w:rsidR="005A02C9">
        <w:rPr>
          <w:spacing w:val="-2"/>
        </w:rPr>
        <w:t>way</w:t>
      </w:r>
      <w:r w:rsidR="005A02C9">
        <w:rPr>
          <w:spacing w:val="25"/>
        </w:rPr>
        <w:t xml:space="preserve"> </w:t>
      </w:r>
      <w:r w:rsidR="005A02C9">
        <w:t>too</w:t>
      </w:r>
      <w:r w:rsidR="005A02C9">
        <w:rPr>
          <w:spacing w:val="37"/>
        </w:rPr>
        <w:t xml:space="preserve"> </w:t>
      </w:r>
      <w:r w:rsidR="005A02C9">
        <w:t>the</w:t>
      </w:r>
      <w:r w:rsidR="005A02C9">
        <w:rPr>
          <w:spacing w:val="37"/>
        </w:rPr>
        <w:t xml:space="preserve"> </w:t>
      </w:r>
      <w:r w:rsidR="005A02C9">
        <w:t>faster</w:t>
      </w:r>
      <w:r w:rsidR="005A02C9">
        <w:rPr>
          <w:spacing w:val="37"/>
        </w:rPr>
        <w:t xml:space="preserve"> </w:t>
      </w:r>
      <w:r w:rsidR="005A02C9">
        <w:t>you</w:t>
      </w:r>
      <w:r w:rsidR="005A02C9">
        <w:rPr>
          <w:spacing w:val="37"/>
        </w:rPr>
        <w:t xml:space="preserve"> </w:t>
      </w:r>
      <w:r w:rsidR="005A02C9">
        <w:t>go</w:t>
      </w:r>
      <w:r w:rsidR="005A02C9">
        <w:rPr>
          <w:spacing w:val="37"/>
        </w:rPr>
        <w:t xml:space="preserve"> </w:t>
      </w:r>
      <w:r w:rsidR="005A02C9">
        <w:t>the</w:t>
      </w:r>
      <w:r w:rsidR="005A02C9">
        <w:rPr>
          <w:spacing w:val="37"/>
        </w:rPr>
        <w:t xml:space="preserve"> </w:t>
      </w:r>
      <w:r w:rsidR="005A02C9">
        <w:t>harder</w:t>
      </w:r>
      <w:r w:rsidR="005A02C9">
        <w:rPr>
          <w:spacing w:val="38"/>
        </w:rPr>
        <w:t xml:space="preserve"> </w:t>
      </w:r>
      <w:r w:rsidR="005A02C9">
        <w:t>it</w:t>
      </w:r>
      <w:r w:rsidR="005A02C9">
        <w:rPr>
          <w:spacing w:val="37"/>
        </w:rPr>
        <w:t xml:space="preserve"> </w:t>
      </w:r>
      <w:r w:rsidR="005A02C9">
        <w:t>is</w:t>
      </w:r>
      <w:r w:rsidR="005A02C9">
        <w:rPr>
          <w:spacing w:val="37"/>
        </w:rPr>
        <w:t xml:space="preserve"> </w:t>
      </w:r>
      <w:r w:rsidR="005A02C9">
        <w:t>for</w:t>
      </w:r>
      <w:r w:rsidR="005A02C9">
        <w:rPr>
          <w:spacing w:val="37"/>
        </w:rPr>
        <w:t xml:space="preserve"> </w:t>
      </w:r>
      <w:r w:rsidR="005A02C9">
        <w:t>your</w:t>
      </w:r>
      <w:r w:rsidR="005A02C9">
        <w:rPr>
          <w:spacing w:val="37"/>
        </w:rPr>
        <w:t xml:space="preserve"> </w:t>
      </w:r>
      <w:r w:rsidR="005A02C9">
        <w:t>enemies</w:t>
      </w:r>
      <w:r w:rsidR="005A02C9">
        <w:rPr>
          <w:spacing w:val="37"/>
        </w:rPr>
        <w:t xml:space="preserve"> </w:t>
      </w:r>
      <w:r w:rsidR="005A02C9">
        <w:t>targeting system to get a lock on you.</w:t>
      </w:r>
    </w:p>
    <w:p w:rsidR="00F87A27" w:rsidRDefault="00F87A27">
      <w:pPr>
        <w:spacing w:before="2"/>
        <w:rPr>
          <w:rFonts w:ascii="Garamond" w:eastAsia="Garamond" w:hAnsi="Garamond" w:cs="Garamond"/>
          <w:sz w:val="7"/>
          <w:szCs w:val="7"/>
        </w:rPr>
      </w:pPr>
    </w:p>
    <w:p w:rsidR="00F87A27" w:rsidRDefault="00E86CF6">
      <w:pPr>
        <w:spacing w:line="200" w:lineRule="atLeast"/>
        <w:ind w:left="1783"/>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v:group id="_x0000_s1521" style="width:110.05pt;height:117.9pt;mso-position-horizontal-relative:char;mso-position-vertical-relative:line" coordsize="2201,2358">
            <v:group id="_x0000_s1534" style="position:absolute;left:49;top:205;width:2153;height:2153" coordorigin="49,205" coordsize="2153,2153">
              <v:shape id="_x0000_s1535" style="position:absolute;left:49;top:205;width:2153;height:2153" coordorigin="49,205" coordsize="2153,2153" path="m1125,205r-89,4l950,219r-84,17l785,260r-79,30l630,325r-72,41l489,413r-65,51l364,520r-56,61l256,646r-46,68l169,787r-36,75l103,941r-23,82l63,1107r-11,86l49,1281r3,88l63,1456r17,84l103,1621r30,79l169,1775r41,73l256,1916r52,65l364,2042r60,56l489,2149r69,47l630,2237r76,36l785,2302r81,24l950,2343r86,11l1125,2357r88,-3l1299,2343r84,-17l1465,2302r78,-29l1619,2237r72,-41l1760,2149r65,-51l1885,2042r57,-61l1993,1916r46,-68l2081,1775r35,-75l2146,1621r23,-81l2187,1456r10,-87l2201,1281r-4,-88l2187,1107r-18,-84l2146,941r-30,-79l2081,787r-42,-73l1993,646r-51,-65l1885,520r-60,-56l1760,413r-69,-47l1619,325r-76,-35l1465,260r-82,-24l1299,219r-86,-10l1125,205xe" fillcolor="black" stroked="f">
                <v:path arrowok="t"/>
              </v:shape>
            </v:group>
            <v:group id="_x0000_s1531" style="position:absolute;left:30;top:209;width:2171;height:1812" coordorigin="30,209" coordsize="2171,1812">
              <v:shape id="_x0000_s1533" style="position:absolute;left:30;top:209;width:2171;height:1812" coordorigin="30,209" coordsize="2171,1812" path="m2199,1286r-1089,l1869,2020r119,-119l2065,1776r56,-138l2189,1429r12,-129l2199,1286xe" fillcolor="#a6a6a6" stroked="f">
                <v:path arrowok="t"/>
              </v:shape>
              <v:shape id="_x0000_s1532" style="position:absolute;left:30;top:209;width:2171;height:1812" coordorigin="30,209" coordsize="2171,1812" path="m1110,209l859,250,621,334,395,485,232,673,119,861,56,1093,30,1300r39,213l131,1688r88,163l295,1935r69,84l1110,1286r1089,l2163,1062,2101,848,1988,635,1825,475,1624,321,1399,250,1110,209xe" fillcolor="#a6a6a6" stroked="f">
                <v:path arrowok="t"/>
              </v:shape>
            </v:group>
            <v:group id="_x0000_s1529" style="position:absolute;left:20;top:667;width:204;height:633" coordorigin="20,667" coordsize="204,633">
              <v:shape id="_x0000_s1530" style="position:absolute;left:60;top:2001;width:204;height:633" coordorigin="20,667" coordsize="204,633" path="m20,1300l46,1091,110,857,224,667e" filled="f" strokeweight="2pt">
                <v:path arrowok="t"/>
                <o:lock v:ext="edit" verticies="t"/>
              </v:shape>
            </v:group>
            <v:group id="_x0000_s1527" style="position:absolute;left:20;top:1300;width:1090;height:735" coordorigin="20,1300" coordsize="1090,735">
              <v:shape id="_x0000_s1528" style="position:absolute;left:60;top:3900;width:1090;height:735" coordorigin="20,1300" coordsize="1090,735" path="m1110,1300l363,2035r-76,-93l211,1858,122,1693,59,1515,20,1300e" filled="f" strokeweight="2pt">
                <v:path arrowok="t"/>
                <o:lock v:ext="edit" verticies="t"/>
              </v:shape>
            </v:group>
            <v:group id="_x0000_s1522" style="position:absolute;left:1110;top:1300;width:886;height:735" coordorigin="1110,1300" coordsize="886,735">
              <v:shape id="_x0000_s1526" style="position:absolute;left:3330;top:3900;width:0;height:0" coordorigin="1110,1300" coordsize="886,735" path="m1110,1300r,e" filled="f" strokeweight="2pt">
                <v:path arrowok="t"/>
                <o:lock v:ext="edit" verticies="t"/>
              </v:shape>
              <v:shape id="_x0000_s1525" style="position:absolute;left:3330;top:3900;width:886;height:735" coordorigin="1110,1300" coordsize="886,735" path="m1996,1909r-127,126l1110,1300e" filled="f" strokeweight="2pt">
                <v:path arrowok="t"/>
                <o:lock v:ext="edit" verticies="t"/>
              </v:shape>
              <v:shape id="_x0000_s1524" type="#_x0000_t75" style="position:absolute;left:373;width:1407;height:1898">
                <v:imagedata r:id="rId16" o:title=""/>
              </v:shape>
              <v:shape id="_x0000_s1523" type="#_x0000_t202" style="position:absolute;left:792;top:522;width:661;height:140" filled="f" stroked="f">
                <v:textbox inset="0,0,0,0">
                  <w:txbxContent>
                    <w:p w:rsidR="003D39BA" w:rsidRDefault="003D39BA">
                      <w:pPr>
                        <w:spacing w:before="5" w:line="134" w:lineRule="exact"/>
                        <w:rPr>
                          <w:rFonts w:ascii="Helvetica" w:eastAsia="Helvetica" w:hAnsi="Helvetica" w:cs="Helvetica"/>
                          <w:sz w:val="14"/>
                          <w:szCs w:val="14"/>
                        </w:rPr>
                      </w:pPr>
                      <w:r>
                        <w:rPr>
                          <w:rFonts w:ascii="Helvetica"/>
                          <w:b/>
                          <w:sz w:val="14"/>
                        </w:rPr>
                        <w:t>FIRE</w:t>
                      </w:r>
                      <w:r>
                        <w:rPr>
                          <w:rFonts w:ascii="Helvetica"/>
                          <w:b/>
                          <w:spacing w:val="-1"/>
                          <w:sz w:val="14"/>
                        </w:rPr>
                        <w:t xml:space="preserve"> </w:t>
                      </w:r>
                      <w:r>
                        <w:rPr>
                          <w:rFonts w:ascii="Helvetica"/>
                          <w:b/>
                          <w:sz w:val="14"/>
                        </w:rPr>
                        <w:t>ARC</w:t>
                      </w:r>
                    </w:p>
                  </w:txbxContent>
                </v:textbox>
              </v:shape>
            </v:group>
            <w10:wrap type="none"/>
            <w10:anchorlock/>
          </v:group>
        </w:pict>
      </w:r>
    </w:p>
    <w:p w:rsidR="00F87A27" w:rsidRDefault="005A02C9">
      <w:pPr>
        <w:spacing w:before="20"/>
        <w:ind w:left="441"/>
        <w:jc w:val="center"/>
        <w:rPr>
          <w:rFonts w:ascii="Helvetica" w:eastAsia="Helvetica" w:hAnsi="Helvetica" w:cs="Helvetica"/>
          <w:sz w:val="14"/>
          <w:szCs w:val="14"/>
        </w:rPr>
      </w:pPr>
      <w:r>
        <w:rPr>
          <w:rFonts w:ascii="Helvetica"/>
          <w:b/>
          <w:sz w:val="14"/>
        </w:rPr>
        <w:t>BLIND</w:t>
      </w:r>
      <w:r>
        <w:rPr>
          <w:rFonts w:ascii="Helvetica"/>
          <w:b/>
          <w:spacing w:val="-1"/>
          <w:sz w:val="14"/>
        </w:rPr>
        <w:t xml:space="preserve"> </w:t>
      </w:r>
      <w:r>
        <w:rPr>
          <w:rFonts w:ascii="Helvetica"/>
          <w:b/>
          <w:spacing w:val="-2"/>
          <w:sz w:val="14"/>
        </w:rPr>
        <w:t>SPOT</w:t>
      </w:r>
    </w:p>
    <w:p w:rsidR="00F87A27" w:rsidRDefault="005A02C9">
      <w:pPr>
        <w:rPr>
          <w:rFonts w:ascii="Helvetica" w:eastAsia="Helvetica" w:hAnsi="Helvetica" w:cs="Helvetica"/>
          <w:b/>
          <w:bCs/>
          <w:sz w:val="20"/>
          <w:szCs w:val="20"/>
        </w:rPr>
      </w:pPr>
      <w:r>
        <w:br w:type="column"/>
      </w:r>
    </w:p>
    <w:p w:rsidR="00F87A27" w:rsidRDefault="005A02C9">
      <w:pPr>
        <w:pStyle w:val="BodyText"/>
        <w:spacing w:before="177" w:line="256" w:lineRule="auto"/>
        <w:ind w:left="138" w:right="235"/>
        <w:jc w:val="both"/>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F87A27" w:rsidRDefault="00F87A27">
      <w:pPr>
        <w:rPr>
          <w:rFonts w:ascii="Garamond" w:eastAsia="Garamond" w:hAnsi="Garamond" w:cs="Garamond"/>
          <w:sz w:val="20"/>
          <w:szCs w:val="20"/>
        </w:rPr>
      </w:pPr>
    </w:p>
    <w:p w:rsidR="00F87A27" w:rsidRDefault="005A02C9">
      <w:pPr>
        <w:pStyle w:val="Heading4"/>
        <w:spacing w:before="125"/>
        <w:ind w:left="138"/>
        <w:jc w:val="both"/>
        <w:rPr>
          <w:rFonts w:cs="Garamond"/>
          <w:b w:val="0"/>
          <w:bCs w:val="0"/>
        </w:rPr>
      </w:pPr>
      <w:r>
        <w:t>Line of Sight</w:t>
      </w:r>
    </w:p>
    <w:p w:rsidR="00F87A27" w:rsidRDefault="005A02C9">
      <w:pPr>
        <w:pStyle w:val="BodyText"/>
        <w:spacing w:before="173" w:line="256" w:lineRule="auto"/>
        <w:ind w:left="140" w:right="258"/>
        <w:jc w:val="both"/>
      </w:pPr>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perspective and</w:t>
      </w:r>
      <w:r>
        <w:rPr>
          <w:spacing w:val="29"/>
        </w:rPr>
        <w:t xml:space="preserve"> </w:t>
      </w:r>
      <w:r>
        <w:t>see</w:t>
      </w:r>
      <w:r>
        <w:rPr>
          <w:spacing w:val="28"/>
        </w:rPr>
        <w:t xml:space="preserve"> </w:t>
      </w:r>
      <w:r>
        <w:t>the</w:t>
      </w:r>
      <w:r>
        <w:rPr>
          <w:spacing w:val="28"/>
        </w:rPr>
        <w:t xml:space="preserve"> </w:t>
      </w:r>
      <w:r>
        <w:t>target</w:t>
      </w:r>
      <w:r>
        <w:rPr>
          <w:spacing w:val="28"/>
        </w:rPr>
        <w:t xml:space="preserve"> </w:t>
      </w:r>
      <w:r>
        <w:t>unit.</w:t>
      </w:r>
      <w:r>
        <w:rPr>
          <w:spacing w:val="7"/>
        </w:rPr>
        <w:t xml:space="preserve"> </w:t>
      </w:r>
      <w:r>
        <w:t>If</w:t>
      </w:r>
      <w:r>
        <w:rPr>
          <w:spacing w:val="28"/>
        </w:rPr>
        <w:t xml:space="preserve"> </w:t>
      </w:r>
      <w:r>
        <w:t>the</w:t>
      </w:r>
      <w:r>
        <w:rPr>
          <w:spacing w:val="28"/>
        </w:rPr>
        <w:t xml:space="preserve"> </w:t>
      </w:r>
      <w:r>
        <w:t>target</w:t>
      </w:r>
      <w:r>
        <w:rPr>
          <w:spacing w:val="28"/>
        </w:rPr>
        <w:t xml:space="preserve"> </w:t>
      </w:r>
      <w:r>
        <w:t>unit</w:t>
      </w:r>
      <w:r>
        <w:rPr>
          <w:spacing w:val="28"/>
        </w:rPr>
        <w:t xml:space="preserve"> </w:t>
      </w:r>
      <w:r>
        <w:t>is</w:t>
      </w:r>
      <w:r>
        <w:rPr>
          <w:spacing w:val="28"/>
        </w:rPr>
        <w:t xml:space="preserve"> </w:t>
      </w:r>
      <w:r>
        <w:t>25%</w:t>
      </w:r>
      <w:r>
        <w:rPr>
          <w:spacing w:val="28"/>
        </w:rPr>
        <w:t xml:space="preserve"> </w:t>
      </w:r>
      <w:r>
        <w:t>obscured,</w:t>
      </w:r>
      <w:r>
        <w:rPr>
          <w:spacing w:val="28"/>
        </w:rPr>
        <w:t xml:space="preserve"> </w:t>
      </w:r>
      <w:r>
        <w:t>the shooting</w:t>
      </w:r>
      <w:r>
        <w:rPr>
          <w:spacing w:val="44"/>
        </w:rPr>
        <w:t xml:space="preserve"> </w:t>
      </w:r>
      <w:r>
        <w:t>unit</w:t>
      </w:r>
      <w:r>
        <w:rPr>
          <w:spacing w:val="44"/>
        </w:rPr>
        <w:t xml:space="preserve"> </w:t>
      </w:r>
      <w:r>
        <w:t>suffers</w:t>
      </w:r>
      <w:r>
        <w:rPr>
          <w:spacing w:val="44"/>
        </w:rPr>
        <w:t xml:space="preserve"> </w:t>
      </w:r>
      <w:r>
        <w:t>a</w:t>
      </w:r>
      <w:r>
        <w:rPr>
          <w:spacing w:val="44"/>
        </w:rPr>
        <w:t xml:space="preserve"> </w:t>
      </w:r>
      <w:r>
        <w:t>-1</w:t>
      </w:r>
      <w:r>
        <w:rPr>
          <w:spacing w:val="44"/>
        </w:rPr>
        <w:t xml:space="preserve"> </w:t>
      </w:r>
      <w:r>
        <w:t>on</w:t>
      </w:r>
      <w:r>
        <w:rPr>
          <w:spacing w:val="44"/>
        </w:rPr>
        <w:t xml:space="preserve"> </w:t>
      </w:r>
      <w:r>
        <w:t>its</w:t>
      </w:r>
      <w:r>
        <w:rPr>
          <w:spacing w:val="44"/>
        </w:rPr>
        <w:t xml:space="preserve"> </w:t>
      </w:r>
      <w:r>
        <w:t>To</w:t>
      </w:r>
      <w:r>
        <w:rPr>
          <w:spacing w:val="44"/>
        </w:rPr>
        <w:t xml:space="preserve"> </w:t>
      </w:r>
      <w:r>
        <w:t>Hit</w:t>
      </w:r>
      <w:r>
        <w:rPr>
          <w:spacing w:val="44"/>
        </w:rPr>
        <w:t xml:space="preserve"> </w:t>
      </w:r>
      <w:r>
        <w:t>roll.</w:t>
      </w:r>
      <w:r>
        <w:rPr>
          <w:spacing w:val="39"/>
        </w:rPr>
        <w:t xml:space="preserve"> </w:t>
      </w:r>
      <w:r>
        <w:t>If</w:t>
      </w:r>
      <w:r>
        <w:rPr>
          <w:spacing w:val="44"/>
        </w:rPr>
        <w:t xml:space="preserve"> </w:t>
      </w:r>
      <w:r>
        <w:t>the</w:t>
      </w:r>
      <w:r>
        <w:rPr>
          <w:spacing w:val="44"/>
        </w:rPr>
        <w:t xml:space="preserve"> </w:t>
      </w:r>
      <w:r>
        <w:t>target</w:t>
      </w:r>
      <w:r>
        <w:rPr>
          <w:spacing w:val="44"/>
        </w:rPr>
        <w:t xml:space="preserve"> </w:t>
      </w:r>
      <w:r>
        <w:t>is obscured</w:t>
      </w:r>
      <w:r>
        <w:rPr>
          <w:spacing w:val="28"/>
        </w:rPr>
        <w:t xml:space="preserve"> </w:t>
      </w:r>
      <w:r>
        <w:t>up</w:t>
      </w:r>
      <w:r>
        <w:rPr>
          <w:spacing w:val="28"/>
        </w:rPr>
        <w:t xml:space="preserve"> </w:t>
      </w:r>
      <w:r>
        <w:t>to</w:t>
      </w:r>
      <w:r>
        <w:rPr>
          <w:spacing w:val="28"/>
        </w:rPr>
        <w:t xml:space="preserve"> </w:t>
      </w:r>
      <w:r>
        <w:t>50%,</w:t>
      </w:r>
      <w:r>
        <w:rPr>
          <w:spacing w:val="27"/>
        </w:rPr>
        <w:t xml:space="preserve"> </w:t>
      </w:r>
      <w:r>
        <w:t>the</w:t>
      </w:r>
      <w:r>
        <w:rPr>
          <w:spacing w:val="27"/>
        </w:rPr>
        <w:t xml:space="preserve"> </w:t>
      </w:r>
      <w:r>
        <w:t>shooting</w:t>
      </w:r>
      <w:r>
        <w:rPr>
          <w:spacing w:val="28"/>
        </w:rPr>
        <w:t xml:space="preserve"> </w:t>
      </w:r>
      <w:r>
        <w:t>unit</w:t>
      </w:r>
      <w:r>
        <w:rPr>
          <w:spacing w:val="28"/>
        </w:rPr>
        <w:t xml:space="preserve"> </w:t>
      </w:r>
      <w:r>
        <w:t>suffers</w:t>
      </w:r>
      <w:r>
        <w:rPr>
          <w:spacing w:val="27"/>
        </w:rPr>
        <w:t xml:space="preserve"> </w:t>
      </w:r>
      <w:r>
        <w:t>-2</w:t>
      </w:r>
      <w:r>
        <w:rPr>
          <w:spacing w:val="27"/>
        </w:rPr>
        <w:t xml:space="preserve"> </w:t>
      </w:r>
      <w:r>
        <w:t>on</w:t>
      </w:r>
      <w:r>
        <w:rPr>
          <w:spacing w:val="28"/>
        </w:rPr>
        <w:t xml:space="preserve"> </w:t>
      </w:r>
      <w:r>
        <w:t>its</w:t>
      </w:r>
      <w:r>
        <w:rPr>
          <w:spacing w:val="27"/>
        </w:rPr>
        <w:t xml:space="preserve"> </w:t>
      </w:r>
      <w:r>
        <w:t>To</w:t>
      </w:r>
      <w:r>
        <w:rPr>
          <w:spacing w:val="28"/>
        </w:rPr>
        <w:t xml:space="preserve"> </w:t>
      </w:r>
      <w:r>
        <w:t>Hit roll.</w:t>
      </w:r>
    </w:p>
    <w:p w:rsidR="00F87A27" w:rsidRDefault="005A02C9">
      <w:pPr>
        <w:pStyle w:val="BodyText"/>
        <w:spacing w:before="94" w:line="256" w:lineRule="auto"/>
        <w:ind w:left="152" w:right="251"/>
        <w:jc w:val="both"/>
      </w:pPr>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F87A27" w:rsidRDefault="005A02C9">
      <w:pPr>
        <w:pStyle w:val="Heading4"/>
        <w:spacing w:before="178"/>
        <w:ind w:left="162"/>
        <w:jc w:val="both"/>
        <w:rPr>
          <w:rFonts w:cs="Garamond"/>
          <w:b w:val="0"/>
          <w:bCs w:val="0"/>
        </w:rPr>
      </w:pPr>
      <w:r>
        <w:rPr>
          <w:spacing w:val="5"/>
        </w:rPr>
        <w:t>Shooting</w:t>
      </w:r>
      <w:r>
        <w:rPr>
          <w:spacing w:val="19"/>
        </w:rPr>
        <w:t xml:space="preserve"> </w:t>
      </w:r>
      <w:r>
        <w:rPr>
          <w:spacing w:val="3"/>
        </w:rPr>
        <w:t>at</w:t>
      </w:r>
      <w:r>
        <w:rPr>
          <w:spacing w:val="19"/>
        </w:rPr>
        <w:t xml:space="preserve"> </w:t>
      </w:r>
      <w:r>
        <w:rPr>
          <w:spacing w:val="5"/>
        </w:rPr>
        <w:t>Mobile</w:t>
      </w:r>
      <w:r>
        <w:rPr>
          <w:spacing w:val="19"/>
        </w:rPr>
        <w:t xml:space="preserve"> </w:t>
      </w:r>
      <w:r>
        <w:rPr>
          <w:spacing w:val="4"/>
        </w:rPr>
        <w:t>Suits</w:t>
      </w:r>
    </w:p>
    <w:p w:rsidR="00F87A27" w:rsidRDefault="00E86CF6">
      <w:pPr>
        <w:pStyle w:val="BodyText"/>
        <w:spacing w:before="142" w:line="220" w:lineRule="exact"/>
        <w:ind w:left="162" w:right="141"/>
        <w:jc w:val="both"/>
      </w:pPr>
      <w:r>
        <w:pict>
          <v:shape id="_x0000_s1516" type="#_x0000_t202" style="position:absolute;left:0;text-align:left;margin-left:384.4pt;margin-top:168.65pt;width:166.7pt;height:12pt;z-index:251619840;mso-position-horizontal-relative:page" fillcolor="#efefef" stroked="f">
            <v:textbox inset="0,0,0,0">
              <w:txbxContent>
                <w:p w:rsidR="003D39BA" w:rsidRDefault="003D39BA">
                  <w:pPr>
                    <w:spacing w:before="36"/>
                    <w:ind w:left="-18"/>
                    <w:rPr>
                      <w:rFonts w:ascii="Helvetica" w:eastAsia="Helvetica" w:hAnsi="Helvetica" w:cs="Helvetica"/>
                      <w:sz w:val="17"/>
                      <w:szCs w:val="17"/>
                    </w:rPr>
                  </w:pPr>
                  <w:r>
                    <w:rPr>
                      <w:rFonts w:ascii="Helvetica"/>
                      <w:spacing w:val="-1"/>
                      <w:sz w:val="17"/>
                    </w:rPr>
                    <w:t>-1</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quartered</w:t>
                  </w:r>
                  <w:r>
                    <w:rPr>
                      <w:rFonts w:ascii="Helvetica"/>
                      <w:spacing w:val="4"/>
                      <w:sz w:val="17"/>
                    </w:rPr>
                    <w:t xml:space="preserve"> </w:t>
                  </w:r>
                  <w:r>
                    <w:rPr>
                      <w:rFonts w:ascii="Helvetica"/>
                      <w:spacing w:val="-1"/>
                      <w:sz w:val="17"/>
                    </w:rPr>
                    <w:t>covered</w:t>
                  </w:r>
                </w:p>
              </w:txbxContent>
            </v:textbox>
            <w10:wrap anchorx="page"/>
          </v:shape>
        </w:pict>
      </w:r>
      <w:r>
        <w:pict>
          <v:group id="_x0000_s1517" style="position:absolute;left:0;text-align:left;margin-left:374.4pt;margin-top:97.5pt;width:179.7pt;height:103pt;z-index:251617792;mso-position-horizontal-relative:page" coordorigin="7489,1950" coordsize="3594,2060">
            <v:group id="_x0000_s1518" style="position:absolute;left:7671;top:2592;width:3334;height:240" coordorigin="7671,2592" coordsize="3334,240">
              <v:shape id="_x0000_s1520" style="position:absolute;left:7671;top:2592;width:3334;height:240" coordorigin="7671,2592" coordsize="3334,240" path="m7671,2832r3334,l11005,2592r-3334,l7671,2832xe" fillcolor="#efefef" stroked="f">
                <v:path arrowok="t"/>
              </v:shape>
              <v:shape id="_x0000_s1519" type="#_x0000_t202" style="position:absolute;left:7489;top:1950;width:3594;height:2060" filled="f" strokeweight="1pt">
                <v:textbox inset="0,0,0,0">
                  <w:txbxContent>
                    <w:p w:rsidR="003D39BA" w:rsidRDefault="003D39BA">
                      <w:pPr>
                        <w:spacing w:before="111"/>
                        <w:jc w:val="center"/>
                        <w:rPr>
                          <w:rFonts w:ascii="Helvetica" w:eastAsia="Helvetica" w:hAnsi="Helvetica" w:cs="Helvetica"/>
                          <w:sz w:val="17"/>
                          <w:szCs w:val="17"/>
                        </w:rPr>
                      </w:pPr>
                      <w:r>
                        <w:rPr>
                          <w:rFonts w:ascii="Helvetica"/>
                          <w:b/>
                          <w:spacing w:val="-2"/>
                          <w:sz w:val="17"/>
                        </w:rPr>
                        <w:t>Modifiers</w:t>
                      </w:r>
                    </w:p>
                    <w:p w:rsidR="003D39BA" w:rsidRDefault="003D39BA">
                      <w:pPr>
                        <w:spacing w:before="98"/>
                        <w:ind w:left="172"/>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target/firer</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z w:val="17"/>
                        </w:rPr>
                        <w:t>stationary</w:t>
                      </w:r>
                    </w:p>
                    <w:p w:rsidR="003D39BA" w:rsidRDefault="003D39BA">
                      <w:pPr>
                        <w:spacing w:before="7"/>
                        <w:rPr>
                          <w:rFonts w:ascii="Garamond" w:eastAsia="Garamond" w:hAnsi="Garamond" w:cs="Garamond"/>
                          <w:sz w:val="13"/>
                          <w:szCs w:val="13"/>
                        </w:rPr>
                      </w:pPr>
                    </w:p>
                    <w:p w:rsidR="003D39BA" w:rsidRDefault="003D39BA">
                      <w:pPr>
                        <w:ind w:left="172"/>
                        <w:rPr>
                          <w:rFonts w:ascii="Helvetica" w:eastAsia="Helvetica" w:hAnsi="Helvetica" w:cs="Helvetica"/>
                          <w:sz w:val="17"/>
                          <w:szCs w:val="17"/>
                        </w:rPr>
                      </w:pPr>
                      <w:r>
                        <w:rPr>
                          <w:rFonts w:ascii="Helvetica"/>
                          <w:spacing w:val="-1"/>
                          <w:sz w:val="17"/>
                        </w:rPr>
                        <w:t>-1</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target/firer</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walking</w:t>
                      </w:r>
                    </w:p>
                    <w:p w:rsidR="003D39BA" w:rsidRDefault="003D39BA">
                      <w:pPr>
                        <w:spacing w:before="7"/>
                        <w:rPr>
                          <w:rFonts w:ascii="Garamond" w:eastAsia="Garamond" w:hAnsi="Garamond" w:cs="Garamond"/>
                          <w:sz w:val="13"/>
                          <w:szCs w:val="13"/>
                        </w:rPr>
                      </w:pPr>
                    </w:p>
                    <w:p w:rsidR="003D39BA" w:rsidRDefault="003D39BA">
                      <w:pPr>
                        <w:ind w:left="172"/>
                        <w:rPr>
                          <w:rFonts w:ascii="Helvetica" w:eastAsia="Helvetica" w:hAnsi="Helvetica" w:cs="Helvetica"/>
                          <w:sz w:val="17"/>
                          <w:szCs w:val="17"/>
                        </w:rPr>
                      </w:pPr>
                      <w:r>
                        <w:rPr>
                          <w:rFonts w:ascii="Helvetica"/>
                          <w:spacing w:val="-1"/>
                          <w:sz w:val="17"/>
                        </w:rPr>
                        <w:t>-2</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target/firer</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running</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pacing w:val="-1"/>
                          <w:sz w:val="17"/>
                        </w:rPr>
                        <w:t>jumping</w:t>
                      </w:r>
                    </w:p>
                    <w:p w:rsidR="003D39BA" w:rsidRDefault="003D39BA">
                      <w:pPr>
                        <w:rPr>
                          <w:rFonts w:ascii="Garamond" w:eastAsia="Garamond" w:hAnsi="Garamond" w:cs="Garamond"/>
                          <w:sz w:val="16"/>
                          <w:szCs w:val="16"/>
                        </w:rPr>
                      </w:pPr>
                    </w:p>
                    <w:p w:rsidR="003D39BA" w:rsidRDefault="003D39BA">
                      <w:pPr>
                        <w:rPr>
                          <w:rFonts w:ascii="Garamond" w:eastAsia="Garamond" w:hAnsi="Garamond" w:cs="Garamond"/>
                          <w:sz w:val="16"/>
                          <w:szCs w:val="16"/>
                        </w:rPr>
                      </w:pPr>
                    </w:p>
                    <w:p w:rsidR="003D39BA" w:rsidRDefault="003D39BA">
                      <w:pPr>
                        <w:spacing w:before="116"/>
                        <w:ind w:left="120"/>
                        <w:rPr>
                          <w:rFonts w:ascii="Helvetica" w:eastAsia="Helvetica" w:hAnsi="Helvetica" w:cs="Helvetica"/>
                          <w:sz w:val="17"/>
                          <w:szCs w:val="17"/>
                        </w:rPr>
                      </w:pPr>
                      <w:r>
                        <w:rPr>
                          <w:rFonts w:ascii="Helvetica"/>
                          <w:sz w:val="17"/>
                        </w:rPr>
                        <w:t>-2</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half</w:t>
                      </w:r>
                      <w:r>
                        <w:rPr>
                          <w:rFonts w:ascii="Helvetica"/>
                          <w:spacing w:val="4"/>
                          <w:sz w:val="17"/>
                        </w:rPr>
                        <w:t xml:space="preserve"> </w:t>
                      </w:r>
                      <w:r>
                        <w:rPr>
                          <w:rFonts w:ascii="Helvetica"/>
                          <w:sz w:val="17"/>
                        </w:rPr>
                        <w:t>covered.</w:t>
                      </w:r>
                    </w:p>
                  </w:txbxContent>
                </v:textbox>
              </v:shape>
            </v:group>
            <w10:wrap anchorx="page"/>
          </v:group>
        </w:pict>
      </w:r>
      <w:r w:rsidR="005A02C9">
        <w:t>A</w:t>
      </w:r>
      <w:r w:rsidR="005A02C9">
        <w:rPr>
          <w:spacing w:val="5"/>
        </w:rPr>
        <w:t xml:space="preserve"> </w:t>
      </w:r>
      <w:r w:rsidR="005A02C9">
        <w:t>Mobile</w:t>
      </w:r>
      <w:r w:rsidR="005A02C9">
        <w:rPr>
          <w:spacing w:val="5"/>
        </w:rPr>
        <w:t xml:space="preserve"> </w:t>
      </w:r>
      <w:r w:rsidR="005A02C9">
        <w:t>suit</w:t>
      </w:r>
      <w:r w:rsidR="005A02C9">
        <w:rPr>
          <w:spacing w:val="5"/>
        </w:rPr>
        <w:t xml:space="preserve"> </w:t>
      </w:r>
      <w:r w:rsidR="005A02C9">
        <w:t>is</w:t>
      </w:r>
      <w:r w:rsidR="005A02C9">
        <w:rPr>
          <w:spacing w:val="5"/>
        </w:rPr>
        <w:t xml:space="preserve"> </w:t>
      </w:r>
      <w:r w:rsidR="005A02C9">
        <w:t>a</w:t>
      </w:r>
      <w:r w:rsidR="005A02C9">
        <w:rPr>
          <w:spacing w:val="5"/>
        </w:rPr>
        <w:t xml:space="preserve"> </w:t>
      </w:r>
      <w:r w:rsidR="005A02C9">
        <w:t>little</w:t>
      </w:r>
      <w:r w:rsidR="005A02C9">
        <w:rPr>
          <w:spacing w:val="5"/>
        </w:rPr>
        <w:t xml:space="preserve"> </w:t>
      </w:r>
      <w:r w:rsidR="005A02C9">
        <w:t>harder</w:t>
      </w:r>
      <w:r w:rsidR="005A02C9">
        <w:rPr>
          <w:spacing w:val="5"/>
        </w:rPr>
        <w:t xml:space="preserve"> </w:t>
      </w:r>
      <w:r w:rsidR="005A02C9">
        <w:t>to</w:t>
      </w:r>
      <w:r w:rsidR="005A02C9">
        <w:rPr>
          <w:spacing w:val="5"/>
        </w:rPr>
        <w:t xml:space="preserve"> </w:t>
      </w:r>
      <w:r w:rsidR="005A02C9">
        <w:rPr>
          <w:spacing w:val="-1"/>
        </w:rPr>
        <w:t>destroy</w:t>
      </w:r>
      <w:r w:rsidR="005A02C9">
        <w:rPr>
          <w:spacing w:val="5"/>
        </w:rPr>
        <w:t xml:space="preserve"> </w:t>
      </w:r>
      <w:r w:rsidR="005A02C9">
        <w:t>than</w:t>
      </w:r>
      <w:r w:rsidR="005A02C9">
        <w:rPr>
          <w:spacing w:val="5"/>
        </w:rPr>
        <w:t xml:space="preserve"> </w:t>
      </w:r>
      <w:r w:rsidR="005A02C9">
        <w:t>a</w:t>
      </w:r>
      <w:r w:rsidR="005A02C9">
        <w:rPr>
          <w:spacing w:val="5"/>
        </w:rPr>
        <w:t xml:space="preserve"> </w:t>
      </w:r>
      <w:r w:rsidR="005A02C9">
        <w:rPr>
          <w:spacing w:val="1"/>
        </w:rPr>
        <w:t>normal</w:t>
      </w:r>
      <w:r w:rsidR="005A02C9">
        <w:rPr>
          <w:spacing w:val="5"/>
        </w:rPr>
        <w:t xml:space="preserve"> </w:t>
      </w:r>
      <w:r w:rsidR="005A02C9">
        <w:t>foot</w:t>
      </w:r>
      <w:r w:rsidR="005A02C9">
        <w:rPr>
          <w:spacing w:val="5"/>
        </w:rPr>
        <w:t xml:space="preserve"> </w:t>
      </w:r>
      <w:r w:rsidR="005A02C9">
        <w:t>soldier</w:t>
      </w:r>
      <w:r w:rsidR="005A02C9">
        <w:rPr>
          <w:spacing w:val="24"/>
        </w:rPr>
        <w:t xml:space="preserve"> </w:t>
      </w:r>
      <w:r w:rsidR="005A02C9">
        <w:t>or</w:t>
      </w:r>
      <w:r w:rsidR="005A02C9">
        <w:rPr>
          <w:spacing w:val="38"/>
        </w:rPr>
        <w:t xml:space="preserve"> </w:t>
      </w:r>
      <w:r w:rsidR="005A02C9">
        <w:rPr>
          <w:spacing w:val="-1"/>
        </w:rPr>
        <w:t>even</w:t>
      </w:r>
      <w:r w:rsidR="005A02C9">
        <w:rPr>
          <w:spacing w:val="38"/>
        </w:rPr>
        <w:t xml:space="preserve"> </w:t>
      </w:r>
      <w:r w:rsidR="005A02C9">
        <w:t>tank.</w:t>
      </w:r>
      <w:r w:rsidR="005A02C9">
        <w:rPr>
          <w:spacing w:val="38"/>
        </w:rPr>
        <w:t xml:space="preserve"> </w:t>
      </w:r>
      <w:r w:rsidR="005A02C9">
        <w:t>They</w:t>
      </w:r>
      <w:r w:rsidR="005A02C9">
        <w:rPr>
          <w:spacing w:val="38"/>
        </w:rPr>
        <w:t xml:space="preserve"> </w:t>
      </w:r>
      <w:r w:rsidR="005A02C9">
        <w:t>are</w:t>
      </w:r>
      <w:r w:rsidR="005A02C9">
        <w:rPr>
          <w:spacing w:val="38"/>
        </w:rPr>
        <w:t xml:space="preserve"> </w:t>
      </w:r>
      <w:r w:rsidR="005A02C9">
        <w:rPr>
          <w:spacing w:val="-1"/>
        </w:rPr>
        <w:t>heavily</w:t>
      </w:r>
      <w:r w:rsidR="005A02C9">
        <w:rPr>
          <w:spacing w:val="38"/>
        </w:rPr>
        <w:t xml:space="preserve"> </w:t>
      </w:r>
      <w:r w:rsidR="005A02C9">
        <w:t>constructed</w:t>
      </w:r>
      <w:r w:rsidR="005A02C9">
        <w:rPr>
          <w:spacing w:val="38"/>
        </w:rPr>
        <w:t xml:space="preserve"> </w:t>
      </w:r>
      <w:r w:rsidR="005A02C9">
        <w:t>with</w:t>
      </w:r>
      <w:r w:rsidR="005A02C9">
        <w:rPr>
          <w:spacing w:val="38"/>
        </w:rPr>
        <w:t xml:space="preserve"> </w:t>
      </w:r>
      <w:r w:rsidR="005A02C9">
        <w:rPr>
          <w:spacing w:val="-1"/>
        </w:rPr>
        <w:t>advanced</w:t>
      </w:r>
      <w:r w:rsidR="005A02C9">
        <w:rPr>
          <w:spacing w:val="38"/>
        </w:rPr>
        <w:t xml:space="preserve"> </w:t>
      </w:r>
      <w:r w:rsidR="005A02C9">
        <w:rPr>
          <w:spacing w:val="-1"/>
        </w:rPr>
        <w:t>alloys</w:t>
      </w:r>
      <w:r w:rsidR="005A02C9">
        <w:rPr>
          <w:spacing w:val="39"/>
        </w:rPr>
        <w:t xml:space="preserve"> </w:t>
      </w:r>
      <w:r w:rsidR="005A02C9">
        <w:t>protecting</w:t>
      </w:r>
      <w:r w:rsidR="005A02C9">
        <w:rPr>
          <w:spacing w:val="4"/>
        </w:rPr>
        <w:t xml:space="preserve"> </w:t>
      </w:r>
      <w:r w:rsidR="005A02C9">
        <w:t>their</w:t>
      </w:r>
      <w:r w:rsidR="005A02C9">
        <w:rPr>
          <w:spacing w:val="4"/>
        </w:rPr>
        <w:t xml:space="preserve"> </w:t>
      </w:r>
      <w:r w:rsidR="005A02C9">
        <w:t>vital</w:t>
      </w:r>
      <w:r w:rsidR="005A02C9">
        <w:rPr>
          <w:spacing w:val="4"/>
        </w:rPr>
        <w:t xml:space="preserve"> </w:t>
      </w:r>
      <w:r w:rsidR="005A02C9">
        <w:rPr>
          <w:spacing w:val="-1"/>
        </w:rPr>
        <w:t>systems.</w:t>
      </w:r>
      <w:r w:rsidR="005A02C9">
        <w:rPr>
          <w:spacing w:val="4"/>
        </w:rPr>
        <w:t xml:space="preserve"> </w:t>
      </w:r>
      <w:r w:rsidR="005A02C9">
        <w:t>Any</w:t>
      </w:r>
      <w:r w:rsidR="005A02C9">
        <w:rPr>
          <w:spacing w:val="4"/>
        </w:rPr>
        <w:t xml:space="preserve"> </w:t>
      </w:r>
      <w:r w:rsidR="005A02C9">
        <w:t>hits</w:t>
      </w:r>
      <w:r w:rsidR="005A02C9">
        <w:rPr>
          <w:spacing w:val="4"/>
        </w:rPr>
        <w:t xml:space="preserve"> </w:t>
      </w:r>
      <w:r w:rsidR="005A02C9">
        <w:t>that</w:t>
      </w:r>
      <w:r w:rsidR="005A02C9">
        <w:rPr>
          <w:spacing w:val="4"/>
        </w:rPr>
        <w:t xml:space="preserve"> </w:t>
      </w:r>
      <w:r w:rsidR="005A02C9">
        <w:t>do</w:t>
      </w:r>
      <w:r w:rsidR="005A02C9">
        <w:rPr>
          <w:spacing w:val="4"/>
        </w:rPr>
        <w:t xml:space="preserve"> </w:t>
      </w:r>
      <w:r w:rsidR="005A02C9">
        <w:t>penetrate</w:t>
      </w:r>
      <w:r w:rsidR="005A02C9">
        <w:rPr>
          <w:spacing w:val="4"/>
        </w:rPr>
        <w:t xml:space="preserve"> </w:t>
      </w:r>
      <w:r w:rsidR="005A02C9">
        <w:t>might</w:t>
      </w:r>
      <w:r w:rsidR="005A02C9">
        <w:rPr>
          <w:spacing w:val="4"/>
        </w:rPr>
        <w:t xml:space="preserve"> </w:t>
      </w:r>
      <w:r w:rsidR="005A02C9">
        <w:t>hit</w:t>
      </w:r>
      <w:r w:rsidR="005A02C9">
        <w:rPr>
          <w:spacing w:val="4"/>
        </w:rPr>
        <w:t xml:space="preserve"> </w:t>
      </w:r>
      <w:r w:rsidR="005A02C9">
        <w:t>a</w:t>
      </w:r>
      <w:r w:rsidR="005A02C9">
        <w:rPr>
          <w:spacing w:val="20"/>
        </w:rPr>
        <w:t xml:space="preserve"> </w:t>
      </w:r>
      <w:r w:rsidR="005A02C9">
        <w:t>none</w:t>
      </w:r>
      <w:r w:rsidR="005A02C9">
        <w:rPr>
          <w:spacing w:val="2"/>
        </w:rPr>
        <w:t xml:space="preserve"> </w:t>
      </w:r>
      <w:r w:rsidR="005A02C9">
        <w:t>vital</w:t>
      </w:r>
      <w:r w:rsidR="005A02C9">
        <w:rPr>
          <w:spacing w:val="2"/>
        </w:rPr>
        <w:t xml:space="preserve"> </w:t>
      </w:r>
      <w:r w:rsidR="005A02C9">
        <w:t>system</w:t>
      </w:r>
      <w:r w:rsidR="005A02C9">
        <w:rPr>
          <w:spacing w:val="2"/>
        </w:rPr>
        <w:t xml:space="preserve"> </w:t>
      </w:r>
      <w:r w:rsidR="005A02C9">
        <w:t>or</w:t>
      </w:r>
      <w:r w:rsidR="005A02C9">
        <w:rPr>
          <w:spacing w:val="2"/>
        </w:rPr>
        <w:t xml:space="preserve"> </w:t>
      </w:r>
      <w:r w:rsidR="005A02C9">
        <w:t>on</w:t>
      </w:r>
      <w:r w:rsidR="005A02C9">
        <w:rPr>
          <w:spacing w:val="2"/>
        </w:rPr>
        <w:t xml:space="preserve"> </w:t>
      </w:r>
      <w:r w:rsidR="005A02C9">
        <w:t>the</w:t>
      </w:r>
      <w:r w:rsidR="005A02C9">
        <w:rPr>
          <w:spacing w:val="2"/>
        </w:rPr>
        <w:t xml:space="preserve"> </w:t>
      </w:r>
      <w:r w:rsidR="005A02C9">
        <w:t>other</w:t>
      </w:r>
      <w:r w:rsidR="005A02C9">
        <w:rPr>
          <w:spacing w:val="2"/>
        </w:rPr>
        <w:t xml:space="preserve"> </w:t>
      </w:r>
      <w:r w:rsidR="005A02C9">
        <w:t>hand</w:t>
      </w:r>
      <w:r w:rsidR="005A02C9">
        <w:rPr>
          <w:spacing w:val="2"/>
        </w:rPr>
        <w:t xml:space="preserve"> </w:t>
      </w:r>
      <w:r w:rsidR="005A02C9">
        <w:t>it</w:t>
      </w:r>
      <w:r w:rsidR="005A02C9">
        <w:rPr>
          <w:spacing w:val="2"/>
        </w:rPr>
        <w:t xml:space="preserve"> </w:t>
      </w:r>
      <w:r w:rsidR="005A02C9">
        <w:t>might</w:t>
      </w:r>
      <w:r w:rsidR="005A02C9">
        <w:rPr>
          <w:spacing w:val="2"/>
        </w:rPr>
        <w:t xml:space="preserve"> </w:t>
      </w:r>
      <w:r w:rsidR="005A02C9">
        <w:t>hit</w:t>
      </w:r>
      <w:r w:rsidR="005A02C9">
        <w:rPr>
          <w:spacing w:val="2"/>
        </w:rPr>
        <w:t xml:space="preserve"> </w:t>
      </w:r>
      <w:r w:rsidR="005A02C9">
        <w:t>the</w:t>
      </w:r>
      <w:r w:rsidR="005A02C9">
        <w:rPr>
          <w:spacing w:val="2"/>
        </w:rPr>
        <w:t xml:space="preserve"> </w:t>
      </w:r>
      <w:r w:rsidR="005A02C9">
        <w:t>Mobile</w:t>
      </w:r>
      <w:r w:rsidR="005A02C9">
        <w:rPr>
          <w:spacing w:val="2"/>
        </w:rPr>
        <w:t xml:space="preserve"> </w:t>
      </w:r>
      <w:r w:rsidR="005A02C9">
        <w:t>Suits reactor</w:t>
      </w:r>
      <w:r w:rsidR="005A02C9">
        <w:rPr>
          <w:spacing w:val="44"/>
        </w:rPr>
        <w:t xml:space="preserve"> </w:t>
      </w:r>
      <w:r w:rsidR="005A02C9">
        <w:rPr>
          <w:spacing w:val="-1"/>
        </w:rPr>
        <w:t>blowing</w:t>
      </w:r>
      <w:r w:rsidR="005A02C9">
        <w:rPr>
          <w:spacing w:val="44"/>
        </w:rPr>
        <w:t xml:space="preserve"> </w:t>
      </w:r>
      <w:r w:rsidR="005A02C9">
        <w:t>it</w:t>
      </w:r>
      <w:r w:rsidR="005A02C9">
        <w:rPr>
          <w:spacing w:val="44"/>
        </w:rPr>
        <w:t xml:space="preserve"> </w:t>
      </w:r>
      <w:r w:rsidR="005A02C9">
        <w:t>sky-high.</w:t>
      </w:r>
      <w:r w:rsidR="005A02C9">
        <w:rPr>
          <w:spacing w:val="44"/>
        </w:rPr>
        <w:t xml:space="preserve"> </w:t>
      </w:r>
      <w:r w:rsidR="005A02C9">
        <w:t>Plus</w:t>
      </w:r>
      <w:r w:rsidR="005A02C9">
        <w:rPr>
          <w:spacing w:val="44"/>
        </w:rPr>
        <w:t xml:space="preserve"> </w:t>
      </w:r>
      <w:r w:rsidR="005A02C9">
        <w:t>it</w:t>
      </w:r>
      <w:r w:rsidR="005A02C9">
        <w:rPr>
          <w:spacing w:val="44"/>
        </w:rPr>
        <w:t xml:space="preserve"> </w:t>
      </w:r>
      <w:r w:rsidR="005A02C9">
        <w:rPr>
          <w:spacing w:val="-2"/>
        </w:rPr>
        <w:t>doesn’t</w:t>
      </w:r>
      <w:r w:rsidR="005A02C9">
        <w:rPr>
          <w:spacing w:val="44"/>
        </w:rPr>
        <w:t xml:space="preserve"> </w:t>
      </w:r>
      <w:r w:rsidR="005A02C9">
        <w:t>matter</w:t>
      </w:r>
      <w:r w:rsidR="005A02C9">
        <w:rPr>
          <w:spacing w:val="44"/>
        </w:rPr>
        <w:t xml:space="preserve"> </w:t>
      </w:r>
      <w:r w:rsidR="005A02C9">
        <w:rPr>
          <w:spacing w:val="-1"/>
        </w:rPr>
        <w:t>how</w:t>
      </w:r>
      <w:r w:rsidR="005A02C9">
        <w:rPr>
          <w:spacing w:val="44"/>
        </w:rPr>
        <w:t xml:space="preserve"> </w:t>
      </w:r>
      <w:r w:rsidR="005A02C9">
        <w:t>tough</w:t>
      </w:r>
      <w:r w:rsidR="005A02C9">
        <w:rPr>
          <w:spacing w:val="44"/>
        </w:rPr>
        <w:t xml:space="preserve"> </w:t>
      </w:r>
      <w:r w:rsidR="005A02C9">
        <w:t>a</w:t>
      </w:r>
      <w:r w:rsidR="005A02C9">
        <w:rPr>
          <w:spacing w:val="27"/>
        </w:rPr>
        <w:t xml:space="preserve"> </w:t>
      </w:r>
      <w:r w:rsidR="005A02C9">
        <w:t>Mobile</w:t>
      </w:r>
      <w:r w:rsidR="005A02C9">
        <w:rPr>
          <w:spacing w:val="7"/>
        </w:rPr>
        <w:t xml:space="preserve"> </w:t>
      </w:r>
      <w:r w:rsidR="005A02C9">
        <w:t>Suit</w:t>
      </w:r>
      <w:r w:rsidR="005A02C9">
        <w:rPr>
          <w:spacing w:val="7"/>
        </w:rPr>
        <w:t xml:space="preserve"> </w:t>
      </w:r>
      <w:r w:rsidR="005A02C9">
        <w:rPr>
          <w:spacing w:val="-3"/>
        </w:rPr>
        <w:t>is,</w:t>
      </w:r>
      <w:r w:rsidR="005A02C9">
        <w:rPr>
          <w:spacing w:val="7"/>
        </w:rPr>
        <w:t xml:space="preserve"> </w:t>
      </w:r>
      <w:r w:rsidR="005A02C9">
        <w:t>the</w:t>
      </w:r>
      <w:r w:rsidR="005A02C9">
        <w:rPr>
          <w:spacing w:val="7"/>
        </w:rPr>
        <w:t xml:space="preserve"> </w:t>
      </w:r>
      <w:r w:rsidR="005A02C9">
        <w:t>pilot</w:t>
      </w:r>
      <w:r w:rsidR="005A02C9">
        <w:rPr>
          <w:spacing w:val="7"/>
        </w:rPr>
        <w:t xml:space="preserve"> </w:t>
      </w:r>
      <w:r w:rsidR="005A02C9">
        <w:t>inside</w:t>
      </w:r>
      <w:r w:rsidR="005A02C9">
        <w:rPr>
          <w:spacing w:val="7"/>
        </w:rPr>
        <w:t xml:space="preserve"> </w:t>
      </w:r>
      <w:r w:rsidR="005A02C9">
        <w:t>can</w:t>
      </w:r>
      <w:r w:rsidR="005A02C9">
        <w:rPr>
          <w:spacing w:val="7"/>
        </w:rPr>
        <w:t xml:space="preserve"> </w:t>
      </w:r>
      <w:r w:rsidR="005A02C9">
        <w:t>still</w:t>
      </w:r>
      <w:r w:rsidR="005A02C9">
        <w:rPr>
          <w:spacing w:val="7"/>
        </w:rPr>
        <w:t xml:space="preserve"> </w:t>
      </w:r>
      <w:r w:rsidR="005A02C9">
        <w:t>be</w:t>
      </w:r>
      <w:r w:rsidR="005A02C9">
        <w:rPr>
          <w:spacing w:val="7"/>
        </w:rPr>
        <w:t xml:space="preserve"> </w:t>
      </w:r>
      <w:r w:rsidR="005A02C9">
        <w:t>stunned</w:t>
      </w:r>
      <w:r w:rsidR="005A02C9">
        <w:rPr>
          <w:spacing w:val="7"/>
        </w:rPr>
        <w:t xml:space="preserve"> </w:t>
      </w:r>
      <w:r w:rsidR="005A02C9">
        <w:t>or</w:t>
      </w:r>
      <w:r w:rsidR="005A02C9">
        <w:rPr>
          <w:spacing w:val="7"/>
        </w:rPr>
        <w:t xml:space="preserve"> </w:t>
      </w:r>
      <w:r w:rsidR="005A02C9">
        <w:rPr>
          <w:spacing w:val="-1"/>
        </w:rPr>
        <w:t>shaken</w:t>
      </w:r>
      <w:r w:rsidR="005A02C9">
        <w:rPr>
          <w:spacing w:val="7"/>
        </w:rPr>
        <w:t xml:space="preserve"> </w:t>
      </w:r>
      <w:r w:rsidR="005A02C9">
        <w:rPr>
          <w:spacing w:val="-2"/>
        </w:rPr>
        <w:t>by</w:t>
      </w:r>
      <w:r w:rsidR="005A02C9">
        <w:rPr>
          <w:spacing w:val="7"/>
        </w:rPr>
        <w:t xml:space="preserve"> </w:t>
      </w:r>
      <w:r w:rsidR="005A02C9">
        <w:t>the</w:t>
      </w:r>
      <w:r w:rsidR="005A02C9">
        <w:rPr>
          <w:spacing w:val="27"/>
        </w:rPr>
        <w:t xml:space="preserve"> </w:t>
      </w:r>
      <w:r w:rsidR="005A02C9">
        <w:t>concussion</w:t>
      </w:r>
      <w:r w:rsidR="005A02C9">
        <w:rPr>
          <w:spacing w:val="5"/>
        </w:rPr>
        <w:t xml:space="preserve"> </w:t>
      </w:r>
      <w:r w:rsidR="005A02C9">
        <w:t>of</w:t>
      </w:r>
      <w:r w:rsidR="005A02C9">
        <w:rPr>
          <w:spacing w:val="31"/>
        </w:rPr>
        <w:t xml:space="preserve"> </w:t>
      </w:r>
      <w:r w:rsidR="005A02C9">
        <w:t>the</w:t>
      </w:r>
      <w:r w:rsidR="005A02C9">
        <w:rPr>
          <w:spacing w:val="5"/>
        </w:rPr>
        <w:t xml:space="preserve"> </w:t>
      </w:r>
      <w:r w:rsidR="005A02C9">
        <w:t>hits</w:t>
      </w:r>
      <w:r w:rsidR="005A02C9">
        <w:rPr>
          <w:spacing w:val="5"/>
        </w:rPr>
        <w:t xml:space="preserve"> </w:t>
      </w:r>
      <w:r w:rsidR="005A02C9">
        <w:t>against</w:t>
      </w:r>
      <w:r w:rsidR="005A02C9">
        <w:rPr>
          <w:spacing w:val="5"/>
        </w:rPr>
        <w:t xml:space="preserve"> </w:t>
      </w:r>
      <w:r w:rsidR="005A02C9">
        <w:t>its</w:t>
      </w:r>
      <w:r w:rsidR="005A02C9">
        <w:rPr>
          <w:spacing w:val="5"/>
        </w:rPr>
        <w:t xml:space="preserve"> </w:t>
      </w:r>
      <w:r w:rsidR="005A02C9">
        <w:rPr>
          <w:spacing w:val="1"/>
        </w:rPr>
        <w:t>armored</w:t>
      </w:r>
      <w:r w:rsidR="005A02C9">
        <w:rPr>
          <w:spacing w:val="5"/>
        </w:rPr>
        <w:t xml:space="preserve"> </w:t>
      </w:r>
      <w:r w:rsidR="005A02C9">
        <w:rPr>
          <w:spacing w:val="-1"/>
        </w:rPr>
        <w:t>hide.</w:t>
      </w:r>
    </w:p>
    <w:p w:rsidR="00F87A27" w:rsidRDefault="00F87A27">
      <w:pPr>
        <w:spacing w:line="220" w:lineRule="exact"/>
        <w:jc w:val="both"/>
        <w:sectPr w:rsidR="00F87A27">
          <w:pgSz w:w="12240" w:h="15840"/>
          <w:pgMar w:top="480" w:right="240" w:bottom="280" w:left="740" w:header="720" w:footer="720" w:gutter="0"/>
          <w:cols w:num="2" w:space="720" w:equalWidth="0">
            <w:col w:w="5471" w:space="222"/>
            <w:col w:w="5567"/>
          </w:cols>
        </w:sectPr>
      </w:pPr>
    </w:p>
    <w:p w:rsidR="00F87A27" w:rsidRDefault="00E86CF6">
      <w:pPr>
        <w:spacing w:before="70" w:line="220" w:lineRule="exact"/>
        <w:ind w:left="109" w:right="6130"/>
        <w:jc w:val="both"/>
        <w:rPr>
          <w:rFonts w:ascii="Garamond" w:eastAsia="Garamond" w:hAnsi="Garamond" w:cs="Garamond"/>
          <w:sz w:val="20"/>
          <w:szCs w:val="20"/>
        </w:rPr>
      </w:pPr>
      <w:r w:rsidRPr="00E86CF6">
        <w:lastRenderedPageBreak/>
        <w:pict>
          <v:group id="_x0000_s1512" style="position:absolute;left:0;text-align:left;margin-left:328.6pt;margin-top:3.55pt;width:270.5pt;height:193.7pt;z-index:251620864;mso-position-horizontal-relative:page" coordorigin="6572,72" coordsize="5410,3874">
            <v:shape id="_x0000_s1515" type="#_x0000_t75" style="position:absolute;left:6581;top:81;width:5401;height:3862">
              <v:imagedata r:id="rId17" o:title=""/>
            </v:shape>
            <v:group id="_x0000_s1513" style="position:absolute;left:6582;top:82;width:5388;height:3853" coordorigin="6582,82" coordsize="5388,3853">
              <v:shape id="_x0000_s1514" style="position:absolute;left:6582;top:82;width:5388;height:3853" coordorigin="6582,82" coordsize="5388,3853" path="m6582,82r5388,l11970,3935r-5388,l6582,82xe" filled="f" strokeweight=".36133mm">
                <v:path arrowok="t"/>
              </v:shape>
            </v:group>
            <w10:wrap anchorx="page"/>
          </v:group>
        </w:pict>
      </w:r>
      <w:r w:rsidR="005A02C9">
        <w:rPr>
          <w:rFonts w:ascii="Garamond" w:eastAsia="Garamond" w:hAnsi="Garamond" w:cs="Garamond"/>
          <w:spacing w:val="4"/>
          <w:sz w:val="20"/>
          <w:szCs w:val="20"/>
        </w:rPr>
        <w:t>For</w:t>
      </w:r>
      <w:r w:rsidR="005A02C9">
        <w:rPr>
          <w:rFonts w:ascii="Garamond" w:eastAsia="Garamond" w:hAnsi="Garamond" w:cs="Garamond"/>
          <w:spacing w:val="29"/>
          <w:sz w:val="20"/>
          <w:szCs w:val="20"/>
        </w:rPr>
        <w:t xml:space="preserve"> </w:t>
      </w:r>
      <w:r w:rsidR="005A02C9">
        <w:rPr>
          <w:rFonts w:ascii="Garamond" w:eastAsia="Garamond" w:hAnsi="Garamond" w:cs="Garamond"/>
          <w:spacing w:val="5"/>
          <w:sz w:val="20"/>
          <w:szCs w:val="20"/>
        </w:rPr>
        <w:t>example:</w:t>
      </w:r>
      <w:r w:rsidR="005A02C9">
        <w:rPr>
          <w:rFonts w:ascii="Garamond" w:eastAsia="Garamond" w:hAnsi="Garamond" w:cs="Garamond"/>
          <w:spacing w:val="35"/>
          <w:sz w:val="20"/>
          <w:szCs w:val="20"/>
        </w:rPr>
        <w:t xml:space="preserve"> </w:t>
      </w:r>
      <w:r w:rsidR="005A02C9">
        <w:rPr>
          <w:rFonts w:ascii="Garamond" w:eastAsia="Garamond" w:hAnsi="Garamond" w:cs="Garamond"/>
          <w:i/>
          <w:sz w:val="20"/>
          <w:szCs w:val="20"/>
        </w:rPr>
        <w:t>A</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GM</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armed</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with</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a</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100mm</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Machine</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gun</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is</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standing</w:t>
      </w:r>
      <w:r w:rsidR="005A02C9">
        <w:rPr>
          <w:rFonts w:ascii="Garamond" w:eastAsia="Garamond" w:hAnsi="Garamond" w:cs="Garamond"/>
          <w:i/>
          <w:spacing w:val="22"/>
          <w:sz w:val="20"/>
          <w:szCs w:val="20"/>
        </w:rPr>
        <w:t xml:space="preserve"> </w:t>
      </w:r>
      <w:r w:rsidR="005A02C9">
        <w:rPr>
          <w:rFonts w:ascii="Garamond" w:eastAsia="Garamond" w:hAnsi="Garamond" w:cs="Garamond"/>
          <w:i/>
          <w:sz w:val="20"/>
          <w:szCs w:val="20"/>
        </w:rPr>
        <w:t>still</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trying</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to</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target</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a</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running</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Zaku</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in</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quartered</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cover.</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The</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pilots</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ballistic skill</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(BS)</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is</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3</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which</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looking</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at</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the</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to</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hit</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chart</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means</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he</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needs</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a</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4</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or</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more to</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hit.</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He</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rolls</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the</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two</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dice</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as</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indicated</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by</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the</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weapon</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type</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and</w:t>
      </w:r>
      <w:r w:rsidR="005A02C9">
        <w:rPr>
          <w:rFonts w:ascii="Garamond" w:eastAsia="Garamond" w:hAnsi="Garamond" w:cs="Garamond"/>
          <w:i/>
          <w:spacing w:val="9"/>
          <w:sz w:val="20"/>
          <w:szCs w:val="20"/>
        </w:rPr>
        <w:t xml:space="preserve"> </w:t>
      </w:r>
      <w:r w:rsidR="005A02C9">
        <w:rPr>
          <w:rFonts w:ascii="Garamond" w:eastAsia="Garamond" w:hAnsi="Garamond" w:cs="Garamond"/>
          <w:i/>
          <w:sz w:val="20"/>
          <w:szCs w:val="20"/>
        </w:rPr>
        <w:t>scores</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a</w:t>
      </w:r>
      <w:r w:rsidR="005A02C9">
        <w:rPr>
          <w:rFonts w:ascii="Garamond" w:eastAsia="Garamond" w:hAnsi="Garamond" w:cs="Garamond"/>
          <w:i/>
          <w:spacing w:val="8"/>
          <w:sz w:val="20"/>
          <w:szCs w:val="20"/>
        </w:rPr>
        <w:t xml:space="preserve"> </w:t>
      </w:r>
      <w:r w:rsidR="005A02C9">
        <w:rPr>
          <w:rFonts w:ascii="Garamond" w:eastAsia="Garamond" w:hAnsi="Garamond" w:cs="Garamond"/>
          <w:i/>
          <w:sz w:val="20"/>
          <w:szCs w:val="20"/>
        </w:rPr>
        <w:t>5 and</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a</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6,</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and</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then</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applies</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the</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modifiers.</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First</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a</w:t>
      </w:r>
      <w:r w:rsidR="005A02C9">
        <w:rPr>
          <w:rFonts w:ascii="Garamond" w:eastAsia="Garamond" w:hAnsi="Garamond" w:cs="Garamond"/>
          <w:i/>
          <w:spacing w:val="11"/>
          <w:sz w:val="20"/>
          <w:szCs w:val="20"/>
        </w:rPr>
        <w:t xml:space="preserve"> </w:t>
      </w:r>
      <w:r w:rsidR="005A02C9">
        <w:rPr>
          <w:rFonts w:ascii="Garamond" w:eastAsia="Garamond" w:hAnsi="Garamond" w:cs="Garamond"/>
          <w:i/>
          <w:sz w:val="20"/>
          <w:szCs w:val="20"/>
        </w:rPr>
        <w:t>–2</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for</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the</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running</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Zaku, then</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an</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addition</w:t>
      </w:r>
      <w:r w:rsidR="005A02C9">
        <w:rPr>
          <w:rFonts w:ascii="Garamond" w:eastAsia="Garamond" w:hAnsi="Garamond" w:cs="Garamond"/>
          <w:i/>
          <w:spacing w:val="6"/>
          <w:sz w:val="20"/>
          <w:szCs w:val="20"/>
        </w:rPr>
        <w:t xml:space="preserve"> </w:t>
      </w:r>
      <w:r w:rsidR="005A02C9">
        <w:rPr>
          <w:rFonts w:ascii="Garamond" w:eastAsia="Garamond" w:hAnsi="Garamond" w:cs="Garamond"/>
          <w:i/>
          <w:sz w:val="20"/>
          <w:szCs w:val="20"/>
        </w:rPr>
        <w:t>–1</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for</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the</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cover</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the</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Zaku</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is</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in</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taking</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his</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dice</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score</w:t>
      </w:r>
      <w:r w:rsidR="005A02C9">
        <w:rPr>
          <w:rFonts w:ascii="Garamond" w:eastAsia="Garamond" w:hAnsi="Garamond" w:cs="Garamond"/>
          <w:i/>
          <w:spacing w:val="5"/>
          <w:sz w:val="20"/>
          <w:szCs w:val="20"/>
        </w:rPr>
        <w:t xml:space="preserve"> </w:t>
      </w:r>
      <w:r w:rsidR="005A02C9">
        <w:rPr>
          <w:rFonts w:ascii="Garamond" w:eastAsia="Garamond" w:hAnsi="Garamond" w:cs="Garamond"/>
          <w:i/>
          <w:sz w:val="20"/>
          <w:szCs w:val="20"/>
        </w:rPr>
        <w:t>down to</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2</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and</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3</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which</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means</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he</w:t>
      </w:r>
      <w:r w:rsidR="005A02C9">
        <w:rPr>
          <w:rFonts w:ascii="Garamond" w:eastAsia="Garamond" w:hAnsi="Garamond" w:cs="Garamond"/>
          <w:i/>
          <w:spacing w:val="3"/>
          <w:sz w:val="20"/>
          <w:szCs w:val="20"/>
        </w:rPr>
        <w:t xml:space="preserve"> </w:t>
      </w:r>
      <w:r w:rsidR="005A02C9">
        <w:rPr>
          <w:rFonts w:ascii="Garamond" w:eastAsia="Garamond" w:hAnsi="Garamond" w:cs="Garamond"/>
          <w:i/>
          <w:sz w:val="20"/>
          <w:szCs w:val="20"/>
        </w:rPr>
        <w:t>has</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missed.</w:t>
      </w:r>
      <w:r w:rsidR="005A02C9">
        <w:rPr>
          <w:rFonts w:ascii="Garamond" w:eastAsia="Garamond" w:hAnsi="Garamond" w:cs="Garamond"/>
          <w:i/>
          <w:spacing w:val="3"/>
          <w:sz w:val="20"/>
          <w:szCs w:val="20"/>
        </w:rPr>
        <w:t xml:space="preserve"> </w:t>
      </w:r>
      <w:r w:rsidR="005A02C9">
        <w:rPr>
          <w:rFonts w:ascii="Garamond" w:eastAsia="Garamond" w:hAnsi="Garamond" w:cs="Garamond"/>
          <w:i/>
          <w:sz w:val="20"/>
          <w:szCs w:val="20"/>
        </w:rPr>
        <w:t>However</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his</w:t>
      </w:r>
      <w:r w:rsidR="005A02C9">
        <w:rPr>
          <w:rFonts w:ascii="Garamond" w:eastAsia="Garamond" w:hAnsi="Garamond" w:cs="Garamond"/>
          <w:i/>
          <w:spacing w:val="3"/>
          <w:sz w:val="20"/>
          <w:szCs w:val="20"/>
        </w:rPr>
        <w:t xml:space="preserve"> </w:t>
      </w:r>
      <w:r w:rsidR="005A02C9">
        <w:rPr>
          <w:rFonts w:ascii="Garamond" w:eastAsia="Garamond" w:hAnsi="Garamond" w:cs="Garamond"/>
          <w:i/>
          <w:sz w:val="20"/>
          <w:szCs w:val="20"/>
        </w:rPr>
        <w:t>GM</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was</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stationary</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to improve</w:t>
      </w:r>
      <w:r w:rsidR="005A02C9">
        <w:rPr>
          <w:rFonts w:ascii="Garamond" w:eastAsia="Garamond" w:hAnsi="Garamond" w:cs="Garamond"/>
          <w:i/>
          <w:spacing w:val="2"/>
          <w:sz w:val="20"/>
          <w:szCs w:val="20"/>
        </w:rPr>
        <w:t xml:space="preserve"> </w:t>
      </w:r>
      <w:r w:rsidR="005A02C9">
        <w:rPr>
          <w:rFonts w:ascii="Garamond" w:eastAsia="Garamond" w:hAnsi="Garamond" w:cs="Garamond"/>
          <w:i/>
          <w:sz w:val="20"/>
          <w:szCs w:val="20"/>
        </w:rPr>
        <w:t>his</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targeting</w:t>
      </w:r>
      <w:r w:rsidR="005A02C9">
        <w:rPr>
          <w:rFonts w:ascii="Garamond" w:eastAsia="Garamond" w:hAnsi="Garamond" w:cs="Garamond"/>
          <w:i/>
          <w:spacing w:val="2"/>
          <w:sz w:val="20"/>
          <w:szCs w:val="20"/>
        </w:rPr>
        <w:t xml:space="preserve"> </w:t>
      </w:r>
      <w:r w:rsidR="005A02C9">
        <w:rPr>
          <w:rFonts w:ascii="Garamond" w:eastAsia="Garamond" w:hAnsi="Garamond" w:cs="Garamond"/>
          <w:i/>
          <w:sz w:val="20"/>
          <w:szCs w:val="20"/>
        </w:rPr>
        <w:t>and</w:t>
      </w:r>
      <w:r w:rsidR="005A02C9">
        <w:rPr>
          <w:rFonts w:ascii="Garamond" w:eastAsia="Garamond" w:hAnsi="Garamond" w:cs="Garamond"/>
          <w:i/>
          <w:spacing w:val="2"/>
          <w:sz w:val="20"/>
          <w:szCs w:val="20"/>
        </w:rPr>
        <w:t xml:space="preserve"> </w:t>
      </w:r>
      <w:r w:rsidR="005A02C9">
        <w:rPr>
          <w:rFonts w:ascii="Garamond" w:eastAsia="Garamond" w:hAnsi="Garamond" w:cs="Garamond"/>
          <w:i/>
          <w:sz w:val="20"/>
          <w:szCs w:val="20"/>
        </w:rPr>
        <w:t>his</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target</w:t>
      </w:r>
      <w:r w:rsidR="005A02C9">
        <w:rPr>
          <w:rFonts w:ascii="Garamond" w:eastAsia="Garamond" w:hAnsi="Garamond" w:cs="Garamond"/>
          <w:i/>
          <w:spacing w:val="2"/>
          <w:sz w:val="20"/>
          <w:szCs w:val="20"/>
        </w:rPr>
        <w:t xml:space="preserve"> </w:t>
      </w:r>
      <w:r w:rsidR="005A02C9">
        <w:rPr>
          <w:rFonts w:ascii="Garamond" w:eastAsia="Garamond" w:hAnsi="Garamond" w:cs="Garamond"/>
          <w:i/>
          <w:sz w:val="20"/>
          <w:szCs w:val="20"/>
        </w:rPr>
        <w:t>was</w:t>
      </w:r>
      <w:r w:rsidR="005A02C9">
        <w:rPr>
          <w:rFonts w:ascii="Garamond" w:eastAsia="Garamond" w:hAnsi="Garamond" w:cs="Garamond"/>
          <w:i/>
          <w:spacing w:val="2"/>
          <w:sz w:val="20"/>
          <w:szCs w:val="20"/>
        </w:rPr>
        <w:t xml:space="preserve"> </w:t>
      </w:r>
      <w:r w:rsidR="005A02C9">
        <w:rPr>
          <w:rFonts w:ascii="Garamond" w:eastAsia="Garamond" w:hAnsi="Garamond" w:cs="Garamond"/>
          <w:i/>
          <w:sz w:val="20"/>
          <w:szCs w:val="20"/>
        </w:rPr>
        <w:t>within</w:t>
      </w:r>
      <w:r w:rsidR="005A02C9">
        <w:rPr>
          <w:rFonts w:ascii="Garamond" w:eastAsia="Garamond" w:hAnsi="Garamond" w:cs="Garamond"/>
          <w:i/>
          <w:spacing w:val="2"/>
          <w:sz w:val="20"/>
          <w:szCs w:val="20"/>
        </w:rPr>
        <w:t xml:space="preserve"> </w:t>
      </w:r>
      <w:r w:rsidR="005A02C9">
        <w:rPr>
          <w:rFonts w:ascii="Garamond" w:eastAsia="Garamond" w:hAnsi="Garamond" w:cs="Garamond"/>
          <w:i/>
          <w:sz w:val="20"/>
          <w:szCs w:val="20"/>
        </w:rPr>
        <w:t>half</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range</w:t>
      </w:r>
      <w:r w:rsidR="005A02C9">
        <w:rPr>
          <w:rFonts w:ascii="Garamond" w:eastAsia="Garamond" w:hAnsi="Garamond" w:cs="Garamond"/>
          <w:i/>
          <w:spacing w:val="2"/>
          <w:sz w:val="20"/>
          <w:szCs w:val="20"/>
        </w:rPr>
        <w:t xml:space="preserve"> </w:t>
      </w:r>
      <w:r w:rsidR="005A02C9">
        <w:rPr>
          <w:rFonts w:ascii="Garamond" w:eastAsia="Garamond" w:hAnsi="Garamond" w:cs="Garamond"/>
          <w:i/>
          <w:sz w:val="20"/>
          <w:szCs w:val="20"/>
        </w:rPr>
        <w:t>of</w:t>
      </w:r>
      <w:r w:rsidR="005A02C9">
        <w:rPr>
          <w:rFonts w:ascii="Garamond" w:eastAsia="Garamond" w:hAnsi="Garamond" w:cs="Garamond"/>
          <w:i/>
          <w:spacing w:val="4"/>
          <w:sz w:val="20"/>
          <w:szCs w:val="20"/>
        </w:rPr>
        <w:t xml:space="preserve"> </w:t>
      </w:r>
      <w:r w:rsidR="005A02C9">
        <w:rPr>
          <w:rFonts w:ascii="Garamond" w:eastAsia="Garamond" w:hAnsi="Garamond" w:cs="Garamond"/>
          <w:i/>
          <w:sz w:val="20"/>
          <w:szCs w:val="20"/>
        </w:rPr>
        <w:t>his</w:t>
      </w:r>
      <w:r w:rsidR="005A02C9">
        <w:rPr>
          <w:rFonts w:ascii="Garamond" w:eastAsia="Garamond" w:hAnsi="Garamond" w:cs="Garamond"/>
          <w:i/>
          <w:spacing w:val="1"/>
          <w:sz w:val="20"/>
          <w:szCs w:val="20"/>
        </w:rPr>
        <w:t xml:space="preserve"> </w:t>
      </w:r>
      <w:r w:rsidR="005A02C9">
        <w:rPr>
          <w:rFonts w:ascii="Garamond" w:eastAsia="Garamond" w:hAnsi="Garamond" w:cs="Garamond"/>
          <w:i/>
          <w:sz w:val="20"/>
          <w:szCs w:val="20"/>
        </w:rPr>
        <w:t>weapon</w:t>
      </w:r>
      <w:r w:rsidR="005A02C9">
        <w:rPr>
          <w:rFonts w:ascii="Garamond" w:eastAsia="Garamond" w:hAnsi="Garamond" w:cs="Garamond"/>
          <w:i/>
          <w:spacing w:val="2"/>
          <w:sz w:val="20"/>
          <w:szCs w:val="20"/>
        </w:rPr>
        <w:t xml:space="preserve"> </w:t>
      </w:r>
      <w:r w:rsidR="005A02C9">
        <w:rPr>
          <w:rFonts w:ascii="Garamond" w:eastAsia="Garamond" w:hAnsi="Garamond" w:cs="Garamond"/>
          <w:i/>
          <w:sz w:val="20"/>
          <w:szCs w:val="20"/>
        </w:rPr>
        <w:t>so he</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gains</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a</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+2</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to</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his</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dice</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taken</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both</w:t>
      </w:r>
      <w:r w:rsidR="005A02C9">
        <w:rPr>
          <w:rFonts w:ascii="Garamond" w:eastAsia="Garamond" w:hAnsi="Garamond" w:cs="Garamond"/>
          <w:i/>
          <w:spacing w:val="16"/>
          <w:sz w:val="20"/>
          <w:szCs w:val="20"/>
        </w:rPr>
        <w:t xml:space="preserve"> </w:t>
      </w:r>
      <w:r w:rsidR="005A02C9">
        <w:rPr>
          <w:rFonts w:ascii="Garamond" w:eastAsia="Garamond" w:hAnsi="Garamond" w:cs="Garamond"/>
          <w:i/>
          <w:sz w:val="20"/>
          <w:szCs w:val="20"/>
        </w:rPr>
        <w:t>his</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scores</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back</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to</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4</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and</w:t>
      </w:r>
      <w:r w:rsidR="005A02C9">
        <w:rPr>
          <w:rFonts w:ascii="Garamond" w:eastAsia="Garamond" w:hAnsi="Garamond" w:cs="Garamond"/>
          <w:i/>
          <w:spacing w:val="33"/>
          <w:sz w:val="20"/>
          <w:szCs w:val="20"/>
        </w:rPr>
        <w:t xml:space="preserve"> </w:t>
      </w:r>
      <w:r w:rsidR="005A02C9">
        <w:rPr>
          <w:rFonts w:ascii="Garamond" w:eastAsia="Garamond" w:hAnsi="Garamond" w:cs="Garamond"/>
          <w:i/>
          <w:sz w:val="20"/>
          <w:szCs w:val="20"/>
        </w:rPr>
        <w:t>5.</w:t>
      </w:r>
      <w:r w:rsidR="005A02C9">
        <w:rPr>
          <w:rFonts w:ascii="Garamond" w:eastAsia="Garamond" w:hAnsi="Garamond" w:cs="Garamond"/>
          <w:i/>
          <w:spacing w:val="33"/>
          <w:sz w:val="20"/>
          <w:szCs w:val="20"/>
        </w:rPr>
        <w:t xml:space="preserve"> </w:t>
      </w:r>
      <w:r w:rsidR="005A02C9">
        <w:rPr>
          <w:rFonts w:ascii="Garamond" w:eastAsia="Garamond" w:hAnsi="Garamond" w:cs="Garamond"/>
          <w:sz w:val="20"/>
          <w:szCs w:val="20"/>
        </w:rPr>
        <w:t xml:space="preserve">A </w:t>
      </w:r>
      <w:r w:rsidR="005A02C9">
        <w:rPr>
          <w:rFonts w:ascii="Garamond" w:eastAsia="Garamond" w:hAnsi="Garamond" w:cs="Garamond"/>
          <w:spacing w:val="16"/>
          <w:sz w:val="20"/>
          <w:szCs w:val="20"/>
        </w:rPr>
        <w:t>D</w:t>
      </w:r>
      <w:r w:rsidR="005A02C9">
        <w:rPr>
          <w:rFonts w:ascii="Garamond" w:eastAsia="Garamond" w:hAnsi="Garamond" w:cs="Garamond"/>
          <w:spacing w:val="17"/>
          <w:sz w:val="20"/>
          <w:szCs w:val="20"/>
        </w:rPr>
        <w:t>OUBL</w:t>
      </w:r>
      <w:r w:rsidR="005A02C9">
        <w:rPr>
          <w:rFonts w:ascii="Garamond" w:eastAsia="Garamond" w:hAnsi="Garamond" w:cs="Garamond"/>
          <w:sz w:val="20"/>
          <w:szCs w:val="20"/>
        </w:rPr>
        <w:t>E</w:t>
      </w:r>
      <w:r w:rsidR="005A02C9">
        <w:rPr>
          <w:rFonts w:ascii="Garamond" w:eastAsia="Garamond" w:hAnsi="Garamond" w:cs="Garamond"/>
          <w:spacing w:val="33"/>
          <w:sz w:val="20"/>
          <w:szCs w:val="20"/>
        </w:rPr>
        <w:t xml:space="preserve"> </w:t>
      </w:r>
      <w:r w:rsidR="005A02C9">
        <w:rPr>
          <w:rFonts w:ascii="Garamond" w:eastAsia="Garamond" w:hAnsi="Garamond" w:cs="Garamond"/>
          <w:spacing w:val="17"/>
          <w:sz w:val="20"/>
          <w:szCs w:val="20"/>
        </w:rPr>
        <w:t>HIT!</w:t>
      </w:r>
    </w:p>
    <w:p w:rsidR="00F87A27" w:rsidRDefault="005A02C9">
      <w:pPr>
        <w:pStyle w:val="BodyText"/>
        <w:spacing w:before="4"/>
        <w:ind w:left="105"/>
        <w:jc w:val="both"/>
      </w:pPr>
      <w:r>
        <w:rPr>
          <w:spacing w:val="4"/>
        </w:rPr>
        <w:t>The</w:t>
      </w:r>
      <w:r>
        <w:rPr>
          <w:spacing w:val="20"/>
        </w:rPr>
        <w:t xml:space="preserve"> </w:t>
      </w:r>
      <w:r>
        <w:rPr>
          <w:spacing w:val="5"/>
        </w:rPr>
        <w:t>Rule</w:t>
      </w:r>
      <w:r>
        <w:rPr>
          <w:spacing w:val="20"/>
        </w:rPr>
        <w:t xml:space="preserve"> </w:t>
      </w:r>
      <w:r>
        <w:rPr>
          <w:spacing w:val="3"/>
        </w:rPr>
        <w:t>of</w:t>
      </w:r>
      <w:r>
        <w:rPr>
          <w:spacing w:val="20"/>
        </w:rPr>
        <w:t xml:space="preserve"> </w:t>
      </w:r>
      <w:r>
        <w:rPr>
          <w:spacing w:val="4"/>
        </w:rPr>
        <w:t>One</w:t>
      </w:r>
      <w:r>
        <w:rPr>
          <w:spacing w:val="20"/>
        </w:rPr>
        <w:t xml:space="preserve"> </w:t>
      </w:r>
      <w:r>
        <w:rPr>
          <w:spacing w:val="4"/>
        </w:rPr>
        <w:t>and</w:t>
      </w:r>
      <w:r>
        <w:rPr>
          <w:spacing w:val="21"/>
        </w:rPr>
        <w:t xml:space="preserve"> </w:t>
      </w:r>
      <w:r>
        <w:rPr>
          <w:spacing w:val="7"/>
        </w:rPr>
        <w:t>Six</w:t>
      </w:r>
    </w:p>
    <w:p w:rsidR="00F87A27" w:rsidRDefault="00F87A27">
      <w:pPr>
        <w:spacing w:before="1"/>
        <w:rPr>
          <w:rFonts w:ascii="Garamond" w:eastAsia="Garamond" w:hAnsi="Garamond" w:cs="Garamond"/>
          <w:sz w:val="9"/>
          <w:szCs w:val="9"/>
        </w:rPr>
      </w:pPr>
    </w:p>
    <w:p w:rsidR="00F87A27" w:rsidRDefault="00F87A27">
      <w:pPr>
        <w:rPr>
          <w:rFonts w:ascii="Garamond" w:eastAsia="Garamond" w:hAnsi="Garamond" w:cs="Garamond"/>
          <w:sz w:val="9"/>
          <w:szCs w:val="9"/>
        </w:rPr>
        <w:sectPr w:rsidR="00F87A27">
          <w:pgSz w:w="12240" w:h="15840"/>
          <w:pgMar w:top="520" w:right="140" w:bottom="280" w:left="840" w:header="720" w:footer="720" w:gutter="0"/>
          <w:cols w:space="720"/>
        </w:sectPr>
      </w:pPr>
    </w:p>
    <w:p w:rsidR="00F87A27" w:rsidRDefault="005A02C9">
      <w:pPr>
        <w:pStyle w:val="BodyText"/>
        <w:spacing w:before="77" w:line="220" w:lineRule="exact"/>
        <w:ind w:left="133"/>
        <w:jc w:val="both"/>
      </w:pPr>
      <w:r>
        <w:lastRenderedPageBreak/>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F87A27" w:rsidRDefault="00F87A27">
      <w:pPr>
        <w:spacing w:before="1"/>
        <w:rPr>
          <w:rFonts w:ascii="Garamond" w:eastAsia="Garamond" w:hAnsi="Garamond" w:cs="Garamond"/>
          <w:sz w:val="18"/>
          <w:szCs w:val="18"/>
        </w:rPr>
      </w:pPr>
    </w:p>
    <w:p w:rsidR="00F87A27" w:rsidRDefault="005A02C9">
      <w:pPr>
        <w:pStyle w:val="BodyText"/>
        <w:spacing w:line="220" w:lineRule="exact"/>
        <w:ind w:left="109" w:right="19"/>
        <w:jc w:val="both"/>
      </w:pPr>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F87A27" w:rsidRDefault="005A02C9">
      <w:pPr>
        <w:rPr>
          <w:rFonts w:ascii="Garamond" w:eastAsia="Garamond" w:hAnsi="Garamond" w:cs="Garamond"/>
          <w:sz w:val="20"/>
          <w:szCs w:val="20"/>
        </w:rPr>
      </w:pPr>
      <w:r>
        <w:br w:type="column"/>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spacing w:before="8"/>
        <w:rPr>
          <w:rFonts w:ascii="Garamond" w:eastAsia="Garamond" w:hAnsi="Garamond" w:cs="Garamond"/>
          <w:sz w:val="27"/>
          <w:szCs w:val="27"/>
        </w:rPr>
      </w:pPr>
    </w:p>
    <w:p w:rsidR="00F87A27" w:rsidRDefault="005A02C9">
      <w:pPr>
        <w:pStyle w:val="Heading4"/>
        <w:ind w:left="136"/>
        <w:rPr>
          <w:rFonts w:cs="Garamond"/>
          <w:b w:val="0"/>
          <w:bCs w:val="0"/>
        </w:rPr>
      </w:pPr>
      <w:r>
        <w:t>Shooting Phase Leadership Tests</w:t>
      </w:r>
    </w:p>
    <w:p w:rsidR="00F87A27" w:rsidRDefault="005A02C9">
      <w:pPr>
        <w:pStyle w:val="BodyText"/>
        <w:spacing w:before="100" w:line="256" w:lineRule="auto"/>
        <w:ind w:left="109" w:right="478"/>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  Penetrating hits, which cause even more damage force the pilot to add +1 to his leadership roll.</w:t>
      </w:r>
    </w:p>
    <w:p w:rsidR="00F87A27" w:rsidRDefault="00F87A27">
      <w:pPr>
        <w:spacing w:line="256" w:lineRule="auto"/>
        <w:sectPr w:rsidR="00F87A27">
          <w:type w:val="continuous"/>
          <w:pgSz w:w="12240" w:h="15840"/>
          <w:pgMar w:top="700" w:right="140" w:bottom="280" w:left="840" w:header="720" w:footer="720" w:gutter="0"/>
          <w:cols w:num="2" w:space="720" w:equalWidth="0">
            <w:col w:w="5149" w:space="492"/>
            <w:col w:w="5619"/>
          </w:cols>
        </w:sectPr>
      </w:pPr>
    </w:p>
    <w:p w:rsidR="00F87A27" w:rsidRDefault="005A02C9">
      <w:pPr>
        <w:pStyle w:val="Heading1"/>
        <w:spacing w:before="38"/>
        <w:jc w:val="both"/>
        <w:rPr>
          <w:b w:val="0"/>
          <w:bCs w:val="0"/>
        </w:rPr>
      </w:pPr>
      <w:r>
        <w:lastRenderedPageBreak/>
        <w:t>The Assault</w:t>
      </w:r>
      <w:r>
        <w:rPr>
          <w:spacing w:val="-1"/>
        </w:rPr>
        <w:t xml:space="preserve"> </w:t>
      </w:r>
      <w:r>
        <w:t>Phase</w:t>
      </w:r>
    </w:p>
    <w:p w:rsidR="00F87A27" w:rsidRDefault="005A02C9">
      <w:pPr>
        <w:pStyle w:val="BodyText"/>
        <w:spacing w:before="215" w:line="256" w:lineRule="auto"/>
        <w:ind w:left="119"/>
        <w:jc w:val="both"/>
      </w:pPr>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F87A27" w:rsidRDefault="005A02C9">
      <w:pPr>
        <w:pStyle w:val="BodyText"/>
        <w:spacing w:before="170" w:line="256" w:lineRule="auto"/>
        <w:ind w:left="119" w:right="227"/>
        <w:jc w:val="both"/>
        <w:rPr>
          <w:rFonts w:cs="Garamond"/>
        </w:rPr>
      </w:pPr>
      <w:r>
        <w:br w:type="column"/>
      </w:r>
      <w:r>
        <w:lastRenderedPageBreak/>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dor any bonus.</w:t>
      </w:r>
    </w:p>
    <w:p w:rsidR="00F87A27" w:rsidRDefault="005A02C9">
      <w:pPr>
        <w:pStyle w:val="BodyText"/>
        <w:spacing w:before="84" w:line="256" w:lineRule="auto"/>
        <w:ind w:left="119" w:right="227"/>
        <w:jc w:val="both"/>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oponent.</w:t>
      </w:r>
      <w:r>
        <w:rPr>
          <w:spacing w:val="16"/>
        </w:rPr>
        <w:t xml:space="preserve"> </w:t>
      </w:r>
      <w:r>
        <w:t>If</w:t>
      </w:r>
      <w:r>
        <w:rPr>
          <w:spacing w:val="8"/>
        </w:rPr>
        <w:t xml:space="preserve"> </w:t>
      </w:r>
      <w:r>
        <w:t>he</w:t>
      </w:r>
      <w:r>
        <w:rPr>
          <w:spacing w:val="8"/>
        </w:rPr>
        <w:t xml:space="preserve"> </w:t>
      </w:r>
      <w:r>
        <w:t>suceeds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F87A27" w:rsidRDefault="00F87A27">
      <w:pPr>
        <w:spacing w:line="256" w:lineRule="auto"/>
        <w:jc w:val="both"/>
        <w:sectPr w:rsidR="00F87A27">
          <w:pgSz w:w="12240" w:h="15840"/>
          <w:pgMar w:top="540" w:right="300" w:bottom="280" w:left="820" w:header="720" w:footer="720" w:gutter="0"/>
          <w:cols w:num="2" w:space="720" w:equalWidth="0">
            <w:col w:w="4869" w:space="727"/>
            <w:col w:w="5524"/>
          </w:cols>
        </w:sectPr>
      </w:pPr>
    </w:p>
    <w:p w:rsidR="00F87A27" w:rsidRDefault="00F87A27">
      <w:pPr>
        <w:spacing w:before="4"/>
        <w:rPr>
          <w:rFonts w:ascii="Garamond" w:eastAsia="Garamond" w:hAnsi="Garamond" w:cs="Garamond"/>
          <w:sz w:val="21"/>
          <w:szCs w:val="21"/>
        </w:rPr>
      </w:pPr>
    </w:p>
    <w:p w:rsidR="00F87A27" w:rsidRDefault="00F87A27">
      <w:pPr>
        <w:rPr>
          <w:rFonts w:ascii="Garamond" w:eastAsia="Garamond" w:hAnsi="Garamond" w:cs="Garamond"/>
          <w:sz w:val="21"/>
          <w:szCs w:val="21"/>
        </w:rPr>
        <w:sectPr w:rsidR="00F87A27">
          <w:type w:val="continuous"/>
          <w:pgSz w:w="12240" w:h="15840"/>
          <w:pgMar w:top="700" w:right="300" w:bottom="280" w:left="820" w:header="720" w:footer="720" w:gutter="0"/>
          <w:cols w:space="720"/>
        </w:sectPr>
      </w:pPr>
    </w:p>
    <w:p w:rsidR="00F87A27" w:rsidRDefault="005A02C9">
      <w:pPr>
        <w:pStyle w:val="Heading4"/>
        <w:spacing w:before="81"/>
        <w:ind w:left="119"/>
        <w:jc w:val="both"/>
        <w:rPr>
          <w:rFonts w:cs="Garamond"/>
          <w:b w:val="0"/>
          <w:bCs w:val="0"/>
        </w:rPr>
      </w:pPr>
      <w:r>
        <w:lastRenderedPageBreak/>
        <w:t>The Assault</w:t>
      </w:r>
      <w:r>
        <w:rPr>
          <w:spacing w:val="-1"/>
        </w:rPr>
        <w:t xml:space="preserve"> </w:t>
      </w:r>
      <w:r>
        <w:t>Process</w:t>
      </w:r>
    </w:p>
    <w:p w:rsidR="00F87A27" w:rsidRDefault="00F87A27">
      <w:pPr>
        <w:rPr>
          <w:rFonts w:ascii="Garamond" w:eastAsia="Garamond" w:hAnsi="Garamond" w:cs="Garamond"/>
          <w:b/>
          <w:bCs/>
          <w:sz w:val="20"/>
          <w:szCs w:val="20"/>
        </w:rPr>
      </w:pPr>
    </w:p>
    <w:p w:rsidR="00F87A27" w:rsidRDefault="00F87A27">
      <w:pPr>
        <w:spacing w:before="8"/>
        <w:rPr>
          <w:rFonts w:ascii="Garamond" w:eastAsia="Garamond" w:hAnsi="Garamond" w:cs="Garamond"/>
          <w:b/>
          <w:bCs/>
          <w:sz w:val="17"/>
          <w:szCs w:val="17"/>
        </w:rPr>
      </w:pPr>
    </w:p>
    <w:p w:rsidR="00F87A27" w:rsidRDefault="005A02C9">
      <w:pPr>
        <w:numPr>
          <w:ilvl w:val="0"/>
          <w:numId w:val="12"/>
        </w:numPr>
        <w:tabs>
          <w:tab w:val="left" w:pos="319"/>
        </w:tabs>
        <w:jc w:val="both"/>
        <w:rPr>
          <w:rFonts w:ascii="Garamond" w:eastAsia="Garamond" w:hAnsi="Garamond" w:cs="Garamond"/>
          <w:sz w:val="20"/>
          <w:szCs w:val="20"/>
        </w:rPr>
      </w:pPr>
      <w:r>
        <w:rPr>
          <w:rFonts w:ascii="Garamond"/>
          <w:b/>
          <w:sz w:val="20"/>
        </w:rPr>
        <w:t>Choose a unit</w:t>
      </w:r>
    </w:p>
    <w:p w:rsidR="00F87A27" w:rsidRDefault="005A02C9">
      <w:pPr>
        <w:pStyle w:val="BodyText"/>
        <w:spacing w:before="149" w:line="256" w:lineRule="auto"/>
        <w:ind w:left="118"/>
        <w:jc w:val="both"/>
      </w:pPr>
      <w:r>
        <w:rPr>
          <w:spacing w:val="-1"/>
        </w:rPr>
        <w:t>Select</w:t>
      </w:r>
      <w:r>
        <w:rPr>
          <w:spacing w:val="8"/>
        </w:rPr>
        <w:t xml:space="preserve"> </w:t>
      </w:r>
      <w:r>
        <w:t>a</w:t>
      </w:r>
      <w:r>
        <w:rPr>
          <w:spacing w:val="8"/>
        </w:rPr>
        <w:t xml:space="preserve"> </w:t>
      </w:r>
      <w:r>
        <w:t>unit</w:t>
      </w:r>
      <w:r>
        <w:rPr>
          <w:spacing w:val="8"/>
        </w:rPr>
        <w:t xml:space="preserve"> </w:t>
      </w:r>
      <w:r>
        <w:t>which</w:t>
      </w:r>
      <w:r>
        <w:rPr>
          <w:spacing w:val="8"/>
        </w:rPr>
        <w:t xml:space="preserve"> </w:t>
      </w:r>
      <w:r>
        <w:t>has</w:t>
      </w:r>
      <w:r>
        <w:rPr>
          <w:spacing w:val="8"/>
        </w:rPr>
        <w:t xml:space="preserve"> </w:t>
      </w:r>
      <w:r>
        <w:t>not</w:t>
      </w:r>
      <w:r>
        <w:rPr>
          <w:spacing w:val="8"/>
        </w:rPr>
        <w:t xml:space="preserve"> </w:t>
      </w:r>
      <w:r>
        <w:t>already</w:t>
      </w:r>
      <w:r>
        <w:rPr>
          <w:spacing w:val="8"/>
        </w:rPr>
        <w:t xml:space="preserve"> </w:t>
      </w:r>
      <w:r>
        <w:t>made</w:t>
      </w:r>
      <w:r>
        <w:rPr>
          <w:spacing w:val="8"/>
        </w:rPr>
        <w:t xml:space="preserve"> </w:t>
      </w:r>
      <w:r>
        <w:t>an</w:t>
      </w:r>
      <w:r>
        <w:rPr>
          <w:spacing w:val="8"/>
        </w:rPr>
        <w:t xml:space="preserve"> </w:t>
      </w:r>
      <w:r>
        <w:t>assault</w:t>
      </w:r>
      <w:r>
        <w:rPr>
          <w:spacing w:val="8"/>
        </w:rPr>
        <w:t xml:space="preserve"> </w:t>
      </w:r>
      <w:r>
        <w:t>and</w:t>
      </w:r>
      <w:r>
        <w:rPr>
          <w:spacing w:val="25"/>
        </w:rPr>
        <w:t xml:space="preserve"> </w:t>
      </w:r>
      <w:r>
        <w:t>is</w:t>
      </w:r>
      <w:r>
        <w:rPr>
          <w:spacing w:val="1"/>
        </w:rPr>
        <w:t xml:space="preserve"> </w:t>
      </w:r>
      <w:r>
        <w:t>capable</w:t>
      </w:r>
      <w:r>
        <w:rPr>
          <w:spacing w:val="1"/>
        </w:rPr>
        <w:t xml:space="preserve"> </w:t>
      </w:r>
      <w:r>
        <w:t>of</w:t>
      </w:r>
      <w:r>
        <w:rPr>
          <w:spacing w:val="1"/>
        </w:rPr>
        <w:t xml:space="preserve"> </w:t>
      </w:r>
      <w:r>
        <w:t>making</w:t>
      </w:r>
      <w:r>
        <w:rPr>
          <w:spacing w:val="1"/>
        </w:rPr>
        <w:t xml:space="preserve"> </w:t>
      </w:r>
      <w:r>
        <w:t>an</w:t>
      </w:r>
      <w:r>
        <w:rPr>
          <w:spacing w:val="1"/>
        </w:rPr>
        <w:t xml:space="preserve"> </w:t>
      </w:r>
      <w:r>
        <w:t>assault</w:t>
      </w:r>
      <w:r>
        <w:rPr>
          <w:spacing w:val="1"/>
        </w:rPr>
        <w:t xml:space="preserve"> </w:t>
      </w:r>
      <w:r>
        <w:t>in</w:t>
      </w:r>
      <w:r>
        <w:rPr>
          <w:spacing w:val="1"/>
        </w:rPr>
        <w:t xml:space="preserve"> </w:t>
      </w:r>
      <w:r>
        <w:t>that</w:t>
      </w:r>
      <w:r>
        <w:rPr>
          <w:spacing w:val="1"/>
        </w:rPr>
        <w:t xml:space="preserve"> </w:t>
      </w:r>
      <w:r>
        <w:t>phase.</w:t>
      </w:r>
      <w:r>
        <w:rPr>
          <w:spacing w:val="2"/>
        </w:rPr>
        <w:t xml:space="preserve"> </w:t>
      </w:r>
      <w:r>
        <w:t>Units</w:t>
      </w:r>
      <w:r>
        <w:rPr>
          <w:spacing w:val="1"/>
        </w:rPr>
        <w:t xml:space="preserve"> </w:t>
      </w:r>
      <w:r>
        <w:t>that fired</w:t>
      </w:r>
      <w:r>
        <w:rPr>
          <w:spacing w:val="25"/>
        </w:rPr>
        <w:t xml:space="preserve"> </w:t>
      </w:r>
      <w:r>
        <w:t>during</w:t>
      </w:r>
      <w:r>
        <w:rPr>
          <w:spacing w:val="25"/>
        </w:rPr>
        <w:t xml:space="preserve"> </w:t>
      </w:r>
      <w:r>
        <w:t>the</w:t>
      </w:r>
      <w:r>
        <w:rPr>
          <w:spacing w:val="25"/>
        </w:rPr>
        <w:t xml:space="preserve"> </w:t>
      </w:r>
      <w:r>
        <w:t>shooting</w:t>
      </w:r>
      <w:r>
        <w:rPr>
          <w:spacing w:val="25"/>
        </w:rPr>
        <w:t xml:space="preserve"> </w:t>
      </w:r>
      <w:r>
        <w:t>phase</w:t>
      </w:r>
      <w:r>
        <w:rPr>
          <w:spacing w:val="25"/>
        </w:rPr>
        <w:t xml:space="preserve"> </w:t>
      </w:r>
      <w:r>
        <w:t>may</w:t>
      </w:r>
      <w:r>
        <w:rPr>
          <w:spacing w:val="25"/>
        </w:rPr>
        <w:t xml:space="preserve"> </w:t>
      </w:r>
      <w:r>
        <w:t>only</w:t>
      </w:r>
      <w:r>
        <w:rPr>
          <w:spacing w:val="25"/>
        </w:rPr>
        <w:t xml:space="preserve"> </w:t>
      </w:r>
      <w:r>
        <w:t>assault</w:t>
      </w:r>
      <w:r>
        <w:rPr>
          <w:spacing w:val="25"/>
        </w:rPr>
        <w:t xml:space="preserve"> </w:t>
      </w:r>
      <w:r>
        <w:t>their shooting</w:t>
      </w:r>
      <w:r>
        <w:rPr>
          <w:spacing w:val="5"/>
        </w:rPr>
        <w:t xml:space="preserve"> </w:t>
      </w:r>
      <w:r>
        <w:t>phase</w:t>
      </w:r>
      <w:r>
        <w:rPr>
          <w:spacing w:val="5"/>
        </w:rPr>
        <w:t xml:space="preserve"> </w:t>
      </w:r>
      <w:r>
        <w:t>target.</w:t>
      </w:r>
      <w:r>
        <w:rPr>
          <w:spacing w:val="10"/>
        </w:rPr>
        <w:t xml:space="preserve"> </w:t>
      </w:r>
      <w:r>
        <w:t>Units</w:t>
      </w:r>
      <w:r>
        <w:rPr>
          <w:spacing w:val="5"/>
        </w:rPr>
        <w:t xml:space="preserve"> </w:t>
      </w:r>
      <w:r>
        <w:t>which</w:t>
      </w:r>
      <w:r>
        <w:rPr>
          <w:spacing w:val="5"/>
        </w:rPr>
        <w:t xml:space="preserve"> </w:t>
      </w:r>
      <w:r>
        <w:t>fired</w:t>
      </w:r>
      <w:r>
        <w:rPr>
          <w:spacing w:val="5"/>
        </w:rPr>
        <w:t xml:space="preserve"> </w:t>
      </w:r>
      <w:r>
        <w:t>rapid</w:t>
      </w:r>
      <w:r>
        <w:rPr>
          <w:spacing w:val="5"/>
        </w:rPr>
        <w:t xml:space="preserve"> </w:t>
      </w:r>
      <w:r>
        <w:t>fire weapons</w:t>
      </w:r>
      <w:r>
        <w:rPr>
          <w:spacing w:val="23"/>
        </w:rPr>
        <w:t xml:space="preserve"> </w:t>
      </w:r>
      <w:r>
        <w:t>twice</w:t>
      </w:r>
      <w:r>
        <w:rPr>
          <w:spacing w:val="23"/>
        </w:rPr>
        <w:t xml:space="preserve"> </w:t>
      </w:r>
      <w:r>
        <w:t>or</w:t>
      </w:r>
      <w:r>
        <w:rPr>
          <w:spacing w:val="24"/>
        </w:rPr>
        <w:t xml:space="preserve"> </w:t>
      </w:r>
      <w:r>
        <w:t>remained</w:t>
      </w:r>
      <w:r>
        <w:rPr>
          <w:spacing w:val="24"/>
        </w:rPr>
        <w:t xml:space="preserve"> </w:t>
      </w:r>
      <w:r>
        <w:t>stationary</w:t>
      </w:r>
      <w:r>
        <w:rPr>
          <w:spacing w:val="23"/>
        </w:rPr>
        <w:t xml:space="preserve"> </w:t>
      </w:r>
      <w:r>
        <w:t>to</w:t>
      </w:r>
      <w:r>
        <w:rPr>
          <w:spacing w:val="23"/>
        </w:rPr>
        <w:t xml:space="preserve"> </w:t>
      </w:r>
      <w:r>
        <w:t>fire</w:t>
      </w:r>
      <w:r>
        <w:rPr>
          <w:spacing w:val="23"/>
        </w:rPr>
        <w:t xml:space="preserve"> </w:t>
      </w:r>
      <w:r>
        <w:t>heavy</w:t>
      </w:r>
      <w:r>
        <w:rPr>
          <w:spacing w:val="23"/>
        </w:rPr>
        <w:t xml:space="preserve"> </w:t>
      </w:r>
      <w:r>
        <w:t>or ordinance</w:t>
      </w:r>
      <w:r>
        <w:rPr>
          <w:spacing w:val="29"/>
        </w:rPr>
        <w:t xml:space="preserve"> </w:t>
      </w:r>
      <w:r>
        <w:t>weapons</w:t>
      </w:r>
      <w:r>
        <w:rPr>
          <w:spacing w:val="29"/>
        </w:rPr>
        <w:t xml:space="preserve"> </w:t>
      </w:r>
      <w:r>
        <w:t>may</w:t>
      </w:r>
      <w:r>
        <w:rPr>
          <w:spacing w:val="29"/>
        </w:rPr>
        <w:t xml:space="preserve"> </w:t>
      </w:r>
      <w:r>
        <w:t>not</w:t>
      </w:r>
      <w:r>
        <w:rPr>
          <w:spacing w:val="29"/>
        </w:rPr>
        <w:t xml:space="preserve"> </w:t>
      </w:r>
      <w:r>
        <w:t>assault</w:t>
      </w:r>
      <w:r>
        <w:rPr>
          <w:spacing w:val="28"/>
        </w:rPr>
        <w:t xml:space="preserve"> </w:t>
      </w:r>
      <w:r>
        <w:t>at</w:t>
      </w:r>
      <w:r>
        <w:rPr>
          <w:spacing w:val="29"/>
        </w:rPr>
        <w:t xml:space="preserve"> </w:t>
      </w:r>
      <w:r>
        <w:t>all</w:t>
      </w:r>
      <w:r>
        <w:rPr>
          <w:spacing w:val="29"/>
        </w:rPr>
        <w:t xml:space="preserve"> </w:t>
      </w:r>
      <w:r>
        <w:t>in</w:t>
      </w:r>
      <w:r>
        <w:rPr>
          <w:spacing w:val="29"/>
        </w:rPr>
        <w:t xml:space="preserve"> </w:t>
      </w:r>
      <w:r>
        <w:t>the</w:t>
      </w:r>
      <w:r>
        <w:rPr>
          <w:spacing w:val="28"/>
        </w:rPr>
        <w:t xml:space="preserve"> </w:t>
      </w:r>
      <w:r>
        <w:t>same turn.</w:t>
      </w:r>
    </w:p>
    <w:p w:rsidR="00F87A27" w:rsidRDefault="00F87A27">
      <w:pPr>
        <w:spacing w:before="10"/>
        <w:rPr>
          <w:rFonts w:ascii="Garamond" w:eastAsia="Garamond" w:hAnsi="Garamond" w:cs="Garamond"/>
          <w:sz w:val="26"/>
          <w:szCs w:val="26"/>
        </w:rPr>
      </w:pPr>
    </w:p>
    <w:p w:rsidR="00F87A27" w:rsidRDefault="005A02C9">
      <w:pPr>
        <w:pStyle w:val="Heading4"/>
        <w:numPr>
          <w:ilvl w:val="0"/>
          <w:numId w:val="12"/>
        </w:numPr>
        <w:tabs>
          <w:tab w:val="left" w:pos="368"/>
        </w:tabs>
        <w:ind w:left="367" w:hanging="196"/>
        <w:jc w:val="both"/>
        <w:rPr>
          <w:rFonts w:cs="Garamond"/>
          <w:b w:val="0"/>
          <w:bCs w:val="0"/>
        </w:rPr>
      </w:pPr>
      <w:r>
        <w:t>Declare a charge with that unit</w:t>
      </w:r>
    </w:p>
    <w:p w:rsidR="00F87A27" w:rsidRDefault="00F87A27">
      <w:pPr>
        <w:spacing w:before="9"/>
        <w:rPr>
          <w:rFonts w:ascii="Garamond" w:eastAsia="Garamond" w:hAnsi="Garamond" w:cs="Garamond"/>
          <w:b/>
          <w:bCs/>
          <w:sz w:val="23"/>
          <w:szCs w:val="23"/>
        </w:rPr>
      </w:pPr>
    </w:p>
    <w:p w:rsidR="00F87A27" w:rsidRDefault="005A02C9">
      <w:pPr>
        <w:pStyle w:val="BodyText"/>
        <w:spacing w:line="256" w:lineRule="auto"/>
        <w:ind w:left="117"/>
      </w:pPr>
      <w:r>
        <w:t>Choose a target</w:t>
      </w:r>
      <w:r>
        <w:rPr>
          <w:spacing w:val="-1"/>
        </w:rPr>
        <w:t xml:space="preserve"> </w:t>
      </w:r>
      <w:r>
        <w:t>within range of the</w:t>
      </w:r>
      <w:r>
        <w:rPr>
          <w:spacing w:val="-1"/>
        </w:rPr>
        <w:t xml:space="preserve"> </w:t>
      </w:r>
      <w:r>
        <w:t>assaulting</w:t>
      </w:r>
      <w:r>
        <w:rPr>
          <w:spacing w:val="-1"/>
        </w:rPr>
        <w:t xml:space="preserve"> </w:t>
      </w:r>
      <w:r>
        <w:t>unit and declare it that target of the assault</w:t>
      </w:r>
    </w:p>
    <w:p w:rsidR="00F87A27" w:rsidRDefault="005A02C9">
      <w:pPr>
        <w:spacing w:before="5"/>
        <w:rPr>
          <w:rFonts w:ascii="Garamond" w:eastAsia="Garamond" w:hAnsi="Garamond" w:cs="Garamond"/>
          <w:sz w:val="17"/>
          <w:szCs w:val="17"/>
        </w:rPr>
      </w:pPr>
      <w:r>
        <w:br w:type="column"/>
      </w:r>
    </w:p>
    <w:p w:rsidR="00F87A27" w:rsidRDefault="005A02C9">
      <w:pPr>
        <w:pStyle w:val="Heading4"/>
        <w:numPr>
          <w:ilvl w:val="0"/>
          <w:numId w:val="11"/>
        </w:numPr>
        <w:tabs>
          <w:tab w:val="left" w:pos="341"/>
        </w:tabs>
        <w:jc w:val="both"/>
        <w:rPr>
          <w:rFonts w:cs="Garamond"/>
          <w:b w:val="0"/>
          <w:bCs w:val="0"/>
        </w:rPr>
      </w:pPr>
      <w:r>
        <w:t>Determine Assault winner</w:t>
      </w:r>
    </w:p>
    <w:p w:rsidR="00F87A27" w:rsidRDefault="00F87A27">
      <w:pPr>
        <w:spacing w:before="9"/>
        <w:rPr>
          <w:rFonts w:ascii="Garamond" w:eastAsia="Garamond" w:hAnsi="Garamond" w:cs="Garamond"/>
          <w:b/>
          <w:bCs/>
          <w:sz w:val="17"/>
          <w:szCs w:val="17"/>
        </w:rPr>
      </w:pPr>
    </w:p>
    <w:p w:rsidR="00F87A27" w:rsidRDefault="005A02C9">
      <w:pPr>
        <w:pStyle w:val="BodyText"/>
        <w:spacing w:line="256" w:lineRule="auto"/>
        <w:ind w:right="211"/>
        <w:jc w:val="both"/>
      </w:pPr>
      <w:r>
        <w:t>If</w:t>
      </w:r>
      <w:r>
        <w:rPr>
          <w:spacing w:val="9"/>
        </w:rPr>
        <w:t xml:space="preserve"> </w:t>
      </w:r>
      <w:r>
        <w:t>neither</w:t>
      </w:r>
      <w:r>
        <w:rPr>
          <w:spacing w:val="9"/>
        </w:rPr>
        <w:t xml:space="preserve"> </w:t>
      </w:r>
      <w:r>
        <w:t>Mobile</w:t>
      </w:r>
      <w:r>
        <w:rPr>
          <w:spacing w:val="9"/>
        </w:rPr>
        <w:t xml:space="preserve"> </w:t>
      </w:r>
      <w:r>
        <w:t>Suit</w:t>
      </w:r>
      <w:r>
        <w:rPr>
          <w:spacing w:val="9"/>
        </w:rPr>
        <w:t xml:space="preserve"> </w:t>
      </w:r>
      <w:r>
        <w:t>has</w:t>
      </w:r>
      <w:r>
        <w:rPr>
          <w:spacing w:val="9"/>
        </w:rPr>
        <w:t xml:space="preserve"> </w:t>
      </w:r>
      <w:r>
        <w:t>been</w:t>
      </w:r>
      <w:r>
        <w:rPr>
          <w:spacing w:val="9"/>
        </w:rPr>
        <w:t xml:space="preserve"> </w:t>
      </w:r>
      <w:r>
        <w:t>destroyed</w:t>
      </w:r>
      <w:r>
        <w:rPr>
          <w:spacing w:val="8"/>
        </w:rPr>
        <w:t xml:space="preserve"> </w:t>
      </w:r>
      <w:r>
        <w:t>in</w:t>
      </w:r>
      <w:r>
        <w:rPr>
          <w:spacing w:val="9"/>
        </w:rPr>
        <w:t xml:space="preserve"> </w:t>
      </w:r>
      <w:r>
        <w:t>the</w:t>
      </w:r>
      <w:r>
        <w:rPr>
          <w:spacing w:val="9"/>
        </w:rPr>
        <w:t xml:space="preserve"> </w:t>
      </w:r>
      <w:r>
        <w:t>resulting</w:t>
      </w:r>
      <w:r>
        <w:rPr>
          <w:spacing w:val="9"/>
        </w:rPr>
        <w:t xml:space="preserve"> </w:t>
      </w:r>
      <w:r>
        <w:t>resulting combat,</w:t>
      </w:r>
      <w:r>
        <w:rPr>
          <w:spacing w:val="1"/>
        </w:rPr>
        <w:t xml:space="preserve"> </w:t>
      </w:r>
      <w:r>
        <w:t>then</w:t>
      </w:r>
      <w:r>
        <w:rPr>
          <w:spacing w:val="1"/>
        </w:rPr>
        <w:t xml:space="preserve"> </w:t>
      </w:r>
      <w:r>
        <w:t>the</w:t>
      </w:r>
      <w:r>
        <w:rPr>
          <w:spacing w:val="1"/>
        </w:rPr>
        <w:t xml:space="preserve"> </w:t>
      </w:r>
      <w:r>
        <w:t>Mobile</w:t>
      </w:r>
      <w:r>
        <w:rPr>
          <w:spacing w:val="2"/>
        </w:rPr>
        <w:t xml:space="preserve"> </w:t>
      </w:r>
      <w:r>
        <w:t>Suit</w:t>
      </w:r>
      <w:r>
        <w:rPr>
          <w:spacing w:val="1"/>
        </w:rPr>
        <w:t xml:space="preserve"> </w:t>
      </w:r>
      <w:r>
        <w:t>that</w:t>
      </w:r>
      <w:r>
        <w:rPr>
          <w:spacing w:val="1"/>
        </w:rPr>
        <w:t xml:space="preserve"> </w:t>
      </w:r>
      <w:r>
        <w:t>has</w:t>
      </w:r>
      <w:r>
        <w:rPr>
          <w:spacing w:val="2"/>
        </w:rPr>
        <w:t xml:space="preserve"> </w:t>
      </w:r>
      <w:r>
        <w:t>scored</w:t>
      </w:r>
      <w:r>
        <w:rPr>
          <w:spacing w:val="1"/>
        </w:rPr>
        <w:t xml:space="preserve"> </w:t>
      </w:r>
      <w:r>
        <w:t>the</w:t>
      </w:r>
      <w:r>
        <w:rPr>
          <w:spacing w:val="1"/>
        </w:rPr>
        <w:t xml:space="preserve"> </w:t>
      </w:r>
      <w:r>
        <w:t>largest</w:t>
      </w:r>
      <w:r>
        <w:rPr>
          <w:spacing w:val="1"/>
        </w:rPr>
        <w:t xml:space="preserve"> </w:t>
      </w:r>
      <w:r>
        <w:t>number</w:t>
      </w:r>
      <w:r>
        <w:rPr>
          <w:spacing w:val="2"/>
        </w:rPr>
        <w:t xml:space="preserve"> </w:t>
      </w:r>
      <w:r>
        <w:t>of hits</w:t>
      </w:r>
      <w:r>
        <w:rPr>
          <w:spacing w:val="29"/>
        </w:rPr>
        <w:t xml:space="preserve"> </w:t>
      </w:r>
      <w:r>
        <w:t>will</w:t>
      </w:r>
      <w:r>
        <w:rPr>
          <w:spacing w:val="29"/>
        </w:rPr>
        <w:t xml:space="preserve"> </w:t>
      </w:r>
      <w:r>
        <w:t>win</w:t>
      </w:r>
      <w:r>
        <w:rPr>
          <w:spacing w:val="29"/>
        </w:rPr>
        <w:t xml:space="preserve"> </w:t>
      </w:r>
      <w:r>
        <w:t>the</w:t>
      </w:r>
      <w:r>
        <w:rPr>
          <w:spacing w:val="29"/>
        </w:rPr>
        <w:t xml:space="preserve"> </w:t>
      </w:r>
      <w:r>
        <w:t>combat</w:t>
      </w:r>
      <w:r>
        <w:rPr>
          <w:rFonts w:cs="Garamond"/>
        </w:rPr>
        <w:t>.</w:t>
      </w:r>
      <w:r>
        <w:rPr>
          <w:rFonts w:cs="Garamond"/>
          <w:spacing w:val="8"/>
        </w:rPr>
        <w:t xml:space="preserve"> </w:t>
      </w:r>
      <w:r>
        <w:rPr>
          <w:rFonts w:cs="Garamond"/>
        </w:rPr>
        <w:t>The</w:t>
      </w:r>
      <w:r>
        <w:rPr>
          <w:rFonts w:cs="Garamond"/>
          <w:spacing w:val="29"/>
        </w:rPr>
        <w:t xml:space="preserve"> </w:t>
      </w:r>
      <w:r>
        <w:rPr>
          <w:rFonts w:cs="Garamond"/>
        </w:rPr>
        <w:t>hits</w:t>
      </w:r>
      <w:r>
        <w:rPr>
          <w:rFonts w:cs="Garamond"/>
          <w:spacing w:val="29"/>
        </w:rPr>
        <w:t xml:space="preserve"> </w:t>
      </w:r>
      <w:r>
        <w:rPr>
          <w:rFonts w:cs="Garamond"/>
        </w:rPr>
        <w:t>don’t</w:t>
      </w:r>
      <w:r>
        <w:rPr>
          <w:rFonts w:cs="Garamond"/>
          <w:spacing w:val="29"/>
        </w:rPr>
        <w:t xml:space="preserve"> </w:t>
      </w:r>
      <w:r>
        <w:rPr>
          <w:rFonts w:cs="Garamond"/>
        </w:rPr>
        <w:t>have</w:t>
      </w:r>
      <w:r>
        <w:rPr>
          <w:rFonts w:cs="Garamond"/>
          <w:spacing w:val="29"/>
        </w:rPr>
        <w:t xml:space="preserve"> </w:t>
      </w:r>
      <w:r>
        <w:rPr>
          <w:rFonts w:cs="Garamond"/>
        </w:rPr>
        <w:t>to</w:t>
      </w:r>
      <w:r>
        <w:rPr>
          <w:rFonts w:cs="Garamond"/>
          <w:spacing w:val="29"/>
        </w:rPr>
        <w:t xml:space="preserve"> </w:t>
      </w:r>
      <w:r>
        <w:rPr>
          <w:rFonts w:cs="Garamond"/>
        </w:rPr>
        <w:t>penetrating</w:t>
      </w:r>
      <w:r>
        <w:rPr>
          <w:rFonts w:cs="Garamond"/>
          <w:spacing w:val="29"/>
        </w:rPr>
        <w:t xml:space="preserve"> </w:t>
      </w:r>
      <w:r>
        <w:rPr>
          <w:rFonts w:cs="Garamond"/>
        </w:rPr>
        <w:t>or glancing.</w:t>
      </w:r>
      <w:r>
        <w:rPr>
          <w:rFonts w:cs="Garamond"/>
          <w:spacing w:val="10"/>
        </w:rPr>
        <w:t xml:space="preserve"> </w:t>
      </w:r>
      <w:r>
        <w:rPr>
          <w:rFonts w:cs="Garamond"/>
        </w:rPr>
        <w:t>I</w:t>
      </w:r>
      <w:r>
        <w:t>magine</w:t>
      </w:r>
      <w:r>
        <w:rPr>
          <w:spacing w:val="5"/>
        </w:rPr>
        <w:t xml:space="preserve"> </w:t>
      </w:r>
      <w:r>
        <w:t>the</w:t>
      </w:r>
      <w:r>
        <w:rPr>
          <w:spacing w:val="4"/>
        </w:rPr>
        <w:t xml:space="preserve"> </w:t>
      </w:r>
      <w:r>
        <w:t>opponent</w:t>
      </w:r>
      <w:r>
        <w:rPr>
          <w:spacing w:val="5"/>
        </w:rPr>
        <w:t xml:space="preserve"> </w:t>
      </w:r>
      <w:r>
        <w:t>being</w:t>
      </w:r>
      <w:r>
        <w:rPr>
          <w:spacing w:val="5"/>
        </w:rPr>
        <w:t xml:space="preserve"> </w:t>
      </w:r>
      <w:r>
        <w:t>driven</w:t>
      </w:r>
      <w:r>
        <w:rPr>
          <w:spacing w:val="5"/>
        </w:rPr>
        <w:t xml:space="preserve"> </w:t>
      </w:r>
      <w:r>
        <w:t>back</w:t>
      </w:r>
      <w:r>
        <w:rPr>
          <w:spacing w:val="5"/>
        </w:rPr>
        <w:t xml:space="preserve"> </w:t>
      </w:r>
      <w:r>
        <w:t>by</w:t>
      </w:r>
      <w:r>
        <w:rPr>
          <w:spacing w:val="5"/>
        </w:rPr>
        <w:t xml:space="preserve"> </w:t>
      </w:r>
      <w:r>
        <w:t>the</w:t>
      </w:r>
      <w:r>
        <w:rPr>
          <w:spacing w:val="4"/>
        </w:rPr>
        <w:t xml:space="preserve"> </w:t>
      </w:r>
      <w:r>
        <w:t>series</w:t>
      </w:r>
      <w:r>
        <w:rPr>
          <w:spacing w:val="4"/>
        </w:rPr>
        <w:t xml:space="preserve"> </w:t>
      </w:r>
      <w:r>
        <w:t>of blows.</w:t>
      </w:r>
    </w:p>
    <w:p w:rsidR="00F87A27" w:rsidRDefault="005A02C9">
      <w:pPr>
        <w:pStyle w:val="BodyText"/>
        <w:spacing w:before="176" w:line="256" w:lineRule="auto"/>
        <w:ind w:left="137" w:right="211"/>
        <w:jc w:val="both"/>
        <w:rPr>
          <w:rFonts w:cs="Garamond"/>
        </w:rPr>
      </w:pPr>
      <w:r>
        <w:t>If</w:t>
      </w:r>
      <w:r>
        <w:rPr>
          <w:spacing w:val="27"/>
        </w:rPr>
        <w:t xml:space="preserve"> </w:t>
      </w:r>
      <w:r>
        <w:t>neither</w:t>
      </w:r>
      <w:r>
        <w:rPr>
          <w:spacing w:val="27"/>
        </w:rPr>
        <w:t xml:space="preserve"> </w:t>
      </w:r>
      <w:r>
        <w:t>suit</w:t>
      </w:r>
      <w:r>
        <w:rPr>
          <w:spacing w:val="27"/>
        </w:rPr>
        <w:t xml:space="preserve"> </w:t>
      </w:r>
      <w:r>
        <w:t>scored</w:t>
      </w:r>
      <w:r>
        <w:rPr>
          <w:spacing w:val="27"/>
        </w:rPr>
        <w:t xml:space="preserve"> </w:t>
      </w:r>
      <w:r>
        <w:t>more</w:t>
      </w:r>
      <w:r>
        <w:rPr>
          <w:spacing w:val="27"/>
        </w:rPr>
        <w:t xml:space="preserve"> </w:t>
      </w:r>
      <w:r>
        <w:t>hits,</w:t>
      </w:r>
      <w:r>
        <w:rPr>
          <w:spacing w:val="27"/>
        </w:rPr>
        <w:t xml:space="preserve"> </w:t>
      </w:r>
      <w:r>
        <w:t>then</w:t>
      </w:r>
      <w:r>
        <w:rPr>
          <w:spacing w:val="27"/>
        </w:rPr>
        <w:t xml:space="preserve"> </w:t>
      </w:r>
      <w:r>
        <w:t>the</w:t>
      </w:r>
      <w:r>
        <w:rPr>
          <w:spacing w:val="27"/>
        </w:rPr>
        <w:t xml:space="preserve"> </w:t>
      </w:r>
      <w:r>
        <w:t>combat</w:t>
      </w:r>
      <w:r>
        <w:rPr>
          <w:spacing w:val="27"/>
        </w:rPr>
        <w:t xml:space="preserve"> </w:t>
      </w:r>
      <w:r>
        <w:t>continues</w:t>
      </w:r>
      <w:r>
        <w:rPr>
          <w:spacing w:val="27"/>
        </w:rPr>
        <w:t xml:space="preserve"> </w:t>
      </w:r>
      <w:r>
        <w:t>into the next turn.</w:t>
      </w:r>
    </w:p>
    <w:p w:rsidR="00F87A27" w:rsidRDefault="00F87A27">
      <w:pPr>
        <w:spacing w:before="8"/>
        <w:rPr>
          <w:rFonts w:ascii="Garamond" w:eastAsia="Garamond" w:hAnsi="Garamond" w:cs="Garamond"/>
          <w:sz w:val="19"/>
          <w:szCs w:val="19"/>
        </w:rPr>
      </w:pPr>
    </w:p>
    <w:p w:rsidR="00F87A27" w:rsidRDefault="005A02C9">
      <w:pPr>
        <w:pStyle w:val="Heading4"/>
        <w:numPr>
          <w:ilvl w:val="0"/>
          <w:numId w:val="11"/>
        </w:numPr>
        <w:tabs>
          <w:tab w:val="left" w:pos="314"/>
        </w:tabs>
        <w:ind w:left="313"/>
        <w:jc w:val="both"/>
        <w:rPr>
          <w:rFonts w:cs="Garamond"/>
          <w:b w:val="0"/>
          <w:bCs w:val="0"/>
        </w:rPr>
      </w:pPr>
      <w:r>
        <w:t>Morale Checks</w:t>
      </w:r>
    </w:p>
    <w:p w:rsidR="00F87A27" w:rsidRDefault="00E86CF6">
      <w:pPr>
        <w:pStyle w:val="BodyText"/>
        <w:spacing w:before="128" w:line="220" w:lineRule="exact"/>
        <w:ind w:left="123" w:right="105"/>
        <w:jc w:val="both"/>
        <w:rPr>
          <w:rFonts w:cs="Garamond"/>
        </w:rPr>
      </w:pPr>
      <w:r w:rsidRPr="00E86CF6">
        <w:pict>
          <v:group id="_x0000_s1508" style="position:absolute;left:0;text-align:left;margin-left:322pt;margin-top:50.5pt;width:264pt;height:173.85pt;z-index:251621888;mso-position-horizontal-relative:page" coordorigin="6440,1010" coordsize="5280,3477">
            <v:shape id="_x0000_s1511" type="#_x0000_t75" style="position:absolute;left:6450;top:1020;width:5243;height:3457">
              <v:imagedata r:id="rId18" o:title=""/>
            </v:shape>
            <v:group id="_x0000_s1509" style="position:absolute;left:6450;top:1020;width:5260;height:3457" coordorigin="6450,1020" coordsize="5260,3457">
              <v:shape id="_x0000_s1510" style="position:absolute;left:6450;top:1020;width:5260;height:3457" coordorigin="6450,1020" coordsize="5260,3457" path="m6450,1020r5260,l11710,4477r-5260,l6450,1020xe" filled="f" strokeweight="1pt">
                <v:path arrowok="t"/>
              </v:shape>
            </v:group>
            <w10:wrap anchorx="page"/>
          </v:group>
        </w:pict>
      </w:r>
      <w:r w:rsidR="005A02C9">
        <w:t>The</w:t>
      </w:r>
      <w:r w:rsidR="005A02C9">
        <w:rPr>
          <w:spacing w:val="31"/>
        </w:rPr>
        <w:t xml:space="preserve"> </w:t>
      </w:r>
      <w:r w:rsidR="005A02C9">
        <w:t>mobile</w:t>
      </w:r>
      <w:r w:rsidR="005A02C9">
        <w:rPr>
          <w:spacing w:val="31"/>
        </w:rPr>
        <w:t xml:space="preserve"> </w:t>
      </w:r>
      <w:r w:rsidR="005A02C9">
        <w:t>suit</w:t>
      </w:r>
      <w:r w:rsidR="005A02C9">
        <w:rPr>
          <w:spacing w:val="30"/>
        </w:rPr>
        <w:t xml:space="preserve"> </w:t>
      </w:r>
      <w:r w:rsidR="005A02C9">
        <w:t>which</w:t>
      </w:r>
      <w:r w:rsidR="005A02C9">
        <w:rPr>
          <w:spacing w:val="31"/>
        </w:rPr>
        <w:t xml:space="preserve"> </w:t>
      </w:r>
      <w:r w:rsidR="005A02C9">
        <w:t>loses</w:t>
      </w:r>
      <w:r w:rsidR="005A02C9">
        <w:rPr>
          <w:spacing w:val="31"/>
        </w:rPr>
        <w:t xml:space="preserve"> </w:t>
      </w:r>
      <w:r w:rsidR="005A02C9">
        <w:t>the</w:t>
      </w:r>
      <w:r w:rsidR="005A02C9">
        <w:rPr>
          <w:spacing w:val="31"/>
        </w:rPr>
        <w:t xml:space="preserve"> </w:t>
      </w:r>
      <w:r w:rsidR="005A02C9">
        <w:t>assault</w:t>
      </w:r>
      <w:r w:rsidR="005A02C9">
        <w:rPr>
          <w:spacing w:val="31"/>
        </w:rPr>
        <w:t xml:space="preserve"> </w:t>
      </w:r>
      <w:r w:rsidR="005A02C9">
        <w:t>must</w:t>
      </w:r>
      <w:r w:rsidR="005A02C9">
        <w:rPr>
          <w:spacing w:val="30"/>
        </w:rPr>
        <w:t xml:space="preserve"> </w:t>
      </w:r>
      <w:r w:rsidR="005A02C9">
        <w:t>make</w:t>
      </w:r>
      <w:r w:rsidR="005A02C9">
        <w:rPr>
          <w:spacing w:val="31"/>
        </w:rPr>
        <w:t xml:space="preserve"> </w:t>
      </w:r>
      <w:r w:rsidR="005A02C9">
        <w:t>an</w:t>
      </w:r>
      <w:r w:rsidR="005A02C9">
        <w:rPr>
          <w:spacing w:val="31"/>
        </w:rPr>
        <w:t xml:space="preserve"> </w:t>
      </w:r>
      <w:r w:rsidR="005A02C9">
        <w:t>immediate leadership</w:t>
      </w:r>
      <w:r w:rsidR="005A02C9">
        <w:rPr>
          <w:spacing w:val="1"/>
        </w:rPr>
        <w:t xml:space="preserve"> </w:t>
      </w:r>
      <w:r w:rsidR="005A02C9">
        <w:t>test</w:t>
      </w:r>
      <w:r w:rsidR="005A02C9">
        <w:rPr>
          <w:spacing w:val="1"/>
        </w:rPr>
        <w:t xml:space="preserve"> </w:t>
      </w:r>
      <w:r w:rsidR="005A02C9">
        <w:t>or</w:t>
      </w:r>
      <w:r w:rsidR="005A02C9">
        <w:rPr>
          <w:spacing w:val="1"/>
        </w:rPr>
        <w:t xml:space="preserve"> </w:t>
      </w:r>
      <w:r w:rsidR="005A02C9">
        <w:t>fall</w:t>
      </w:r>
      <w:r w:rsidR="005A02C9">
        <w:rPr>
          <w:spacing w:val="1"/>
        </w:rPr>
        <w:t xml:space="preserve"> </w:t>
      </w:r>
      <w:r w:rsidR="005A02C9">
        <w:t>back</w:t>
      </w:r>
      <w:r w:rsidR="005A02C9">
        <w:rPr>
          <w:spacing w:val="1"/>
        </w:rPr>
        <w:t xml:space="preserve"> </w:t>
      </w:r>
      <w:r w:rsidR="005A02C9">
        <w:t>as</w:t>
      </w:r>
      <w:r w:rsidR="005A02C9">
        <w:rPr>
          <w:spacing w:val="1"/>
        </w:rPr>
        <w:t xml:space="preserve"> </w:t>
      </w:r>
      <w:r w:rsidR="005A02C9">
        <w:t>described</w:t>
      </w:r>
      <w:r w:rsidR="005A02C9">
        <w:rPr>
          <w:spacing w:val="1"/>
        </w:rPr>
        <w:t xml:space="preserve"> </w:t>
      </w:r>
      <w:r w:rsidR="005A02C9">
        <w:t>in</w:t>
      </w:r>
      <w:r w:rsidR="005A02C9">
        <w:rPr>
          <w:spacing w:val="1"/>
        </w:rPr>
        <w:t xml:space="preserve"> </w:t>
      </w:r>
      <w:r w:rsidR="005A02C9">
        <w:t>the</w:t>
      </w:r>
      <w:r w:rsidR="005A02C9">
        <w:rPr>
          <w:spacing w:val="1"/>
        </w:rPr>
        <w:t xml:space="preserve"> </w:t>
      </w:r>
      <w:r w:rsidR="005A02C9">
        <w:t>Leadership</w:t>
      </w:r>
      <w:r w:rsidR="005A02C9">
        <w:rPr>
          <w:spacing w:val="1"/>
        </w:rPr>
        <w:t xml:space="preserve"> </w:t>
      </w:r>
      <w:r w:rsidR="005A02C9">
        <w:t xml:space="preserve">Test </w:t>
      </w:r>
      <w:r w:rsidR="005A02C9">
        <w:rPr>
          <w:spacing w:val="-1"/>
        </w:rPr>
        <w:t>section.</w:t>
      </w:r>
      <w:r w:rsidR="005A02C9">
        <w:rPr>
          <w:spacing w:val="38"/>
        </w:rPr>
        <w:t xml:space="preserve"> </w:t>
      </w:r>
      <w:r w:rsidR="005A02C9">
        <w:t>If</w:t>
      </w:r>
      <w:r w:rsidR="005A02C9">
        <w:rPr>
          <w:spacing w:val="44"/>
        </w:rPr>
        <w:t xml:space="preserve"> </w:t>
      </w:r>
      <w:r w:rsidR="005A02C9">
        <w:t>the</w:t>
      </w:r>
      <w:r w:rsidR="005A02C9">
        <w:rPr>
          <w:spacing w:val="44"/>
        </w:rPr>
        <w:t xml:space="preserve"> </w:t>
      </w:r>
      <w:r w:rsidR="005A02C9">
        <w:t>morale</w:t>
      </w:r>
      <w:r w:rsidR="005A02C9">
        <w:rPr>
          <w:spacing w:val="44"/>
        </w:rPr>
        <w:t xml:space="preserve"> </w:t>
      </w:r>
      <w:r w:rsidR="005A02C9">
        <w:t>test</w:t>
      </w:r>
      <w:r w:rsidR="005A02C9">
        <w:rPr>
          <w:spacing w:val="43"/>
        </w:rPr>
        <w:t xml:space="preserve"> </w:t>
      </w:r>
      <w:r w:rsidR="005A02C9">
        <w:t>is</w:t>
      </w:r>
      <w:r w:rsidR="005A02C9">
        <w:rPr>
          <w:spacing w:val="44"/>
        </w:rPr>
        <w:t xml:space="preserve"> </w:t>
      </w:r>
      <w:r w:rsidR="005A02C9">
        <w:t>completed</w:t>
      </w:r>
      <w:r w:rsidR="005A02C9">
        <w:rPr>
          <w:spacing w:val="44"/>
        </w:rPr>
        <w:t xml:space="preserve"> </w:t>
      </w:r>
      <w:r w:rsidR="005A02C9">
        <w:rPr>
          <w:spacing w:val="-1"/>
        </w:rPr>
        <w:t>successfully,</w:t>
      </w:r>
      <w:r w:rsidR="005A02C9">
        <w:rPr>
          <w:spacing w:val="43"/>
        </w:rPr>
        <w:t xml:space="preserve"> </w:t>
      </w:r>
      <w:r w:rsidR="005A02C9">
        <w:t>both</w:t>
      </w:r>
      <w:r w:rsidR="005A02C9">
        <w:rPr>
          <w:spacing w:val="44"/>
        </w:rPr>
        <w:t xml:space="preserve"> </w:t>
      </w:r>
      <w:r w:rsidR="005A02C9">
        <w:t>suits</w:t>
      </w:r>
      <w:r w:rsidR="005A02C9">
        <w:rPr>
          <w:spacing w:val="37"/>
        </w:rPr>
        <w:t xml:space="preserve"> </w:t>
      </w:r>
      <w:r w:rsidR="005A02C9">
        <w:t>remain in the assault.</w:t>
      </w:r>
    </w:p>
    <w:p w:rsidR="00F87A27" w:rsidRDefault="00F87A27">
      <w:pPr>
        <w:spacing w:line="220" w:lineRule="exact"/>
        <w:jc w:val="both"/>
        <w:rPr>
          <w:rFonts w:ascii="Garamond" w:eastAsia="Garamond" w:hAnsi="Garamond" w:cs="Garamond"/>
        </w:rPr>
        <w:sectPr w:rsidR="00F87A27">
          <w:type w:val="continuous"/>
          <w:pgSz w:w="12240" w:h="15840"/>
          <w:pgMar w:top="700" w:right="300" w:bottom="280" w:left="820" w:header="720" w:footer="720" w:gutter="0"/>
          <w:cols w:num="2" w:space="720" w:equalWidth="0">
            <w:col w:w="4463" w:space="1115"/>
            <w:col w:w="5542"/>
          </w:cols>
        </w:sectPr>
      </w:pPr>
    </w:p>
    <w:p w:rsidR="00F87A27" w:rsidRDefault="00F87A27">
      <w:pPr>
        <w:spacing w:before="6"/>
        <w:rPr>
          <w:rFonts w:ascii="Garamond" w:eastAsia="Garamond" w:hAnsi="Garamond" w:cs="Garamond"/>
          <w:sz w:val="14"/>
          <w:szCs w:val="14"/>
        </w:rPr>
      </w:pPr>
    </w:p>
    <w:p w:rsidR="00F87A27" w:rsidRDefault="005A02C9">
      <w:pPr>
        <w:pStyle w:val="Heading4"/>
        <w:spacing w:before="81"/>
        <w:ind w:left="159"/>
        <w:rPr>
          <w:rFonts w:cs="Garamond"/>
          <w:b w:val="0"/>
          <w:bCs w:val="0"/>
        </w:rPr>
      </w:pPr>
      <w:r>
        <w:t>3. Move the charging unit</w:t>
      </w:r>
    </w:p>
    <w:p w:rsidR="00F87A27" w:rsidRDefault="00F87A27">
      <w:pPr>
        <w:rPr>
          <w:rFonts w:ascii="Garamond" w:eastAsia="Garamond" w:hAnsi="Garamond" w:cs="Garamond"/>
          <w:b/>
          <w:bCs/>
          <w:sz w:val="13"/>
          <w:szCs w:val="13"/>
        </w:rPr>
      </w:pPr>
    </w:p>
    <w:p w:rsidR="00F87A27" w:rsidRDefault="005A02C9">
      <w:pPr>
        <w:pStyle w:val="BodyText"/>
        <w:spacing w:before="81" w:line="256" w:lineRule="auto"/>
        <w:ind w:left="125" w:right="6281"/>
        <w:jc w:val="both"/>
        <w:rPr>
          <w:rFonts w:cs="Garamond"/>
        </w:rPr>
      </w:pPr>
      <w:r>
        <w:t>Mobile</w:t>
      </w:r>
      <w:r>
        <w:rPr>
          <w:spacing w:val="3"/>
        </w:rPr>
        <w:t xml:space="preserve"> </w:t>
      </w:r>
      <w:r>
        <w:t>suits</w:t>
      </w:r>
      <w:r>
        <w:rPr>
          <w:spacing w:val="2"/>
        </w:rPr>
        <w:t xml:space="preserve"> </w:t>
      </w:r>
      <w:r>
        <w:t>may</w:t>
      </w:r>
      <w:r>
        <w:rPr>
          <w:spacing w:val="3"/>
        </w:rPr>
        <w:t xml:space="preserve"> </w:t>
      </w:r>
      <w:r>
        <w:t>move</w:t>
      </w:r>
      <w:r>
        <w:rPr>
          <w:spacing w:val="3"/>
        </w:rPr>
        <w:t xml:space="preserve"> </w:t>
      </w:r>
      <w:r>
        <w:t>up</w:t>
      </w:r>
      <w:r>
        <w:rPr>
          <w:spacing w:val="3"/>
        </w:rPr>
        <w:t xml:space="preserve"> </w:t>
      </w:r>
      <w:r>
        <w:t>to</w:t>
      </w:r>
      <w:r>
        <w:rPr>
          <w:spacing w:val="3"/>
        </w:rPr>
        <w:t xml:space="preserve"> </w:t>
      </w:r>
      <w:r>
        <w:t>6"</w:t>
      </w:r>
      <w:r>
        <w:rPr>
          <w:spacing w:val="3"/>
        </w:rPr>
        <w:t xml:space="preserve"> </w:t>
      </w:r>
      <w:r>
        <w:t>in</w:t>
      </w:r>
      <w:r>
        <w:rPr>
          <w:spacing w:val="3"/>
        </w:rPr>
        <w:t xml:space="preserve"> </w:t>
      </w:r>
      <w:r>
        <w:t>the</w:t>
      </w:r>
      <w:r>
        <w:rPr>
          <w:spacing w:val="3"/>
        </w:rPr>
        <w:t xml:space="preserve"> </w:t>
      </w:r>
      <w:r>
        <w:t>assault</w:t>
      </w:r>
      <w:r>
        <w:rPr>
          <w:spacing w:val="3"/>
        </w:rPr>
        <w:t xml:space="preserve"> </w:t>
      </w:r>
      <w:r>
        <w:t>phase</w:t>
      </w:r>
      <w:r>
        <w:rPr>
          <w:spacing w:val="3"/>
        </w:rPr>
        <w:t xml:space="preserve"> </w:t>
      </w:r>
      <w:r>
        <w:t>to</w:t>
      </w:r>
      <w:r>
        <w:rPr>
          <w:spacing w:val="3"/>
        </w:rPr>
        <w:t xml:space="preserve"> </w:t>
      </w:r>
      <w:r>
        <w:t>close to</w:t>
      </w:r>
      <w:r>
        <w:rPr>
          <w:spacing w:val="37"/>
        </w:rPr>
        <w:t xml:space="preserve"> </w:t>
      </w:r>
      <w:r>
        <w:t>their</w:t>
      </w:r>
      <w:r>
        <w:rPr>
          <w:spacing w:val="37"/>
        </w:rPr>
        <w:t xml:space="preserve"> </w:t>
      </w:r>
      <w:r>
        <w:t>opponent.</w:t>
      </w:r>
      <w:r>
        <w:rPr>
          <w:spacing w:val="25"/>
        </w:rPr>
        <w:t xml:space="preserve"> </w:t>
      </w:r>
      <w:r>
        <w:t>Suits</w:t>
      </w:r>
      <w:r>
        <w:rPr>
          <w:spacing w:val="37"/>
        </w:rPr>
        <w:t xml:space="preserve"> </w:t>
      </w:r>
      <w:r>
        <w:t>equipped</w:t>
      </w:r>
      <w:r>
        <w:rPr>
          <w:spacing w:val="37"/>
        </w:rPr>
        <w:t xml:space="preserve"> </w:t>
      </w:r>
      <w:r>
        <w:t>with</w:t>
      </w:r>
      <w:r>
        <w:rPr>
          <w:spacing w:val="37"/>
        </w:rPr>
        <w:t xml:space="preserve"> </w:t>
      </w:r>
      <w:r>
        <w:t>Jump</w:t>
      </w:r>
      <w:r>
        <w:rPr>
          <w:spacing w:val="37"/>
        </w:rPr>
        <w:t xml:space="preserve"> </w:t>
      </w:r>
      <w:r>
        <w:t>Packs</w:t>
      </w:r>
      <w:r>
        <w:rPr>
          <w:spacing w:val="37"/>
        </w:rPr>
        <w:t xml:space="preserve"> </w:t>
      </w:r>
      <w:r>
        <w:t>may move up to 9".</w:t>
      </w:r>
    </w:p>
    <w:p w:rsidR="00F87A27" w:rsidRDefault="00F87A27">
      <w:pPr>
        <w:spacing w:before="2"/>
        <w:rPr>
          <w:rFonts w:ascii="Garamond" w:eastAsia="Garamond" w:hAnsi="Garamond" w:cs="Garamond"/>
          <w:sz w:val="23"/>
          <w:szCs w:val="23"/>
        </w:rPr>
      </w:pPr>
    </w:p>
    <w:p w:rsidR="00F87A27" w:rsidRDefault="005A02C9">
      <w:pPr>
        <w:pStyle w:val="Heading4"/>
        <w:spacing w:before="81"/>
        <w:ind w:left="155"/>
        <w:rPr>
          <w:rFonts w:cs="Garamond"/>
          <w:b w:val="0"/>
          <w:bCs w:val="0"/>
        </w:rPr>
      </w:pPr>
      <w:r>
        <w:t>4. Fight Close Combat</w:t>
      </w:r>
    </w:p>
    <w:p w:rsidR="00F87A27" w:rsidRDefault="00F87A27">
      <w:pPr>
        <w:spacing w:before="10"/>
        <w:rPr>
          <w:rFonts w:ascii="Garamond" w:eastAsia="Garamond" w:hAnsi="Garamond" w:cs="Garamond"/>
          <w:b/>
          <w:bCs/>
          <w:sz w:val="12"/>
          <w:szCs w:val="12"/>
        </w:rPr>
      </w:pPr>
    </w:p>
    <w:p w:rsidR="00F87A27" w:rsidRDefault="005A02C9">
      <w:pPr>
        <w:pStyle w:val="BodyText"/>
        <w:spacing w:before="81" w:line="256" w:lineRule="auto"/>
        <w:ind w:left="125" w:right="6231"/>
        <w:jc w:val="both"/>
        <w:rPr>
          <w:rFonts w:cs="Garamond"/>
        </w:rPr>
      </w:pPr>
      <w:r>
        <w:t>To</w:t>
      </w:r>
      <w:r>
        <w:rPr>
          <w:spacing w:val="30"/>
        </w:rPr>
        <w:t xml:space="preserve"> </w:t>
      </w:r>
      <w:r>
        <w:t>determine</w:t>
      </w:r>
      <w:r>
        <w:rPr>
          <w:spacing w:val="30"/>
        </w:rPr>
        <w:t xml:space="preserve"> </w:t>
      </w:r>
      <w:r>
        <w:t>the</w:t>
      </w:r>
      <w:r>
        <w:rPr>
          <w:spacing w:val="30"/>
        </w:rPr>
        <w:t xml:space="preserve"> </w:t>
      </w:r>
      <w:r>
        <w:t>order</w:t>
      </w:r>
      <w:r>
        <w:rPr>
          <w:spacing w:val="30"/>
        </w:rPr>
        <w:t xml:space="preserve"> </w:t>
      </w:r>
      <w:r>
        <w:t>the</w:t>
      </w:r>
      <w:r>
        <w:rPr>
          <w:spacing w:val="30"/>
        </w:rPr>
        <w:t xml:space="preserve"> </w:t>
      </w:r>
      <w:r>
        <w:t>suits</w:t>
      </w:r>
      <w:r>
        <w:rPr>
          <w:spacing w:val="30"/>
        </w:rPr>
        <w:t xml:space="preserve"> </w:t>
      </w:r>
      <w:r>
        <w:t>attack,</w:t>
      </w:r>
      <w:r>
        <w:rPr>
          <w:spacing w:val="30"/>
        </w:rPr>
        <w:t xml:space="preserve"> </w:t>
      </w:r>
      <w:r>
        <w:t>compare</w:t>
      </w:r>
      <w:r>
        <w:rPr>
          <w:spacing w:val="30"/>
        </w:rPr>
        <w:t xml:space="preserve"> </w:t>
      </w:r>
      <w:r>
        <w:t>Initiative values</w:t>
      </w:r>
      <w:r>
        <w:rPr>
          <w:spacing w:val="23"/>
        </w:rPr>
        <w:t xml:space="preserve"> </w:t>
      </w:r>
      <w:r>
        <w:t>of</w:t>
      </w:r>
      <w:r>
        <w:rPr>
          <w:spacing w:val="23"/>
        </w:rPr>
        <w:t xml:space="preserve"> </w:t>
      </w:r>
      <w:r>
        <w:t>the</w:t>
      </w:r>
      <w:r>
        <w:rPr>
          <w:spacing w:val="23"/>
        </w:rPr>
        <w:t xml:space="preserve"> </w:t>
      </w:r>
      <w:r>
        <w:t>pilots,</w:t>
      </w:r>
      <w:r>
        <w:rPr>
          <w:spacing w:val="23"/>
        </w:rPr>
        <w:t xml:space="preserve"> </w:t>
      </w:r>
      <w:r>
        <w:t>adding</w:t>
      </w:r>
      <w:r>
        <w:rPr>
          <w:spacing w:val="23"/>
        </w:rPr>
        <w:t xml:space="preserve"> </w:t>
      </w:r>
      <w:r>
        <w:t>in</w:t>
      </w:r>
      <w:r>
        <w:rPr>
          <w:spacing w:val="23"/>
        </w:rPr>
        <w:t xml:space="preserve"> </w:t>
      </w:r>
      <w:r>
        <w:t>any</w:t>
      </w:r>
      <w:r>
        <w:rPr>
          <w:spacing w:val="23"/>
        </w:rPr>
        <w:t xml:space="preserve"> </w:t>
      </w:r>
      <w:r>
        <w:t>bonuses</w:t>
      </w:r>
      <w:r>
        <w:rPr>
          <w:spacing w:val="23"/>
        </w:rPr>
        <w:t xml:space="preserve"> </w:t>
      </w:r>
      <w:r>
        <w:t>listed</w:t>
      </w:r>
      <w:r>
        <w:rPr>
          <w:spacing w:val="23"/>
        </w:rPr>
        <w:t xml:space="preserve"> </w:t>
      </w:r>
      <w:r>
        <w:t>under</w:t>
      </w:r>
      <w:r>
        <w:rPr>
          <w:spacing w:val="23"/>
        </w:rPr>
        <w:t xml:space="preserve"> </w:t>
      </w:r>
      <w:r>
        <w:t>the Mobile</w:t>
      </w:r>
      <w:r>
        <w:rPr>
          <w:spacing w:val="19"/>
        </w:rPr>
        <w:t xml:space="preserve"> </w:t>
      </w:r>
      <w:r>
        <w:t>Suit's</w:t>
      </w:r>
      <w:r>
        <w:rPr>
          <w:spacing w:val="19"/>
        </w:rPr>
        <w:t xml:space="preserve"> </w:t>
      </w:r>
      <w:r>
        <w:t>profile.</w:t>
      </w:r>
      <w:r>
        <w:rPr>
          <w:spacing w:val="38"/>
        </w:rPr>
        <w:t xml:space="preserve"> </w:t>
      </w:r>
      <w:r>
        <w:t>The</w:t>
      </w:r>
      <w:r>
        <w:rPr>
          <w:spacing w:val="19"/>
        </w:rPr>
        <w:t xml:space="preserve"> </w:t>
      </w:r>
      <w:r>
        <w:t>process</w:t>
      </w:r>
      <w:r>
        <w:rPr>
          <w:spacing w:val="19"/>
        </w:rPr>
        <w:t xml:space="preserve"> </w:t>
      </w:r>
      <w:r>
        <w:t>for</w:t>
      </w:r>
      <w:r>
        <w:rPr>
          <w:spacing w:val="19"/>
        </w:rPr>
        <w:t xml:space="preserve"> </w:t>
      </w:r>
      <w:r>
        <w:t>determining</w:t>
      </w:r>
      <w:r>
        <w:rPr>
          <w:spacing w:val="19"/>
        </w:rPr>
        <w:t xml:space="preserve"> </w:t>
      </w:r>
      <w:r>
        <w:t>the number of attacks is the same.</w:t>
      </w:r>
      <w:r>
        <w:rPr>
          <w:spacing w:val="50"/>
        </w:rPr>
        <w:t xml:space="preserve"> </w:t>
      </w:r>
      <w:r>
        <w:t>The pilot may make one</w:t>
      </w:r>
    </w:p>
    <w:p w:rsidR="00F87A27" w:rsidRDefault="00F87A27">
      <w:pPr>
        <w:spacing w:before="9"/>
        <w:rPr>
          <w:rFonts w:ascii="Garamond" w:eastAsia="Garamond" w:hAnsi="Garamond" w:cs="Garamond"/>
          <w:sz w:val="19"/>
          <w:szCs w:val="19"/>
        </w:rPr>
      </w:pPr>
    </w:p>
    <w:p w:rsidR="00F87A27" w:rsidRDefault="00E86CF6">
      <w:pPr>
        <w:spacing w:before="52" w:line="340" w:lineRule="auto"/>
        <w:ind w:left="4455" w:right="4195" w:firstLine="602"/>
        <w:rPr>
          <w:rFonts w:ascii="Times New Roman" w:eastAsia="Times New Roman" w:hAnsi="Times New Roman" w:cs="Times New Roman"/>
          <w:sz w:val="24"/>
          <w:szCs w:val="24"/>
        </w:rPr>
      </w:pPr>
      <w:r w:rsidRPr="00E86CF6">
        <w:pict>
          <v:shape id="_x0000_s1507" type="#_x0000_t75" style="position:absolute;left:0;text-align:left;margin-left:55.15pt;margin-top:40.15pt;width:512pt;height:166.35pt;z-index:-251631104;mso-position-horizontal-relative:page">
            <v:imagedata r:id="rId19" o:title=""/>
            <w10:wrap anchorx="page"/>
          </v:shape>
        </w:pict>
      </w:r>
      <w:r w:rsidRPr="00E86CF6">
        <w:pict>
          <v:shape id="_x0000_s1506" type="#_x0000_t202" style="position:absolute;left:0;text-align:left;margin-left:36.25pt;margin-top:76.5pt;width:14pt;height:117.3pt;z-index:251622912;mso-position-horizontal-relative:page" filled="f" stroked="f">
            <v:textbox style="layout-flow:vertical;mso-layout-flow-alt:bottom-to-top" inset="0,0,0,0">
              <w:txbxContent>
                <w:p w:rsidR="003D39BA" w:rsidRDefault="003D39BA">
                  <w:pPr>
                    <w:spacing w:line="248" w:lineRule="exact"/>
                    <w:ind w:left="20"/>
                    <w:rPr>
                      <w:rFonts w:ascii="Times New Roman" w:eastAsia="Times New Roman" w:hAnsi="Times New Roman" w:cs="Times New Roman"/>
                      <w:sz w:val="24"/>
                      <w:szCs w:val="24"/>
                    </w:rPr>
                  </w:pPr>
                  <w:r>
                    <w:rPr>
                      <w:rFonts w:ascii="Times New Roman"/>
                      <w:w w:val="99"/>
                      <w:sz w:val="24"/>
                    </w:rPr>
                    <w:t>Attacker's</w:t>
                  </w:r>
                  <w:r>
                    <w:rPr>
                      <w:rFonts w:ascii="Times New Roman"/>
                      <w:spacing w:val="-6"/>
                      <w:sz w:val="24"/>
                    </w:rPr>
                    <w:t xml:space="preserve"> </w:t>
                  </w:r>
                  <w:r>
                    <w:rPr>
                      <w:rFonts w:ascii="Times New Roman"/>
                      <w:w w:val="102"/>
                      <w:sz w:val="24"/>
                    </w:rPr>
                    <w:t>Weapon</w:t>
                  </w:r>
                  <w:r>
                    <w:rPr>
                      <w:rFonts w:ascii="Times New Roman"/>
                      <w:spacing w:val="-6"/>
                      <w:sz w:val="24"/>
                    </w:rPr>
                    <w:t xml:space="preserve"> </w:t>
                  </w:r>
                  <w:r>
                    <w:rPr>
                      <w:rFonts w:ascii="Times New Roman"/>
                      <w:w w:val="92"/>
                      <w:sz w:val="24"/>
                    </w:rPr>
                    <w:t>Skill</w:t>
                  </w:r>
                </w:p>
              </w:txbxContent>
            </v:textbox>
            <w10:wrap anchorx="page"/>
          </v:shape>
        </w:pict>
      </w:r>
      <w:r w:rsidR="005A02C9">
        <w:rPr>
          <w:rFonts w:ascii="Times New Roman"/>
          <w:sz w:val="24"/>
        </w:rPr>
        <w:t>To</w:t>
      </w:r>
      <w:r w:rsidR="005A02C9">
        <w:rPr>
          <w:rFonts w:ascii="Times New Roman"/>
          <w:spacing w:val="12"/>
          <w:sz w:val="24"/>
        </w:rPr>
        <w:t xml:space="preserve"> </w:t>
      </w:r>
      <w:r w:rsidR="005A02C9">
        <w:rPr>
          <w:rFonts w:ascii="Times New Roman"/>
          <w:sz w:val="24"/>
        </w:rPr>
        <w:t>Hit</w:t>
      </w:r>
      <w:r w:rsidR="005A02C9">
        <w:rPr>
          <w:rFonts w:ascii="Times New Roman"/>
          <w:spacing w:val="12"/>
          <w:sz w:val="24"/>
        </w:rPr>
        <w:t xml:space="preserve"> </w:t>
      </w:r>
      <w:r w:rsidR="005A02C9">
        <w:rPr>
          <w:rFonts w:ascii="Times New Roman"/>
          <w:sz w:val="24"/>
        </w:rPr>
        <w:t>Chart</w:t>
      </w:r>
      <w:r w:rsidR="005A02C9">
        <w:rPr>
          <w:rFonts w:ascii="Times New Roman"/>
          <w:w w:val="104"/>
          <w:sz w:val="24"/>
        </w:rPr>
        <w:t xml:space="preserve"> </w:t>
      </w:r>
      <w:r w:rsidR="005A02C9">
        <w:rPr>
          <w:rFonts w:ascii="Times New Roman"/>
          <w:sz w:val="24"/>
        </w:rPr>
        <w:t>Opponent's</w:t>
      </w:r>
      <w:r w:rsidR="005A02C9">
        <w:rPr>
          <w:rFonts w:ascii="Times New Roman"/>
          <w:spacing w:val="-2"/>
          <w:sz w:val="24"/>
        </w:rPr>
        <w:t xml:space="preserve"> </w:t>
      </w:r>
      <w:r w:rsidR="005A02C9">
        <w:rPr>
          <w:rFonts w:ascii="Times New Roman"/>
          <w:sz w:val="24"/>
        </w:rPr>
        <w:t>Weapon</w:t>
      </w:r>
      <w:r w:rsidR="005A02C9">
        <w:rPr>
          <w:rFonts w:ascii="Times New Roman"/>
          <w:spacing w:val="-1"/>
          <w:sz w:val="24"/>
        </w:rPr>
        <w:t xml:space="preserve"> </w:t>
      </w:r>
      <w:r w:rsidR="005A02C9">
        <w:rPr>
          <w:rFonts w:ascii="Times New Roman"/>
          <w:sz w:val="24"/>
        </w:rPr>
        <w:t>Skill</w:t>
      </w:r>
    </w:p>
    <w:p w:rsidR="00F87A27" w:rsidRDefault="00F87A27">
      <w:pPr>
        <w:spacing w:line="340" w:lineRule="auto"/>
        <w:rPr>
          <w:rFonts w:ascii="Times New Roman" w:eastAsia="Times New Roman" w:hAnsi="Times New Roman" w:cs="Times New Roman"/>
          <w:sz w:val="24"/>
          <w:szCs w:val="24"/>
        </w:rPr>
        <w:sectPr w:rsidR="00F87A27">
          <w:type w:val="continuous"/>
          <w:pgSz w:w="12240" w:h="15840"/>
          <w:pgMar w:top="700" w:right="300" w:bottom="280" w:left="820" w:header="720" w:footer="720" w:gutter="0"/>
          <w:cols w:space="720"/>
        </w:sectPr>
      </w:pPr>
    </w:p>
    <w:p w:rsidR="00F87A27" w:rsidRDefault="005A02C9">
      <w:pPr>
        <w:pStyle w:val="Heading4"/>
        <w:spacing w:before="67" w:line="221" w:lineRule="exact"/>
        <w:ind w:left="188"/>
        <w:rPr>
          <w:rFonts w:cs="Garamond"/>
          <w:b w:val="0"/>
          <w:bCs w:val="0"/>
        </w:rPr>
      </w:pPr>
      <w:r>
        <w:rPr>
          <w:spacing w:val="2"/>
        </w:rPr>
        <w:lastRenderedPageBreak/>
        <w:t>Close</w:t>
      </w:r>
      <w:r>
        <w:rPr>
          <w:spacing w:val="12"/>
        </w:rPr>
        <w:t xml:space="preserve"> </w:t>
      </w:r>
      <w:r>
        <w:rPr>
          <w:spacing w:val="2"/>
        </w:rPr>
        <w:t>Combat</w:t>
      </w:r>
      <w:r>
        <w:rPr>
          <w:spacing w:val="12"/>
        </w:rPr>
        <w:t xml:space="preserve"> </w:t>
      </w:r>
      <w:r>
        <w:rPr>
          <w:spacing w:val="3"/>
        </w:rPr>
        <w:t>Weapons</w:t>
      </w:r>
    </w:p>
    <w:p w:rsidR="00F87A27" w:rsidRDefault="005A02C9">
      <w:pPr>
        <w:pStyle w:val="BodyText"/>
        <w:spacing w:line="234" w:lineRule="auto"/>
        <w:ind w:left="192" w:right="86"/>
        <w:jc w:val="both"/>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F87A27" w:rsidRDefault="00F87A27">
      <w:pPr>
        <w:rPr>
          <w:rFonts w:ascii="Garamond" w:eastAsia="Garamond" w:hAnsi="Garamond" w:cs="Garamond"/>
          <w:sz w:val="20"/>
          <w:szCs w:val="20"/>
        </w:rPr>
      </w:pPr>
    </w:p>
    <w:p w:rsidR="00F87A27" w:rsidRDefault="00F87A27">
      <w:pPr>
        <w:spacing w:before="2"/>
        <w:rPr>
          <w:rFonts w:ascii="Garamond" w:eastAsia="Garamond" w:hAnsi="Garamond" w:cs="Garamond"/>
          <w:sz w:val="17"/>
          <w:szCs w:val="17"/>
        </w:rPr>
      </w:pPr>
    </w:p>
    <w:p w:rsidR="00F87A27" w:rsidRDefault="005A02C9">
      <w:pPr>
        <w:pStyle w:val="Heading4"/>
        <w:spacing w:line="223" w:lineRule="exact"/>
        <w:ind w:left="183"/>
        <w:rPr>
          <w:rFonts w:cs="Garamond"/>
          <w:b w:val="0"/>
          <w:bCs w:val="0"/>
        </w:rPr>
      </w:pPr>
      <w:r>
        <w:rPr>
          <w:spacing w:val="4"/>
        </w:rPr>
        <w:t>Additional</w:t>
      </w:r>
      <w:r>
        <w:rPr>
          <w:spacing w:val="24"/>
        </w:rPr>
        <w:t xml:space="preserve"> </w:t>
      </w:r>
      <w:r>
        <w:rPr>
          <w:spacing w:val="4"/>
        </w:rPr>
        <w:t>Close</w:t>
      </w:r>
      <w:r>
        <w:rPr>
          <w:spacing w:val="24"/>
        </w:rPr>
        <w:t xml:space="preserve"> </w:t>
      </w:r>
      <w:r>
        <w:rPr>
          <w:spacing w:val="4"/>
        </w:rPr>
        <w:t>Combat</w:t>
      </w:r>
      <w:r>
        <w:rPr>
          <w:spacing w:val="24"/>
        </w:rPr>
        <w:t xml:space="preserve"> </w:t>
      </w:r>
      <w:r>
        <w:rPr>
          <w:spacing w:val="5"/>
        </w:rPr>
        <w:t>Weapons</w:t>
      </w:r>
    </w:p>
    <w:p w:rsidR="00F87A27" w:rsidRDefault="005A02C9">
      <w:pPr>
        <w:pStyle w:val="BodyText"/>
        <w:spacing w:before="1" w:line="234" w:lineRule="auto"/>
        <w:ind w:left="183"/>
      </w:pPr>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Sabres.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w:t>
      </w:r>
    </w:p>
    <w:p w:rsidR="00F87A27" w:rsidRDefault="005A02C9">
      <w:pPr>
        <w:pStyle w:val="BodyText"/>
        <w:spacing w:line="234" w:lineRule="auto"/>
        <w:ind w:left="183"/>
      </w:pPr>
      <w:r>
        <w:t>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F87A27" w:rsidRDefault="00F87A27">
      <w:pPr>
        <w:spacing w:before="4"/>
        <w:rPr>
          <w:rFonts w:ascii="Garamond" w:eastAsia="Garamond" w:hAnsi="Garamond" w:cs="Garamond"/>
        </w:rPr>
      </w:pPr>
    </w:p>
    <w:p w:rsidR="00F87A27" w:rsidRDefault="005A02C9">
      <w:pPr>
        <w:pStyle w:val="Heading4"/>
        <w:ind w:left="215"/>
        <w:rPr>
          <w:rFonts w:cs="Garamond"/>
          <w:b w:val="0"/>
          <w:bCs w:val="0"/>
        </w:rPr>
      </w:pPr>
      <w:r>
        <w:t>Vehicles in Assaults</w:t>
      </w:r>
    </w:p>
    <w:p w:rsidR="00F87A27" w:rsidRDefault="005A02C9">
      <w:pPr>
        <w:pStyle w:val="BodyText"/>
        <w:spacing w:before="161" w:line="256" w:lineRule="auto"/>
        <w:ind w:left="183" w:right="70"/>
        <w:jc w:val="both"/>
      </w:pPr>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t xml:space="preserve">subject </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F87A27" w:rsidRDefault="00F87A27">
      <w:pPr>
        <w:spacing w:before="9"/>
        <w:rPr>
          <w:rFonts w:ascii="Garamond" w:eastAsia="Garamond" w:hAnsi="Garamond" w:cs="Garamond"/>
          <w:sz w:val="16"/>
          <w:szCs w:val="16"/>
        </w:rPr>
      </w:pPr>
    </w:p>
    <w:p w:rsidR="00F87A27" w:rsidRDefault="005A02C9">
      <w:pPr>
        <w:pStyle w:val="Heading4"/>
        <w:spacing w:line="223" w:lineRule="exact"/>
        <w:ind w:left="159"/>
        <w:rPr>
          <w:rFonts w:cs="Garamond"/>
          <w:b w:val="0"/>
          <w:bCs w:val="0"/>
        </w:rPr>
      </w:pPr>
      <w:r>
        <w:t>Immobilized</w:t>
      </w:r>
    </w:p>
    <w:p w:rsidR="00F87A27" w:rsidRDefault="005A02C9">
      <w:pPr>
        <w:pStyle w:val="BodyText"/>
        <w:spacing w:before="1" w:line="234" w:lineRule="auto"/>
        <w:ind w:left="159"/>
      </w:pPr>
      <w:r>
        <w:t xml:space="preserve">Suits </w:t>
      </w:r>
      <w:r>
        <w:rPr>
          <w:spacing w:val="21"/>
        </w:rPr>
        <w:t xml:space="preserve"> </w:t>
      </w:r>
      <w:r>
        <w:t xml:space="preserve">that </w:t>
      </w:r>
      <w:r>
        <w:rPr>
          <w:spacing w:val="22"/>
        </w:rPr>
        <w:t xml:space="preserve"> </w:t>
      </w:r>
      <w:r>
        <w:t xml:space="preserve">are </w:t>
      </w:r>
      <w:r>
        <w:rPr>
          <w:spacing w:val="22"/>
        </w:rPr>
        <w:t xml:space="preserve"> </w:t>
      </w:r>
      <w:r>
        <w:t xml:space="preserve">immobilized </w:t>
      </w:r>
      <w:r>
        <w:rPr>
          <w:spacing w:val="22"/>
        </w:rPr>
        <w:t xml:space="preserve"> </w:t>
      </w:r>
      <w:r>
        <w:t xml:space="preserve">can </w:t>
      </w:r>
      <w:r>
        <w:rPr>
          <w:spacing w:val="22"/>
        </w:rPr>
        <w:t xml:space="preserve"> </w:t>
      </w:r>
      <w:r>
        <w:t xml:space="preserve">still </w:t>
      </w:r>
      <w:r>
        <w:rPr>
          <w:spacing w:val="21"/>
        </w:rPr>
        <w:t xml:space="preserve"> </w:t>
      </w:r>
      <w:r>
        <w:t xml:space="preserve">fight </w:t>
      </w:r>
      <w:r>
        <w:rPr>
          <w:spacing w:val="22"/>
        </w:rPr>
        <w:t xml:space="preserve"> </w:t>
      </w:r>
      <w:r>
        <w:t xml:space="preserve">as </w:t>
      </w:r>
      <w:r>
        <w:rPr>
          <w:spacing w:val="22"/>
        </w:rPr>
        <w:t xml:space="preserve"> </w:t>
      </w:r>
      <w:r>
        <w:t>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F87A27" w:rsidRDefault="005A02C9">
      <w:pPr>
        <w:pStyle w:val="Heading4"/>
        <w:spacing w:before="98" w:line="223" w:lineRule="exact"/>
        <w:ind w:left="170"/>
        <w:rPr>
          <w:rFonts w:cs="Garamond"/>
          <w:b w:val="0"/>
          <w:bCs w:val="0"/>
        </w:rPr>
      </w:pPr>
      <w:r>
        <w:rPr>
          <w:spacing w:val="5"/>
        </w:rPr>
        <w:t>Hand-to-Hand</w:t>
      </w:r>
      <w:r>
        <w:rPr>
          <w:spacing w:val="19"/>
        </w:rPr>
        <w:t xml:space="preserve"> </w:t>
      </w:r>
      <w:r>
        <w:rPr>
          <w:spacing w:val="5"/>
        </w:rPr>
        <w:t>Multiple</w:t>
      </w:r>
      <w:r>
        <w:rPr>
          <w:spacing w:val="20"/>
        </w:rPr>
        <w:t xml:space="preserve"> </w:t>
      </w:r>
      <w:r>
        <w:rPr>
          <w:spacing w:val="5"/>
        </w:rPr>
        <w:t>Combats</w:t>
      </w:r>
    </w:p>
    <w:p w:rsidR="00F87A27" w:rsidRDefault="005A02C9">
      <w:pPr>
        <w:pStyle w:val="BodyText"/>
        <w:spacing w:before="1" w:line="234" w:lineRule="auto"/>
        <w:ind w:left="170" w:right="320"/>
      </w:pPr>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there</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t>assailant.</w:t>
      </w:r>
    </w:p>
    <w:p w:rsidR="00F87A27" w:rsidRDefault="005A02C9">
      <w:pPr>
        <w:pStyle w:val="Heading4"/>
        <w:spacing w:before="142"/>
        <w:ind w:left="212"/>
        <w:jc w:val="both"/>
        <w:rPr>
          <w:rFonts w:cs="Garamond"/>
          <w:b w:val="0"/>
          <w:bCs w:val="0"/>
        </w:rPr>
      </w:pPr>
      <w:r>
        <w:rPr>
          <w:b w:val="0"/>
        </w:rPr>
        <w:br w:type="column"/>
      </w:r>
      <w:r>
        <w:lastRenderedPageBreak/>
        <w:t>Leaving Combat</w:t>
      </w:r>
    </w:p>
    <w:p w:rsidR="00F87A27" w:rsidRDefault="005A02C9">
      <w:pPr>
        <w:pStyle w:val="BodyText"/>
        <w:spacing w:before="125" w:line="220" w:lineRule="exact"/>
        <w:ind w:left="199" w:right="151"/>
        <w:jc w:val="both"/>
      </w:pPr>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recieves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F87A27" w:rsidRDefault="005A02C9">
      <w:pPr>
        <w:pStyle w:val="Heading4"/>
        <w:spacing w:before="73" w:line="223" w:lineRule="exact"/>
        <w:ind w:left="211"/>
        <w:jc w:val="both"/>
        <w:rPr>
          <w:rFonts w:cs="Garamond"/>
          <w:b w:val="0"/>
          <w:bCs w:val="0"/>
        </w:rPr>
      </w:pPr>
      <w:r>
        <w:rPr>
          <w:spacing w:val="8"/>
        </w:rPr>
        <w:t>Fall</w:t>
      </w:r>
      <w:r>
        <w:rPr>
          <w:spacing w:val="30"/>
        </w:rPr>
        <w:t xml:space="preserve"> </w:t>
      </w:r>
      <w:r>
        <w:rPr>
          <w:spacing w:val="8"/>
        </w:rPr>
        <w:t>Back</w:t>
      </w:r>
      <w:r>
        <w:rPr>
          <w:spacing w:val="30"/>
        </w:rPr>
        <w:t xml:space="preserve"> </w:t>
      </w:r>
      <w:r>
        <w:t>&amp;</w:t>
      </w:r>
      <w:r>
        <w:rPr>
          <w:spacing w:val="30"/>
        </w:rPr>
        <w:t xml:space="preserve"> </w:t>
      </w:r>
      <w:r>
        <w:rPr>
          <w:spacing w:val="11"/>
        </w:rPr>
        <w:t>Crossfire</w:t>
      </w:r>
    </w:p>
    <w:p w:rsidR="00F87A27" w:rsidRDefault="005A02C9">
      <w:pPr>
        <w:pStyle w:val="BodyText"/>
        <w:spacing w:before="1" w:line="234" w:lineRule="auto"/>
        <w:ind w:left="198" w:right="194"/>
        <w:jc w:val="both"/>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F87A27" w:rsidRDefault="00F87A27">
      <w:pPr>
        <w:rPr>
          <w:rFonts w:ascii="Garamond" w:eastAsia="Garamond" w:hAnsi="Garamond" w:cs="Garamond"/>
          <w:sz w:val="20"/>
          <w:szCs w:val="20"/>
        </w:rPr>
      </w:pPr>
    </w:p>
    <w:p w:rsidR="00F87A27" w:rsidRDefault="005A02C9">
      <w:pPr>
        <w:pStyle w:val="Heading4"/>
        <w:spacing w:before="131"/>
        <w:ind w:left="212"/>
        <w:jc w:val="both"/>
        <w:rPr>
          <w:rFonts w:cs="Garamond"/>
          <w:b w:val="0"/>
          <w:bCs w:val="0"/>
        </w:rPr>
      </w:pPr>
      <w:r>
        <w:t>Cover in Assaults</w:t>
      </w:r>
    </w:p>
    <w:p w:rsidR="00F87A27" w:rsidRDefault="00F87A27">
      <w:pPr>
        <w:spacing w:before="8"/>
        <w:rPr>
          <w:rFonts w:ascii="Garamond" w:eastAsia="Garamond" w:hAnsi="Garamond" w:cs="Garamond"/>
          <w:b/>
          <w:bCs/>
          <w:sz w:val="17"/>
          <w:szCs w:val="17"/>
        </w:rPr>
      </w:pPr>
    </w:p>
    <w:p w:rsidR="00F87A27" w:rsidRDefault="005A02C9">
      <w:pPr>
        <w:pStyle w:val="BodyText"/>
        <w:spacing w:line="256" w:lineRule="auto"/>
        <w:ind w:left="199" w:right="229"/>
        <w:jc w:val="both"/>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t>This advantages</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F87A27" w:rsidRDefault="00F87A27">
      <w:pPr>
        <w:spacing w:before="1"/>
        <w:rPr>
          <w:rFonts w:ascii="Garamond" w:eastAsia="Garamond" w:hAnsi="Garamond" w:cs="Garamond"/>
          <w:sz w:val="18"/>
          <w:szCs w:val="18"/>
        </w:rPr>
      </w:pPr>
    </w:p>
    <w:p w:rsidR="00F87A27" w:rsidRDefault="005A02C9">
      <w:pPr>
        <w:pStyle w:val="BodyText"/>
        <w:spacing w:line="256" w:lineRule="auto"/>
        <w:ind w:left="166" w:right="240"/>
        <w:jc w:val="both"/>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F87A27" w:rsidRDefault="00F87A27">
      <w:pPr>
        <w:rPr>
          <w:rFonts w:ascii="Garamond" w:eastAsia="Garamond" w:hAnsi="Garamond" w:cs="Garamond"/>
          <w:sz w:val="16"/>
          <w:szCs w:val="16"/>
        </w:rPr>
      </w:pPr>
    </w:p>
    <w:p w:rsidR="00F87A27" w:rsidRDefault="005A02C9">
      <w:pPr>
        <w:pStyle w:val="Heading4"/>
        <w:ind w:left="179"/>
        <w:jc w:val="both"/>
        <w:rPr>
          <w:rFonts w:cs="Garamond"/>
          <w:b w:val="0"/>
          <w:bCs w:val="0"/>
        </w:rPr>
      </w:pPr>
      <w:r>
        <w:t>Charge Bonus</w:t>
      </w:r>
    </w:p>
    <w:p w:rsidR="00F87A27" w:rsidRDefault="00F87A27">
      <w:pPr>
        <w:spacing w:before="10"/>
        <w:rPr>
          <w:rFonts w:ascii="Garamond" w:eastAsia="Garamond" w:hAnsi="Garamond" w:cs="Garamond"/>
          <w:b/>
          <w:bCs/>
          <w:sz w:val="16"/>
          <w:szCs w:val="16"/>
        </w:rPr>
      </w:pPr>
    </w:p>
    <w:p w:rsidR="00F87A27" w:rsidRDefault="005A02C9">
      <w:pPr>
        <w:pStyle w:val="BodyText"/>
        <w:spacing w:line="256" w:lineRule="auto"/>
        <w:ind w:left="159" w:right="358"/>
        <w:rPr>
          <w:rFonts w:cs="Garamond"/>
        </w:rPr>
      </w:pPr>
      <w:r>
        <w:t>When charging into combat, the assaulting suit gains +1 to its attack profile just for the turn it assaults.</w:t>
      </w:r>
    </w:p>
    <w:p w:rsidR="00F87A27" w:rsidRDefault="00F87A27">
      <w:pPr>
        <w:spacing w:line="256" w:lineRule="auto"/>
        <w:rPr>
          <w:rFonts w:ascii="Garamond" w:eastAsia="Garamond" w:hAnsi="Garamond" w:cs="Garamond"/>
        </w:rPr>
        <w:sectPr w:rsidR="00F87A27">
          <w:pgSz w:w="12240" w:h="15840"/>
          <w:pgMar w:top="860" w:right="540" w:bottom="280" w:left="720" w:header="720" w:footer="720" w:gutter="0"/>
          <w:cols w:num="2" w:space="720" w:equalWidth="0">
            <w:col w:w="5008" w:space="670"/>
            <w:col w:w="5302"/>
          </w:cols>
        </w:sectPr>
      </w:pPr>
    </w:p>
    <w:p w:rsidR="00F87A27" w:rsidRDefault="00F87A27">
      <w:pPr>
        <w:spacing w:before="8"/>
        <w:rPr>
          <w:rFonts w:ascii="Garamond" w:eastAsia="Garamond" w:hAnsi="Garamond" w:cs="Garamond"/>
          <w:sz w:val="7"/>
          <w:szCs w:val="7"/>
        </w:rPr>
      </w:pPr>
    </w:p>
    <w:p w:rsidR="00F87A27" w:rsidRDefault="005A02C9">
      <w:pPr>
        <w:spacing w:line="200" w:lineRule="atLeast"/>
        <w:ind w:left="117"/>
        <w:rPr>
          <w:rFonts w:ascii="Garamond" w:eastAsia="Garamond" w:hAnsi="Garamond" w:cs="Garamond"/>
          <w:sz w:val="20"/>
          <w:szCs w:val="20"/>
        </w:rPr>
      </w:pPr>
      <w:r>
        <w:rPr>
          <w:rFonts w:ascii="Garamond" w:eastAsia="Garamond" w:hAnsi="Garamond" w:cs="Garamond"/>
          <w:noProof/>
          <w:sz w:val="20"/>
          <w:szCs w:val="20"/>
        </w:rPr>
        <w:drawing>
          <wp:inline distT="0" distB="0" distL="0" distR="0">
            <wp:extent cx="6809041" cy="4074795"/>
            <wp:effectExtent l="0" t="0" r="0" b="0"/>
            <wp:docPr id="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jpeg"/>
                    <pic:cNvPicPr/>
                  </pic:nvPicPr>
                  <pic:blipFill>
                    <a:blip r:embed="rId20" cstate="print"/>
                    <a:stretch>
                      <a:fillRect/>
                    </a:stretch>
                  </pic:blipFill>
                  <pic:spPr>
                    <a:xfrm>
                      <a:off x="0" y="0"/>
                      <a:ext cx="6809041" cy="4074795"/>
                    </a:xfrm>
                    <a:prstGeom prst="rect">
                      <a:avLst/>
                    </a:prstGeom>
                  </pic:spPr>
                </pic:pic>
              </a:graphicData>
            </a:graphic>
          </wp:inline>
        </w:drawing>
      </w:r>
    </w:p>
    <w:p w:rsidR="00F87A27" w:rsidRDefault="00F87A27">
      <w:pPr>
        <w:spacing w:line="200" w:lineRule="atLeast"/>
        <w:rPr>
          <w:rFonts w:ascii="Garamond" w:eastAsia="Garamond" w:hAnsi="Garamond" w:cs="Garamond"/>
          <w:sz w:val="20"/>
          <w:szCs w:val="20"/>
        </w:rPr>
        <w:sectPr w:rsidR="00F87A27">
          <w:type w:val="continuous"/>
          <w:pgSz w:w="12240" w:h="15840"/>
          <w:pgMar w:top="700" w:right="540" w:bottom="280" w:left="720" w:header="720" w:footer="720" w:gutter="0"/>
          <w:cols w:space="720"/>
        </w:sectPr>
      </w:pPr>
    </w:p>
    <w:p w:rsidR="00F87A27" w:rsidRDefault="005A02C9">
      <w:pPr>
        <w:pStyle w:val="Heading1"/>
        <w:ind w:left="122"/>
        <w:jc w:val="both"/>
        <w:rPr>
          <w:rFonts w:cs="Garamond"/>
          <w:b w:val="0"/>
          <w:bCs w:val="0"/>
        </w:rPr>
      </w:pPr>
      <w:r>
        <w:lastRenderedPageBreak/>
        <w:t>Damage</w:t>
      </w:r>
    </w:p>
    <w:p w:rsidR="00F87A27" w:rsidRDefault="005A02C9">
      <w:pPr>
        <w:pStyle w:val="Heading4"/>
        <w:spacing w:before="161" w:line="223" w:lineRule="exact"/>
        <w:ind w:left="124"/>
        <w:jc w:val="both"/>
        <w:rPr>
          <w:rFonts w:cs="Garamond"/>
          <w:b w:val="0"/>
          <w:bCs w:val="0"/>
        </w:rPr>
      </w:pPr>
      <w:r>
        <w:rPr>
          <w:spacing w:val="7"/>
        </w:rPr>
        <w:t>Armor</w:t>
      </w:r>
      <w:r>
        <w:rPr>
          <w:spacing w:val="19"/>
        </w:rPr>
        <w:t xml:space="preserve"> </w:t>
      </w:r>
      <w:r>
        <w:rPr>
          <w:spacing w:val="9"/>
        </w:rPr>
        <w:t>Value</w:t>
      </w:r>
    </w:p>
    <w:p w:rsidR="00F87A27" w:rsidRDefault="005A02C9">
      <w:pPr>
        <w:pStyle w:val="BodyText"/>
        <w:spacing w:before="1" w:line="234" w:lineRule="auto"/>
        <w:ind w:left="123"/>
        <w:jc w:val="both"/>
      </w:pPr>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F87A27" w:rsidRDefault="005A02C9">
      <w:pPr>
        <w:spacing w:before="114" w:line="220" w:lineRule="exact"/>
        <w:ind w:left="130" w:right="101"/>
        <w:jc w:val="both"/>
        <w:rPr>
          <w:rFonts w:ascii="Garamond" w:eastAsia="Garamond" w:hAnsi="Garamond" w:cs="Garamond"/>
          <w:sz w:val="20"/>
          <w:szCs w:val="20"/>
        </w:rPr>
      </w:pPr>
      <w:r>
        <w:rPr>
          <w:rFonts w:ascii="Garamond" w:eastAsia="Garamond" w:hAnsi="Garamond" w:cs="Garamond"/>
          <w:spacing w:val="6"/>
          <w:sz w:val="20"/>
          <w:szCs w:val="20"/>
        </w:rPr>
        <w:t>For</w:t>
      </w:r>
      <w:r>
        <w:rPr>
          <w:rFonts w:ascii="Garamond" w:eastAsia="Garamond" w:hAnsi="Garamond" w:cs="Garamond"/>
          <w:spacing w:val="34"/>
          <w:sz w:val="20"/>
          <w:szCs w:val="20"/>
        </w:rPr>
        <w:t xml:space="preserve"> </w:t>
      </w:r>
      <w:r>
        <w:rPr>
          <w:rFonts w:ascii="Garamond" w:eastAsia="Garamond" w:hAnsi="Garamond" w:cs="Garamond"/>
          <w:spacing w:val="7"/>
          <w:sz w:val="20"/>
          <w:szCs w:val="20"/>
        </w:rPr>
        <w:t>Example.</w:t>
      </w:r>
      <w:r>
        <w:rPr>
          <w:rFonts w:ascii="Garamond" w:eastAsia="Garamond" w:hAnsi="Garamond" w:cs="Garamond"/>
          <w:spacing w:val="11"/>
          <w:sz w:val="20"/>
          <w:szCs w:val="20"/>
        </w:rPr>
        <w:t xml:space="preserve"> </w:t>
      </w:r>
      <w:r>
        <w:rPr>
          <w:rFonts w:ascii="Garamond" w:eastAsia="Garamond" w:hAnsi="Garamond" w:cs="Garamond"/>
          <w:i/>
          <w:spacing w:val="-1"/>
          <w:sz w:val="20"/>
          <w:szCs w:val="20"/>
        </w:rPr>
        <w:t>The</w:t>
      </w:r>
      <w:r>
        <w:rPr>
          <w:rFonts w:ascii="Garamond" w:eastAsia="Garamond" w:hAnsi="Garamond" w:cs="Garamond"/>
          <w:i/>
          <w:spacing w:val="12"/>
          <w:sz w:val="20"/>
          <w:szCs w:val="20"/>
        </w:rPr>
        <w:t xml:space="preserve"> </w:t>
      </w:r>
      <w:r>
        <w:rPr>
          <w:rFonts w:ascii="Garamond" w:eastAsia="Garamond" w:hAnsi="Garamond" w:cs="Garamond"/>
          <w:i/>
          <w:spacing w:val="-5"/>
          <w:sz w:val="20"/>
          <w:szCs w:val="20"/>
        </w:rPr>
        <w:t>GM’</w:t>
      </w:r>
      <w:r>
        <w:rPr>
          <w:rFonts w:ascii="Garamond" w:eastAsia="Garamond" w:hAnsi="Garamond" w:cs="Garamond"/>
          <w:i/>
          <w:spacing w:val="-6"/>
          <w:sz w:val="20"/>
          <w:szCs w:val="20"/>
        </w:rPr>
        <w:t>s</w:t>
      </w:r>
      <w:r>
        <w:rPr>
          <w:rFonts w:ascii="Garamond" w:eastAsia="Garamond" w:hAnsi="Garamond" w:cs="Garamond"/>
          <w:i/>
          <w:spacing w:val="12"/>
          <w:sz w:val="20"/>
          <w:szCs w:val="20"/>
        </w:rPr>
        <w:t xml:space="preserve"> </w:t>
      </w:r>
      <w:r>
        <w:rPr>
          <w:rFonts w:ascii="Garamond" w:eastAsia="Garamond" w:hAnsi="Garamond" w:cs="Garamond"/>
          <w:i/>
          <w:sz w:val="20"/>
          <w:szCs w:val="20"/>
        </w:rPr>
        <w:t>100mm</w:t>
      </w:r>
      <w:r>
        <w:rPr>
          <w:rFonts w:ascii="Garamond" w:eastAsia="Garamond" w:hAnsi="Garamond" w:cs="Garamond"/>
          <w:i/>
          <w:spacing w:val="10"/>
          <w:sz w:val="20"/>
          <w:szCs w:val="20"/>
        </w:rPr>
        <w:t xml:space="preserve"> </w:t>
      </w:r>
      <w:r>
        <w:rPr>
          <w:rFonts w:ascii="Garamond" w:eastAsia="Garamond" w:hAnsi="Garamond" w:cs="Garamond"/>
          <w:i/>
          <w:sz w:val="20"/>
          <w:szCs w:val="20"/>
        </w:rPr>
        <w:t>hits</w:t>
      </w:r>
      <w:r>
        <w:rPr>
          <w:rFonts w:ascii="Garamond" w:eastAsia="Garamond" w:hAnsi="Garamond" w:cs="Garamond"/>
          <w:i/>
          <w:spacing w:val="11"/>
          <w:sz w:val="20"/>
          <w:szCs w:val="20"/>
        </w:rPr>
        <w:t xml:space="preserve"> </w:t>
      </w:r>
      <w:r>
        <w:rPr>
          <w:rFonts w:ascii="Garamond" w:eastAsia="Garamond" w:hAnsi="Garamond" w:cs="Garamond"/>
          <w:i/>
          <w:sz w:val="20"/>
          <w:szCs w:val="20"/>
        </w:rPr>
        <w:t>the</w:t>
      </w:r>
      <w:r>
        <w:rPr>
          <w:rFonts w:ascii="Garamond" w:eastAsia="Garamond" w:hAnsi="Garamond" w:cs="Garamond"/>
          <w:i/>
          <w:spacing w:val="12"/>
          <w:sz w:val="20"/>
          <w:szCs w:val="20"/>
        </w:rPr>
        <w:t xml:space="preserve"> </w:t>
      </w:r>
      <w:r>
        <w:rPr>
          <w:rFonts w:ascii="Garamond" w:eastAsia="Garamond" w:hAnsi="Garamond" w:cs="Garamond"/>
          <w:i/>
          <w:sz w:val="20"/>
          <w:szCs w:val="20"/>
        </w:rPr>
        <w:t>Zaku</w:t>
      </w:r>
      <w:r>
        <w:rPr>
          <w:rFonts w:ascii="Garamond" w:eastAsia="Garamond" w:hAnsi="Garamond" w:cs="Garamond"/>
          <w:i/>
          <w:spacing w:val="11"/>
          <w:sz w:val="20"/>
          <w:szCs w:val="20"/>
        </w:rPr>
        <w:t xml:space="preserve"> </w:t>
      </w:r>
      <w:r>
        <w:rPr>
          <w:rFonts w:ascii="Garamond" w:eastAsia="Garamond" w:hAnsi="Garamond" w:cs="Garamond"/>
          <w:i/>
          <w:sz w:val="20"/>
          <w:szCs w:val="20"/>
        </w:rPr>
        <w:t>twice</w:t>
      </w:r>
      <w:r>
        <w:rPr>
          <w:rFonts w:ascii="Garamond" w:eastAsia="Garamond" w:hAnsi="Garamond" w:cs="Garamond"/>
          <w:i/>
          <w:spacing w:val="12"/>
          <w:sz w:val="20"/>
          <w:szCs w:val="20"/>
        </w:rPr>
        <w:t xml:space="preserve"> </w:t>
      </w:r>
      <w:r>
        <w:rPr>
          <w:rFonts w:ascii="Garamond" w:eastAsia="Garamond" w:hAnsi="Garamond" w:cs="Garamond"/>
          <w:i/>
          <w:sz w:val="20"/>
          <w:szCs w:val="20"/>
        </w:rPr>
        <w:t>on</w:t>
      </w:r>
      <w:r>
        <w:rPr>
          <w:rFonts w:ascii="Garamond" w:eastAsia="Garamond" w:hAnsi="Garamond" w:cs="Garamond"/>
          <w:i/>
          <w:spacing w:val="11"/>
          <w:sz w:val="20"/>
          <w:szCs w:val="20"/>
        </w:rPr>
        <w:t xml:space="preserve"> </w:t>
      </w:r>
      <w:r>
        <w:rPr>
          <w:rFonts w:ascii="Garamond" w:eastAsia="Garamond" w:hAnsi="Garamond" w:cs="Garamond"/>
          <w:i/>
          <w:sz w:val="20"/>
          <w:szCs w:val="20"/>
        </w:rPr>
        <w:t>the</w:t>
      </w:r>
      <w:r>
        <w:rPr>
          <w:rFonts w:ascii="Garamond" w:eastAsia="Garamond" w:hAnsi="Garamond" w:cs="Garamond"/>
          <w:i/>
          <w:spacing w:val="12"/>
          <w:sz w:val="20"/>
          <w:szCs w:val="20"/>
        </w:rPr>
        <w:t xml:space="preserve"> </w:t>
      </w:r>
      <w:r>
        <w:rPr>
          <w:rFonts w:ascii="Garamond" w:eastAsia="Garamond" w:hAnsi="Garamond" w:cs="Garamond"/>
          <w:i/>
          <w:sz w:val="20"/>
          <w:szCs w:val="20"/>
        </w:rPr>
        <w:t>front</w:t>
      </w:r>
      <w:r>
        <w:rPr>
          <w:rFonts w:ascii="Garamond" w:eastAsia="Garamond" w:hAnsi="Garamond" w:cs="Garamond"/>
          <w:i/>
          <w:spacing w:val="12"/>
          <w:sz w:val="20"/>
          <w:szCs w:val="20"/>
        </w:rPr>
        <w:t xml:space="preserve"> </w:t>
      </w:r>
      <w:r>
        <w:rPr>
          <w:rFonts w:ascii="Garamond" w:eastAsia="Garamond" w:hAnsi="Garamond" w:cs="Garamond"/>
          <w:i/>
          <w:sz w:val="20"/>
          <w:szCs w:val="20"/>
        </w:rPr>
        <w:t>armor</w:t>
      </w:r>
      <w:r>
        <w:rPr>
          <w:rFonts w:ascii="Garamond" w:eastAsia="Garamond" w:hAnsi="Garamond" w:cs="Garamond"/>
          <w:i/>
          <w:spacing w:val="30"/>
          <w:sz w:val="20"/>
          <w:szCs w:val="20"/>
        </w:rPr>
        <w:t xml:space="preserve"> </w:t>
      </w:r>
      <w:r>
        <w:rPr>
          <w:rFonts w:ascii="Garamond" w:eastAsia="Garamond" w:hAnsi="Garamond" w:cs="Garamond"/>
          <w:i/>
          <w:spacing w:val="-1"/>
          <w:sz w:val="20"/>
          <w:szCs w:val="20"/>
        </w:rPr>
        <w:t>arc,</w:t>
      </w:r>
      <w:r>
        <w:rPr>
          <w:rFonts w:ascii="Garamond" w:eastAsia="Garamond" w:hAnsi="Garamond" w:cs="Garamond"/>
          <w:i/>
          <w:spacing w:val="19"/>
          <w:sz w:val="20"/>
          <w:szCs w:val="20"/>
        </w:rPr>
        <w:t xml:space="preserve"> </w:t>
      </w:r>
      <w:r>
        <w:rPr>
          <w:rFonts w:ascii="Garamond" w:eastAsia="Garamond" w:hAnsi="Garamond" w:cs="Garamond"/>
          <w:i/>
          <w:sz w:val="20"/>
          <w:szCs w:val="20"/>
        </w:rPr>
        <w:t>the</w:t>
      </w:r>
      <w:r>
        <w:rPr>
          <w:rFonts w:ascii="Garamond" w:eastAsia="Garamond" w:hAnsi="Garamond" w:cs="Garamond"/>
          <w:i/>
          <w:spacing w:val="19"/>
          <w:sz w:val="20"/>
          <w:szCs w:val="20"/>
        </w:rPr>
        <w:t xml:space="preserve"> </w:t>
      </w:r>
      <w:r>
        <w:rPr>
          <w:rFonts w:ascii="Garamond" w:eastAsia="Garamond" w:hAnsi="Garamond" w:cs="Garamond"/>
          <w:i/>
          <w:sz w:val="20"/>
          <w:szCs w:val="20"/>
        </w:rPr>
        <w:t>Zaku</w:t>
      </w:r>
      <w:r>
        <w:rPr>
          <w:rFonts w:ascii="Garamond" w:eastAsia="Garamond" w:hAnsi="Garamond" w:cs="Garamond"/>
          <w:i/>
          <w:spacing w:val="19"/>
          <w:sz w:val="20"/>
          <w:szCs w:val="20"/>
        </w:rPr>
        <w:t xml:space="preserve"> </w:t>
      </w:r>
      <w:r>
        <w:rPr>
          <w:rFonts w:ascii="Garamond" w:eastAsia="Garamond" w:hAnsi="Garamond" w:cs="Garamond"/>
          <w:i/>
          <w:spacing w:val="-1"/>
          <w:sz w:val="20"/>
          <w:szCs w:val="20"/>
        </w:rPr>
        <w:t>pilot</w:t>
      </w:r>
      <w:r>
        <w:rPr>
          <w:rFonts w:ascii="Garamond" w:eastAsia="Garamond" w:hAnsi="Garamond" w:cs="Garamond"/>
          <w:i/>
          <w:spacing w:val="19"/>
          <w:sz w:val="20"/>
          <w:szCs w:val="20"/>
        </w:rPr>
        <w:t xml:space="preserve"> </w:t>
      </w:r>
      <w:r>
        <w:rPr>
          <w:rFonts w:ascii="Garamond" w:eastAsia="Garamond" w:hAnsi="Garamond" w:cs="Garamond"/>
          <w:i/>
          <w:spacing w:val="-2"/>
          <w:sz w:val="20"/>
          <w:szCs w:val="20"/>
        </w:rPr>
        <w:t>makes</w:t>
      </w:r>
      <w:r>
        <w:rPr>
          <w:rFonts w:ascii="Garamond" w:eastAsia="Garamond" w:hAnsi="Garamond" w:cs="Garamond"/>
          <w:i/>
          <w:spacing w:val="19"/>
          <w:sz w:val="20"/>
          <w:szCs w:val="20"/>
        </w:rPr>
        <w:t xml:space="preserve"> </w:t>
      </w:r>
      <w:r>
        <w:rPr>
          <w:rFonts w:ascii="Garamond" w:eastAsia="Garamond" w:hAnsi="Garamond" w:cs="Garamond"/>
          <w:i/>
          <w:sz w:val="20"/>
          <w:szCs w:val="20"/>
        </w:rPr>
        <w:t>his</w:t>
      </w:r>
      <w:r>
        <w:rPr>
          <w:rFonts w:ascii="Garamond" w:eastAsia="Garamond" w:hAnsi="Garamond" w:cs="Garamond"/>
          <w:i/>
          <w:spacing w:val="19"/>
          <w:sz w:val="20"/>
          <w:szCs w:val="20"/>
        </w:rPr>
        <w:t xml:space="preserve"> </w:t>
      </w:r>
      <w:r>
        <w:rPr>
          <w:rFonts w:ascii="Garamond" w:eastAsia="Garamond" w:hAnsi="Garamond" w:cs="Garamond"/>
          <w:i/>
          <w:sz w:val="20"/>
          <w:szCs w:val="20"/>
        </w:rPr>
        <w:t>shield</w:t>
      </w:r>
      <w:r>
        <w:rPr>
          <w:rFonts w:ascii="Garamond" w:eastAsia="Garamond" w:hAnsi="Garamond" w:cs="Garamond"/>
          <w:i/>
          <w:spacing w:val="18"/>
          <w:sz w:val="20"/>
          <w:szCs w:val="20"/>
        </w:rPr>
        <w:t xml:space="preserve"> </w:t>
      </w:r>
      <w:r>
        <w:rPr>
          <w:rFonts w:ascii="Garamond" w:eastAsia="Garamond" w:hAnsi="Garamond" w:cs="Garamond"/>
          <w:i/>
          <w:sz w:val="20"/>
          <w:szCs w:val="20"/>
        </w:rPr>
        <w:t>save</w:t>
      </w:r>
      <w:r>
        <w:rPr>
          <w:rFonts w:ascii="Garamond" w:eastAsia="Garamond" w:hAnsi="Garamond" w:cs="Garamond"/>
          <w:i/>
          <w:spacing w:val="20"/>
          <w:sz w:val="20"/>
          <w:szCs w:val="20"/>
        </w:rPr>
        <w:t xml:space="preserve"> </w:t>
      </w:r>
      <w:r>
        <w:rPr>
          <w:rFonts w:ascii="Garamond" w:eastAsia="Garamond" w:hAnsi="Garamond" w:cs="Garamond"/>
          <w:i/>
          <w:sz w:val="20"/>
          <w:szCs w:val="20"/>
        </w:rPr>
        <w:t>for</w:t>
      </w:r>
      <w:r>
        <w:rPr>
          <w:rFonts w:ascii="Garamond" w:eastAsia="Garamond" w:hAnsi="Garamond" w:cs="Garamond"/>
          <w:i/>
          <w:spacing w:val="18"/>
          <w:sz w:val="20"/>
          <w:szCs w:val="20"/>
        </w:rPr>
        <w:t xml:space="preserve"> </w:t>
      </w:r>
      <w:r>
        <w:rPr>
          <w:rFonts w:ascii="Garamond" w:eastAsia="Garamond" w:hAnsi="Garamond" w:cs="Garamond"/>
          <w:i/>
          <w:sz w:val="20"/>
          <w:szCs w:val="20"/>
        </w:rPr>
        <w:t>one</w:t>
      </w:r>
      <w:r>
        <w:rPr>
          <w:rFonts w:ascii="Garamond" w:eastAsia="Garamond" w:hAnsi="Garamond" w:cs="Garamond"/>
          <w:i/>
          <w:spacing w:val="19"/>
          <w:sz w:val="20"/>
          <w:szCs w:val="20"/>
        </w:rPr>
        <w:t xml:space="preserve"> </w:t>
      </w:r>
      <w:r>
        <w:rPr>
          <w:rFonts w:ascii="Garamond" w:eastAsia="Garamond" w:hAnsi="Garamond" w:cs="Garamond"/>
          <w:i/>
          <w:sz w:val="20"/>
          <w:szCs w:val="20"/>
        </w:rPr>
        <w:t>of</w:t>
      </w:r>
      <w:r>
        <w:rPr>
          <w:rFonts w:ascii="Garamond" w:eastAsia="Garamond" w:hAnsi="Garamond" w:cs="Garamond"/>
          <w:i/>
          <w:spacing w:val="14"/>
          <w:sz w:val="20"/>
          <w:szCs w:val="20"/>
        </w:rPr>
        <w:t xml:space="preserve"> </w:t>
      </w:r>
      <w:r>
        <w:rPr>
          <w:rFonts w:ascii="Garamond" w:eastAsia="Garamond" w:hAnsi="Garamond" w:cs="Garamond"/>
          <w:i/>
          <w:sz w:val="20"/>
          <w:szCs w:val="20"/>
        </w:rPr>
        <w:t>the</w:t>
      </w:r>
      <w:r>
        <w:rPr>
          <w:rFonts w:ascii="Garamond" w:eastAsia="Garamond" w:hAnsi="Garamond" w:cs="Garamond"/>
          <w:i/>
          <w:spacing w:val="19"/>
          <w:sz w:val="20"/>
          <w:szCs w:val="20"/>
        </w:rPr>
        <w:t xml:space="preserve"> </w:t>
      </w:r>
      <w:r>
        <w:rPr>
          <w:rFonts w:ascii="Garamond" w:eastAsia="Garamond" w:hAnsi="Garamond" w:cs="Garamond"/>
          <w:i/>
          <w:spacing w:val="-1"/>
          <w:sz w:val="20"/>
          <w:szCs w:val="20"/>
        </w:rPr>
        <w:t>shots,</w:t>
      </w:r>
      <w:r>
        <w:rPr>
          <w:rFonts w:ascii="Garamond" w:eastAsia="Garamond" w:hAnsi="Garamond" w:cs="Garamond"/>
          <w:i/>
          <w:spacing w:val="20"/>
          <w:sz w:val="20"/>
          <w:szCs w:val="20"/>
        </w:rPr>
        <w:t xml:space="preserve"> </w:t>
      </w:r>
      <w:r>
        <w:rPr>
          <w:rFonts w:ascii="Garamond" w:eastAsia="Garamond" w:hAnsi="Garamond" w:cs="Garamond"/>
          <w:i/>
          <w:spacing w:val="-1"/>
          <w:sz w:val="20"/>
          <w:szCs w:val="20"/>
        </w:rPr>
        <w:t>but</w:t>
      </w:r>
      <w:r>
        <w:rPr>
          <w:rFonts w:ascii="Garamond" w:eastAsia="Garamond" w:hAnsi="Garamond" w:cs="Garamond"/>
          <w:i/>
          <w:spacing w:val="19"/>
          <w:sz w:val="20"/>
          <w:szCs w:val="20"/>
        </w:rPr>
        <w:t xml:space="preserve"> </w:t>
      </w:r>
      <w:r>
        <w:rPr>
          <w:rFonts w:ascii="Garamond" w:eastAsia="Garamond" w:hAnsi="Garamond" w:cs="Garamond"/>
          <w:i/>
          <w:sz w:val="20"/>
          <w:szCs w:val="20"/>
        </w:rPr>
        <w:t>the</w:t>
      </w:r>
      <w:r>
        <w:rPr>
          <w:rFonts w:ascii="Garamond" w:eastAsia="Garamond" w:hAnsi="Garamond" w:cs="Garamond"/>
          <w:i/>
          <w:spacing w:val="19"/>
          <w:sz w:val="20"/>
          <w:szCs w:val="20"/>
        </w:rPr>
        <w:t xml:space="preserve"> </w:t>
      </w:r>
      <w:r>
        <w:rPr>
          <w:rFonts w:ascii="Garamond" w:eastAsia="Garamond" w:hAnsi="Garamond" w:cs="Garamond"/>
          <w:i/>
          <w:sz w:val="20"/>
          <w:szCs w:val="20"/>
        </w:rPr>
        <w:t>other</w:t>
      </w:r>
      <w:r>
        <w:rPr>
          <w:rFonts w:ascii="Garamond" w:eastAsia="Garamond" w:hAnsi="Garamond" w:cs="Garamond"/>
          <w:i/>
          <w:spacing w:val="21"/>
          <w:w w:val="99"/>
          <w:sz w:val="20"/>
          <w:szCs w:val="20"/>
        </w:rPr>
        <w:t xml:space="preserve"> </w:t>
      </w:r>
      <w:r>
        <w:rPr>
          <w:rFonts w:ascii="Garamond" w:eastAsia="Garamond" w:hAnsi="Garamond" w:cs="Garamond"/>
          <w:i/>
          <w:spacing w:val="-2"/>
          <w:sz w:val="20"/>
          <w:szCs w:val="20"/>
        </w:rPr>
        <w:t>makes</w:t>
      </w:r>
      <w:r>
        <w:rPr>
          <w:rFonts w:ascii="Garamond" w:eastAsia="Garamond" w:hAnsi="Garamond" w:cs="Garamond"/>
          <w:i/>
          <w:spacing w:val="14"/>
          <w:sz w:val="20"/>
          <w:szCs w:val="20"/>
        </w:rPr>
        <w:t xml:space="preserve"> </w:t>
      </w:r>
      <w:r>
        <w:rPr>
          <w:rFonts w:ascii="Garamond" w:eastAsia="Garamond" w:hAnsi="Garamond" w:cs="Garamond"/>
          <w:i/>
          <w:sz w:val="20"/>
          <w:szCs w:val="20"/>
        </w:rPr>
        <w:t>it</w:t>
      </w:r>
      <w:r>
        <w:rPr>
          <w:rFonts w:ascii="Garamond" w:eastAsia="Garamond" w:hAnsi="Garamond" w:cs="Garamond"/>
          <w:i/>
          <w:spacing w:val="15"/>
          <w:sz w:val="20"/>
          <w:szCs w:val="20"/>
        </w:rPr>
        <w:t xml:space="preserve"> </w:t>
      </w:r>
      <w:r>
        <w:rPr>
          <w:rFonts w:ascii="Garamond" w:eastAsia="Garamond" w:hAnsi="Garamond" w:cs="Garamond"/>
          <w:i/>
          <w:sz w:val="20"/>
          <w:szCs w:val="20"/>
        </w:rPr>
        <w:t>through.</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The</w:t>
      </w:r>
      <w:r>
        <w:rPr>
          <w:rFonts w:ascii="Garamond" w:eastAsia="Garamond" w:hAnsi="Garamond" w:cs="Garamond"/>
          <w:i/>
          <w:spacing w:val="14"/>
          <w:sz w:val="20"/>
          <w:szCs w:val="20"/>
        </w:rPr>
        <w:t xml:space="preserve"> </w:t>
      </w:r>
      <w:r>
        <w:rPr>
          <w:rFonts w:ascii="Garamond" w:eastAsia="Garamond" w:hAnsi="Garamond" w:cs="Garamond"/>
          <w:i/>
          <w:spacing w:val="-1"/>
          <w:sz w:val="20"/>
          <w:szCs w:val="20"/>
        </w:rPr>
        <w:t>GM</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pilot</w:t>
      </w:r>
      <w:r>
        <w:rPr>
          <w:rFonts w:ascii="Garamond" w:eastAsia="Garamond" w:hAnsi="Garamond" w:cs="Garamond"/>
          <w:i/>
          <w:spacing w:val="15"/>
          <w:sz w:val="20"/>
          <w:szCs w:val="20"/>
        </w:rPr>
        <w:t xml:space="preserve"> </w:t>
      </w:r>
      <w:r>
        <w:rPr>
          <w:rFonts w:ascii="Garamond" w:eastAsia="Garamond" w:hAnsi="Garamond" w:cs="Garamond"/>
          <w:i/>
          <w:sz w:val="20"/>
          <w:szCs w:val="20"/>
        </w:rPr>
        <w:t>roles</w:t>
      </w:r>
      <w:r>
        <w:rPr>
          <w:rFonts w:ascii="Garamond" w:eastAsia="Garamond" w:hAnsi="Garamond" w:cs="Garamond"/>
          <w:i/>
          <w:spacing w:val="15"/>
          <w:sz w:val="20"/>
          <w:szCs w:val="20"/>
        </w:rPr>
        <w:t xml:space="preserve"> </w:t>
      </w:r>
      <w:r>
        <w:rPr>
          <w:rFonts w:ascii="Garamond" w:eastAsia="Garamond" w:hAnsi="Garamond" w:cs="Garamond"/>
          <w:i/>
          <w:sz w:val="20"/>
          <w:szCs w:val="20"/>
        </w:rPr>
        <w:t>for</w:t>
      </w:r>
      <w:r>
        <w:rPr>
          <w:rFonts w:ascii="Garamond" w:eastAsia="Garamond" w:hAnsi="Garamond" w:cs="Garamond"/>
          <w:i/>
          <w:spacing w:val="13"/>
          <w:sz w:val="20"/>
          <w:szCs w:val="20"/>
        </w:rPr>
        <w:t xml:space="preserve"> </w:t>
      </w:r>
      <w:r>
        <w:rPr>
          <w:rFonts w:ascii="Garamond" w:eastAsia="Garamond" w:hAnsi="Garamond" w:cs="Garamond"/>
          <w:i/>
          <w:spacing w:val="-1"/>
          <w:sz w:val="20"/>
          <w:szCs w:val="20"/>
        </w:rPr>
        <w:t>penetration.</w:t>
      </w:r>
      <w:r>
        <w:rPr>
          <w:rFonts w:ascii="Garamond" w:eastAsia="Garamond" w:hAnsi="Garamond" w:cs="Garamond"/>
          <w:i/>
          <w:spacing w:val="16"/>
          <w:sz w:val="20"/>
          <w:szCs w:val="20"/>
        </w:rPr>
        <w:t xml:space="preserve"> </w:t>
      </w:r>
      <w:r>
        <w:rPr>
          <w:rFonts w:ascii="Garamond" w:eastAsia="Garamond" w:hAnsi="Garamond" w:cs="Garamond"/>
          <w:i/>
          <w:spacing w:val="-1"/>
          <w:sz w:val="20"/>
          <w:szCs w:val="20"/>
        </w:rPr>
        <w:t>The</w:t>
      </w:r>
      <w:r>
        <w:rPr>
          <w:rFonts w:ascii="Garamond" w:eastAsia="Garamond" w:hAnsi="Garamond" w:cs="Garamond"/>
          <w:i/>
          <w:spacing w:val="15"/>
          <w:sz w:val="20"/>
          <w:szCs w:val="20"/>
        </w:rPr>
        <w:t xml:space="preserve"> </w:t>
      </w:r>
      <w:r>
        <w:rPr>
          <w:rFonts w:ascii="Garamond" w:eastAsia="Garamond" w:hAnsi="Garamond" w:cs="Garamond"/>
          <w:i/>
          <w:sz w:val="20"/>
          <w:szCs w:val="20"/>
        </w:rPr>
        <w:t>armor</w:t>
      </w:r>
      <w:r>
        <w:rPr>
          <w:rFonts w:ascii="Garamond" w:eastAsia="Garamond" w:hAnsi="Garamond" w:cs="Garamond"/>
          <w:i/>
          <w:spacing w:val="15"/>
          <w:sz w:val="20"/>
          <w:szCs w:val="20"/>
        </w:rPr>
        <w:t xml:space="preserve"> </w:t>
      </w:r>
      <w:r>
        <w:rPr>
          <w:rFonts w:ascii="Garamond" w:eastAsia="Garamond" w:hAnsi="Garamond" w:cs="Garamond"/>
          <w:i/>
          <w:spacing w:val="-2"/>
          <w:sz w:val="20"/>
          <w:szCs w:val="20"/>
        </w:rPr>
        <w:t>value</w:t>
      </w:r>
      <w:r>
        <w:rPr>
          <w:rFonts w:ascii="Garamond" w:eastAsia="Garamond" w:hAnsi="Garamond" w:cs="Garamond"/>
          <w:i/>
          <w:spacing w:val="14"/>
          <w:sz w:val="20"/>
          <w:szCs w:val="20"/>
        </w:rPr>
        <w:t xml:space="preserve"> </w:t>
      </w:r>
      <w:r>
        <w:rPr>
          <w:rFonts w:ascii="Garamond" w:eastAsia="Garamond" w:hAnsi="Garamond" w:cs="Garamond"/>
          <w:i/>
          <w:sz w:val="20"/>
          <w:szCs w:val="20"/>
        </w:rPr>
        <w:t>of</w:t>
      </w:r>
      <w:r>
        <w:rPr>
          <w:rFonts w:ascii="Garamond" w:eastAsia="Garamond" w:hAnsi="Garamond" w:cs="Garamond"/>
          <w:i/>
          <w:spacing w:val="9"/>
          <w:sz w:val="20"/>
          <w:szCs w:val="20"/>
        </w:rPr>
        <w:t xml:space="preserve"> </w:t>
      </w:r>
      <w:r>
        <w:rPr>
          <w:rFonts w:ascii="Garamond" w:eastAsia="Garamond" w:hAnsi="Garamond" w:cs="Garamond"/>
          <w:i/>
          <w:sz w:val="20"/>
          <w:szCs w:val="20"/>
        </w:rPr>
        <w:t>a</w:t>
      </w:r>
      <w:r>
        <w:rPr>
          <w:rFonts w:ascii="Garamond" w:eastAsia="Garamond" w:hAnsi="Garamond" w:cs="Garamond"/>
          <w:i/>
          <w:spacing w:val="51"/>
          <w:sz w:val="20"/>
          <w:szCs w:val="20"/>
        </w:rPr>
        <w:t xml:space="preserve"> </w:t>
      </w:r>
      <w:r>
        <w:rPr>
          <w:rFonts w:ascii="Garamond" w:eastAsia="Garamond" w:hAnsi="Garamond" w:cs="Garamond"/>
          <w:i/>
          <w:spacing w:val="-3"/>
          <w:sz w:val="20"/>
          <w:szCs w:val="20"/>
        </w:rPr>
        <w:t>Zaku’s</w:t>
      </w:r>
      <w:r>
        <w:rPr>
          <w:rFonts w:ascii="Garamond" w:eastAsia="Garamond" w:hAnsi="Garamond" w:cs="Garamond"/>
          <w:i/>
          <w:spacing w:val="5"/>
          <w:sz w:val="20"/>
          <w:szCs w:val="20"/>
        </w:rPr>
        <w:t xml:space="preserve"> </w:t>
      </w:r>
      <w:r>
        <w:rPr>
          <w:rFonts w:ascii="Garamond" w:eastAsia="Garamond" w:hAnsi="Garamond" w:cs="Garamond"/>
          <w:i/>
          <w:sz w:val="20"/>
          <w:szCs w:val="20"/>
        </w:rPr>
        <w:t>front</w:t>
      </w:r>
      <w:r>
        <w:rPr>
          <w:rFonts w:ascii="Garamond" w:eastAsia="Garamond" w:hAnsi="Garamond" w:cs="Garamond"/>
          <w:i/>
          <w:spacing w:val="5"/>
          <w:sz w:val="20"/>
          <w:szCs w:val="20"/>
        </w:rPr>
        <w:t xml:space="preserve"> </w:t>
      </w:r>
      <w:r>
        <w:rPr>
          <w:rFonts w:ascii="Garamond" w:eastAsia="Garamond" w:hAnsi="Garamond" w:cs="Garamond"/>
          <w:i/>
          <w:sz w:val="20"/>
          <w:szCs w:val="20"/>
        </w:rPr>
        <w:t>armor</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5"/>
          <w:sz w:val="20"/>
          <w:szCs w:val="20"/>
        </w:rPr>
        <w:t xml:space="preserve"> </w:t>
      </w:r>
      <w:r>
        <w:rPr>
          <w:rFonts w:ascii="Garamond" w:eastAsia="Garamond" w:hAnsi="Garamond" w:cs="Garamond"/>
          <w:i/>
          <w:sz w:val="20"/>
          <w:szCs w:val="20"/>
        </w:rPr>
        <w:t>12.</w:t>
      </w:r>
      <w:r>
        <w:rPr>
          <w:rFonts w:ascii="Garamond" w:eastAsia="Garamond" w:hAnsi="Garamond" w:cs="Garamond"/>
          <w:i/>
          <w:spacing w:val="5"/>
          <w:sz w:val="20"/>
          <w:szCs w:val="20"/>
        </w:rPr>
        <w:t xml:space="preserve"> </w:t>
      </w:r>
      <w:r>
        <w:rPr>
          <w:rFonts w:ascii="Garamond" w:eastAsia="Garamond" w:hAnsi="Garamond" w:cs="Garamond"/>
          <w:i/>
          <w:sz w:val="20"/>
          <w:szCs w:val="20"/>
        </w:rPr>
        <w:t>Rolling</w:t>
      </w:r>
      <w:r>
        <w:rPr>
          <w:rFonts w:ascii="Garamond" w:eastAsia="Garamond" w:hAnsi="Garamond" w:cs="Garamond"/>
          <w:i/>
          <w:spacing w:val="6"/>
          <w:sz w:val="20"/>
          <w:szCs w:val="20"/>
        </w:rPr>
        <w:t xml:space="preserve"> </w:t>
      </w:r>
      <w:r>
        <w:rPr>
          <w:rFonts w:ascii="Garamond" w:eastAsia="Garamond" w:hAnsi="Garamond" w:cs="Garamond"/>
          <w:i/>
          <w:sz w:val="20"/>
          <w:szCs w:val="20"/>
        </w:rPr>
        <w:t>a</w:t>
      </w:r>
      <w:r>
        <w:rPr>
          <w:rFonts w:ascii="Garamond" w:eastAsia="Garamond" w:hAnsi="Garamond" w:cs="Garamond"/>
          <w:i/>
          <w:spacing w:val="5"/>
          <w:sz w:val="20"/>
          <w:szCs w:val="20"/>
        </w:rPr>
        <w:t xml:space="preserve"> </w:t>
      </w:r>
      <w:r>
        <w:rPr>
          <w:rFonts w:ascii="Garamond" w:eastAsia="Garamond" w:hAnsi="Garamond" w:cs="Garamond"/>
          <w:i/>
          <w:sz w:val="20"/>
          <w:szCs w:val="20"/>
        </w:rPr>
        <w:t>D6,</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pilot</w:t>
      </w:r>
      <w:r>
        <w:rPr>
          <w:rFonts w:ascii="Garamond" w:eastAsia="Garamond" w:hAnsi="Garamond" w:cs="Garamond"/>
          <w:i/>
          <w:spacing w:val="6"/>
          <w:sz w:val="20"/>
          <w:szCs w:val="20"/>
        </w:rPr>
        <w:t xml:space="preserve"> </w:t>
      </w:r>
      <w:r>
        <w:rPr>
          <w:rFonts w:ascii="Garamond" w:eastAsia="Garamond" w:hAnsi="Garamond" w:cs="Garamond"/>
          <w:i/>
          <w:sz w:val="20"/>
          <w:szCs w:val="20"/>
        </w:rPr>
        <w:t>scores</w:t>
      </w:r>
      <w:r>
        <w:rPr>
          <w:rFonts w:ascii="Garamond" w:eastAsia="Garamond" w:hAnsi="Garamond" w:cs="Garamond"/>
          <w:i/>
          <w:spacing w:val="4"/>
          <w:sz w:val="20"/>
          <w:szCs w:val="20"/>
        </w:rPr>
        <w:t xml:space="preserve"> </w:t>
      </w:r>
      <w:r>
        <w:rPr>
          <w:rFonts w:ascii="Garamond" w:eastAsia="Garamond" w:hAnsi="Garamond" w:cs="Garamond"/>
          <w:i/>
          <w:sz w:val="20"/>
          <w:szCs w:val="20"/>
        </w:rPr>
        <w:t>a</w:t>
      </w:r>
      <w:r>
        <w:rPr>
          <w:rFonts w:ascii="Garamond" w:eastAsia="Garamond" w:hAnsi="Garamond" w:cs="Garamond"/>
          <w:i/>
          <w:spacing w:val="5"/>
          <w:sz w:val="20"/>
          <w:szCs w:val="20"/>
        </w:rPr>
        <w:t xml:space="preserve"> </w:t>
      </w:r>
      <w:r>
        <w:rPr>
          <w:rFonts w:ascii="Garamond" w:eastAsia="Garamond" w:hAnsi="Garamond" w:cs="Garamond"/>
          <w:i/>
          <w:sz w:val="20"/>
          <w:szCs w:val="20"/>
        </w:rPr>
        <w:t>4,</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and</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adds</w:t>
      </w:r>
      <w:r>
        <w:rPr>
          <w:rFonts w:ascii="Garamond" w:eastAsia="Garamond" w:hAnsi="Garamond" w:cs="Garamond"/>
          <w:i/>
          <w:spacing w:val="5"/>
          <w:sz w:val="20"/>
          <w:szCs w:val="20"/>
        </w:rPr>
        <w:t xml:space="preserve"> </w:t>
      </w:r>
      <w:r>
        <w:rPr>
          <w:rFonts w:ascii="Garamond" w:eastAsia="Garamond" w:hAnsi="Garamond" w:cs="Garamond"/>
          <w:i/>
          <w:sz w:val="20"/>
          <w:szCs w:val="20"/>
        </w:rPr>
        <w:t>this</w:t>
      </w:r>
      <w:r>
        <w:rPr>
          <w:rFonts w:ascii="Garamond" w:eastAsia="Garamond" w:hAnsi="Garamond" w:cs="Garamond"/>
          <w:i/>
          <w:spacing w:val="6"/>
          <w:sz w:val="20"/>
          <w:szCs w:val="20"/>
        </w:rPr>
        <w:t xml:space="preserve"> </w:t>
      </w:r>
      <w:r>
        <w:rPr>
          <w:rFonts w:ascii="Garamond" w:eastAsia="Garamond" w:hAnsi="Garamond" w:cs="Garamond"/>
          <w:i/>
          <w:sz w:val="20"/>
          <w:szCs w:val="20"/>
        </w:rPr>
        <w:t>to</w:t>
      </w:r>
      <w:r>
        <w:rPr>
          <w:rFonts w:ascii="Garamond" w:eastAsia="Garamond" w:hAnsi="Garamond" w:cs="Garamond"/>
          <w:i/>
          <w:spacing w:val="28"/>
          <w:sz w:val="20"/>
          <w:szCs w:val="20"/>
        </w:rPr>
        <w:t xml:space="preserve"> </w:t>
      </w:r>
      <w:r>
        <w:rPr>
          <w:rFonts w:ascii="Garamond" w:eastAsia="Garamond" w:hAnsi="Garamond" w:cs="Garamond"/>
          <w:i/>
          <w:sz w:val="20"/>
          <w:szCs w:val="20"/>
        </w:rPr>
        <w:t>the</w:t>
      </w:r>
      <w:r>
        <w:rPr>
          <w:rFonts w:ascii="Garamond" w:eastAsia="Garamond" w:hAnsi="Garamond" w:cs="Garamond"/>
          <w:i/>
          <w:spacing w:val="-7"/>
          <w:sz w:val="20"/>
          <w:szCs w:val="20"/>
        </w:rPr>
        <w:t xml:space="preserve"> </w:t>
      </w:r>
      <w:r>
        <w:rPr>
          <w:rFonts w:ascii="Garamond" w:eastAsia="Garamond" w:hAnsi="Garamond" w:cs="Garamond"/>
          <w:i/>
          <w:sz w:val="20"/>
          <w:szCs w:val="20"/>
        </w:rPr>
        <w:t>100mm</w:t>
      </w:r>
      <w:r>
        <w:rPr>
          <w:rFonts w:ascii="Garamond" w:eastAsia="Garamond" w:hAnsi="Garamond" w:cs="Garamond"/>
          <w:i/>
          <w:spacing w:val="-6"/>
          <w:sz w:val="20"/>
          <w:szCs w:val="20"/>
        </w:rPr>
        <w:t xml:space="preserve"> </w:t>
      </w:r>
      <w:r>
        <w:rPr>
          <w:rFonts w:ascii="Garamond" w:eastAsia="Garamond" w:hAnsi="Garamond" w:cs="Garamond"/>
          <w:i/>
          <w:sz w:val="20"/>
          <w:szCs w:val="20"/>
        </w:rPr>
        <w:t>strength</w:t>
      </w:r>
      <w:r>
        <w:rPr>
          <w:rFonts w:ascii="Garamond" w:eastAsia="Garamond" w:hAnsi="Garamond" w:cs="Garamond"/>
          <w:i/>
          <w:spacing w:val="-7"/>
          <w:sz w:val="20"/>
          <w:szCs w:val="20"/>
        </w:rPr>
        <w:t xml:space="preserve"> </w:t>
      </w:r>
      <w:r>
        <w:rPr>
          <w:rFonts w:ascii="Garamond" w:eastAsia="Garamond" w:hAnsi="Garamond" w:cs="Garamond"/>
          <w:i/>
          <w:sz w:val="20"/>
          <w:szCs w:val="20"/>
        </w:rPr>
        <w:t>of</w:t>
      </w:r>
      <w:r>
        <w:rPr>
          <w:rFonts w:ascii="Garamond" w:eastAsia="Garamond" w:hAnsi="Garamond" w:cs="Garamond"/>
          <w:i/>
          <w:spacing w:val="37"/>
          <w:sz w:val="20"/>
          <w:szCs w:val="20"/>
        </w:rPr>
        <w:t xml:space="preserve"> </w:t>
      </w:r>
      <w:r>
        <w:rPr>
          <w:rFonts w:ascii="Garamond" w:eastAsia="Garamond" w:hAnsi="Garamond" w:cs="Garamond"/>
          <w:i/>
          <w:sz w:val="20"/>
          <w:szCs w:val="20"/>
        </w:rPr>
        <w:t>6</w:t>
      </w:r>
      <w:r>
        <w:rPr>
          <w:rFonts w:ascii="Garamond" w:eastAsia="Garamond" w:hAnsi="Garamond" w:cs="Garamond"/>
          <w:i/>
          <w:spacing w:val="-6"/>
          <w:sz w:val="20"/>
          <w:szCs w:val="20"/>
        </w:rPr>
        <w:t xml:space="preserve"> </w:t>
      </w:r>
      <w:r>
        <w:rPr>
          <w:rFonts w:ascii="Garamond" w:eastAsia="Garamond" w:hAnsi="Garamond" w:cs="Garamond"/>
          <w:i/>
          <w:sz w:val="20"/>
          <w:szCs w:val="20"/>
        </w:rPr>
        <w:t>for</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an</w:t>
      </w:r>
      <w:r>
        <w:rPr>
          <w:rFonts w:ascii="Garamond" w:eastAsia="Garamond" w:hAnsi="Garamond" w:cs="Garamond"/>
          <w:i/>
          <w:spacing w:val="-6"/>
          <w:sz w:val="20"/>
          <w:szCs w:val="20"/>
        </w:rPr>
        <w:t xml:space="preserve"> </w:t>
      </w:r>
      <w:r>
        <w:rPr>
          <w:rFonts w:ascii="Garamond" w:eastAsia="Garamond" w:hAnsi="Garamond" w:cs="Garamond"/>
          <w:i/>
          <w:sz w:val="20"/>
          <w:szCs w:val="20"/>
        </w:rPr>
        <w:t>armor</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penetration</w:t>
      </w:r>
      <w:r>
        <w:rPr>
          <w:rFonts w:ascii="Garamond" w:eastAsia="Garamond" w:hAnsi="Garamond" w:cs="Garamond"/>
          <w:i/>
          <w:spacing w:val="-6"/>
          <w:sz w:val="20"/>
          <w:szCs w:val="20"/>
        </w:rPr>
        <w:t xml:space="preserve"> </w:t>
      </w:r>
      <w:r>
        <w:rPr>
          <w:rFonts w:ascii="Garamond" w:eastAsia="Garamond" w:hAnsi="Garamond" w:cs="Garamond"/>
          <w:i/>
          <w:sz w:val="20"/>
          <w:szCs w:val="20"/>
        </w:rPr>
        <w:t>total</w:t>
      </w:r>
      <w:r>
        <w:rPr>
          <w:rFonts w:ascii="Garamond" w:eastAsia="Garamond" w:hAnsi="Garamond" w:cs="Garamond"/>
          <w:i/>
          <w:spacing w:val="-6"/>
          <w:sz w:val="20"/>
          <w:szCs w:val="20"/>
        </w:rPr>
        <w:t xml:space="preserve"> </w:t>
      </w:r>
      <w:r>
        <w:rPr>
          <w:rFonts w:ascii="Garamond" w:eastAsia="Garamond" w:hAnsi="Garamond" w:cs="Garamond"/>
          <w:i/>
          <w:sz w:val="20"/>
          <w:szCs w:val="20"/>
        </w:rPr>
        <w:t>of</w:t>
      </w:r>
      <w:r>
        <w:rPr>
          <w:rFonts w:ascii="Garamond" w:eastAsia="Garamond" w:hAnsi="Garamond" w:cs="Garamond"/>
          <w:i/>
          <w:spacing w:val="37"/>
          <w:sz w:val="20"/>
          <w:szCs w:val="20"/>
        </w:rPr>
        <w:t xml:space="preserve"> </w:t>
      </w:r>
      <w:r>
        <w:rPr>
          <w:rFonts w:ascii="Garamond" w:eastAsia="Garamond" w:hAnsi="Garamond" w:cs="Garamond"/>
          <w:i/>
          <w:sz w:val="20"/>
          <w:szCs w:val="20"/>
        </w:rPr>
        <w:t>10.</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This</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7"/>
          <w:sz w:val="20"/>
          <w:szCs w:val="20"/>
        </w:rPr>
        <w:t xml:space="preserve"> </w:t>
      </w:r>
      <w:r>
        <w:rPr>
          <w:rFonts w:ascii="Garamond" w:eastAsia="Garamond" w:hAnsi="Garamond" w:cs="Garamond"/>
          <w:i/>
          <w:sz w:val="20"/>
          <w:szCs w:val="20"/>
        </w:rPr>
        <w:t>less</w:t>
      </w:r>
      <w:r>
        <w:rPr>
          <w:rFonts w:ascii="Garamond" w:eastAsia="Garamond" w:hAnsi="Garamond" w:cs="Garamond"/>
          <w:i/>
          <w:spacing w:val="-6"/>
          <w:sz w:val="20"/>
          <w:szCs w:val="20"/>
        </w:rPr>
        <w:t xml:space="preserve"> </w:t>
      </w:r>
      <w:r>
        <w:rPr>
          <w:rFonts w:ascii="Garamond" w:eastAsia="Garamond" w:hAnsi="Garamond" w:cs="Garamond"/>
          <w:i/>
          <w:sz w:val="20"/>
          <w:szCs w:val="20"/>
        </w:rPr>
        <w:t>than</w:t>
      </w:r>
      <w:r>
        <w:rPr>
          <w:rFonts w:ascii="Garamond" w:eastAsia="Garamond" w:hAnsi="Garamond" w:cs="Garamond"/>
          <w:i/>
          <w:spacing w:val="21"/>
          <w:sz w:val="20"/>
          <w:szCs w:val="20"/>
        </w:rPr>
        <w:t xml:space="preserve"> </w:t>
      </w:r>
      <w:r>
        <w:rPr>
          <w:rFonts w:ascii="Garamond" w:eastAsia="Garamond" w:hAnsi="Garamond" w:cs="Garamond"/>
          <w:i/>
          <w:sz w:val="20"/>
          <w:szCs w:val="20"/>
        </w:rPr>
        <w:t>the</w:t>
      </w:r>
      <w:r>
        <w:rPr>
          <w:rFonts w:ascii="Garamond" w:eastAsia="Garamond" w:hAnsi="Garamond" w:cs="Garamond"/>
          <w:i/>
          <w:spacing w:val="3"/>
          <w:sz w:val="20"/>
          <w:szCs w:val="20"/>
        </w:rPr>
        <w:t xml:space="preserve"> </w:t>
      </w:r>
      <w:r>
        <w:rPr>
          <w:rFonts w:ascii="Garamond" w:eastAsia="Garamond" w:hAnsi="Garamond" w:cs="Garamond"/>
          <w:i/>
          <w:sz w:val="20"/>
          <w:szCs w:val="20"/>
        </w:rPr>
        <w:t>armor</w:t>
      </w:r>
      <w:r>
        <w:rPr>
          <w:rFonts w:ascii="Garamond" w:eastAsia="Garamond" w:hAnsi="Garamond" w:cs="Garamond"/>
          <w:i/>
          <w:spacing w:val="2"/>
          <w:sz w:val="20"/>
          <w:szCs w:val="20"/>
        </w:rPr>
        <w:t xml:space="preserve"> </w:t>
      </w:r>
      <w:r>
        <w:rPr>
          <w:rFonts w:ascii="Garamond" w:eastAsia="Garamond" w:hAnsi="Garamond" w:cs="Garamond"/>
          <w:i/>
          <w:spacing w:val="-2"/>
          <w:sz w:val="20"/>
          <w:szCs w:val="20"/>
        </w:rPr>
        <w:t>value</w:t>
      </w:r>
      <w:r>
        <w:rPr>
          <w:rFonts w:ascii="Garamond" w:eastAsia="Garamond" w:hAnsi="Garamond" w:cs="Garamond"/>
          <w:i/>
          <w:spacing w:val="3"/>
          <w:sz w:val="20"/>
          <w:szCs w:val="20"/>
        </w:rPr>
        <w:t xml:space="preserve"> </w:t>
      </w:r>
      <w:r>
        <w:rPr>
          <w:rFonts w:ascii="Garamond" w:eastAsia="Garamond" w:hAnsi="Garamond" w:cs="Garamond"/>
          <w:i/>
          <w:sz w:val="20"/>
          <w:szCs w:val="20"/>
        </w:rPr>
        <w:t>of</w:t>
      </w:r>
      <w:r>
        <w:rPr>
          <w:rFonts w:ascii="Garamond" w:eastAsia="Garamond" w:hAnsi="Garamond" w:cs="Garamond"/>
          <w:i/>
          <w:spacing w:val="47"/>
          <w:sz w:val="20"/>
          <w:szCs w:val="20"/>
        </w:rPr>
        <w:t xml:space="preserve"> </w:t>
      </w:r>
      <w:r>
        <w:rPr>
          <w:rFonts w:ascii="Garamond" w:eastAsia="Garamond" w:hAnsi="Garamond" w:cs="Garamond"/>
          <w:i/>
          <w:sz w:val="20"/>
          <w:szCs w:val="20"/>
        </w:rPr>
        <w:t>the</w:t>
      </w:r>
      <w:r>
        <w:rPr>
          <w:rFonts w:ascii="Garamond" w:eastAsia="Garamond" w:hAnsi="Garamond" w:cs="Garamond"/>
          <w:i/>
          <w:spacing w:val="3"/>
          <w:sz w:val="20"/>
          <w:szCs w:val="20"/>
        </w:rPr>
        <w:t xml:space="preserve"> </w:t>
      </w:r>
      <w:r>
        <w:rPr>
          <w:rFonts w:ascii="Garamond" w:eastAsia="Garamond" w:hAnsi="Garamond" w:cs="Garamond"/>
          <w:i/>
          <w:sz w:val="20"/>
          <w:szCs w:val="20"/>
        </w:rPr>
        <w:t>Zaku</w:t>
      </w:r>
      <w:r>
        <w:rPr>
          <w:rFonts w:ascii="Garamond" w:eastAsia="Garamond" w:hAnsi="Garamond" w:cs="Garamond"/>
          <w:i/>
          <w:spacing w:val="2"/>
          <w:sz w:val="20"/>
          <w:szCs w:val="20"/>
        </w:rPr>
        <w:t xml:space="preserve"> </w:t>
      </w:r>
      <w:r>
        <w:rPr>
          <w:rFonts w:ascii="Garamond" w:eastAsia="Garamond" w:hAnsi="Garamond" w:cs="Garamond"/>
          <w:i/>
          <w:spacing w:val="-1"/>
          <w:sz w:val="20"/>
          <w:szCs w:val="20"/>
        </w:rPr>
        <w:t>and</w:t>
      </w:r>
      <w:r>
        <w:rPr>
          <w:rFonts w:ascii="Garamond" w:eastAsia="Garamond" w:hAnsi="Garamond" w:cs="Garamond"/>
          <w:i/>
          <w:spacing w:val="4"/>
          <w:sz w:val="20"/>
          <w:szCs w:val="20"/>
        </w:rPr>
        <w:t xml:space="preserve"> </w:t>
      </w:r>
      <w:r>
        <w:rPr>
          <w:rFonts w:ascii="Garamond" w:eastAsia="Garamond" w:hAnsi="Garamond" w:cs="Garamond"/>
          <w:i/>
          <w:sz w:val="20"/>
          <w:szCs w:val="20"/>
        </w:rPr>
        <w:t>so</w:t>
      </w:r>
      <w:r>
        <w:rPr>
          <w:rFonts w:ascii="Garamond" w:eastAsia="Garamond" w:hAnsi="Garamond" w:cs="Garamond"/>
          <w:i/>
          <w:spacing w:val="2"/>
          <w:sz w:val="20"/>
          <w:szCs w:val="20"/>
        </w:rPr>
        <w:t xml:space="preserve"> </w:t>
      </w:r>
      <w:r>
        <w:rPr>
          <w:rFonts w:ascii="Garamond" w:eastAsia="Garamond" w:hAnsi="Garamond" w:cs="Garamond"/>
          <w:i/>
          <w:sz w:val="20"/>
          <w:szCs w:val="20"/>
        </w:rPr>
        <w:t>the</w:t>
      </w:r>
      <w:r>
        <w:rPr>
          <w:rFonts w:ascii="Garamond" w:eastAsia="Garamond" w:hAnsi="Garamond" w:cs="Garamond"/>
          <w:i/>
          <w:spacing w:val="3"/>
          <w:sz w:val="20"/>
          <w:szCs w:val="20"/>
        </w:rPr>
        <w:t xml:space="preserve"> </w:t>
      </w:r>
      <w:r>
        <w:rPr>
          <w:rFonts w:ascii="Garamond" w:eastAsia="Garamond" w:hAnsi="Garamond" w:cs="Garamond"/>
          <w:i/>
          <w:sz w:val="20"/>
          <w:szCs w:val="20"/>
        </w:rPr>
        <w:t>shot</w:t>
      </w:r>
      <w:r>
        <w:rPr>
          <w:rFonts w:ascii="Garamond" w:eastAsia="Garamond" w:hAnsi="Garamond" w:cs="Garamond"/>
          <w:i/>
          <w:spacing w:val="2"/>
          <w:sz w:val="20"/>
          <w:szCs w:val="20"/>
        </w:rPr>
        <w:t xml:space="preserve"> </w:t>
      </w:r>
      <w:r>
        <w:rPr>
          <w:rFonts w:ascii="Garamond" w:eastAsia="Garamond" w:hAnsi="Garamond" w:cs="Garamond"/>
          <w:i/>
          <w:spacing w:val="-1"/>
          <w:sz w:val="20"/>
          <w:szCs w:val="20"/>
        </w:rPr>
        <w:t>bounces</w:t>
      </w:r>
      <w:r>
        <w:rPr>
          <w:rFonts w:ascii="Garamond" w:eastAsia="Garamond" w:hAnsi="Garamond" w:cs="Garamond"/>
          <w:i/>
          <w:spacing w:val="3"/>
          <w:sz w:val="20"/>
          <w:szCs w:val="20"/>
        </w:rPr>
        <w:t xml:space="preserve"> </w:t>
      </w:r>
      <w:r>
        <w:rPr>
          <w:rFonts w:ascii="Garamond" w:eastAsia="Garamond" w:hAnsi="Garamond" w:cs="Garamond"/>
          <w:i/>
          <w:spacing w:val="2"/>
          <w:sz w:val="20"/>
          <w:szCs w:val="20"/>
        </w:rPr>
        <w:t>off.</w:t>
      </w:r>
    </w:p>
    <w:p w:rsidR="00F87A27" w:rsidRDefault="00F87A27">
      <w:pPr>
        <w:rPr>
          <w:rFonts w:ascii="Garamond" w:eastAsia="Garamond" w:hAnsi="Garamond" w:cs="Garamond"/>
          <w:i/>
          <w:sz w:val="20"/>
          <w:szCs w:val="20"/>
        </w:rPr>
      </w:pPr>
    </w:p>
    <w:p w:rsidR="00F87A27" w:rsidRDefault="00F602BF">
      <w:pPr>
        <w:spacing w:before="3"/>
        <w:rPr>
          <w:rFonts w:ascii="Garamond" w:eastAsia="Garamond" w:hAnsi="Garamond" w:cs="Garamond"/>
          <w:i/>
          <w:sz w:val="16"/>
          <w:szCs w:val="16"/>
        </w:rPr>
      </w:pPr>
      <w:r>
        <w:rPr>
          <w:rFonts w:ascii="Garamond" w:eastAsia="Garamond" w:hAnsi="Garamond" w:cs="Garamond"/>
          <w:i/>
          <w:noProof/>
          <w:sz w:val="16"/>
          <w:szCs w:val="16"/>
        </w:rPr>
        <w:drawing>
          <wp:anchor distT="0" distB="0" distL="114300" distR="114300" simplePos="0" relativeHeight="251701760" behindDoc="1" locked="0" layoutInCell="1" allowOverlap="1">
            <wp:simplePos x="0" y="0"/>
            <wp:positionH relativeFrom="column">
              <wp:posOffset>959485</wp:posOffset>
            </wp:positionH>
            <wp:positionV relativeFrom="paragraph">
              <wp:posOffset>3175</wp:posOffset>
            </wp:positionV>
            <wp:extent cx="1393825" cy="1357630"/>
            <wp:effectExtent l="19050" t="0" r="0" b="0"/>
            <wp:wrapNone/>
            <wp:docPr id="2"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21"/>
                    <a:stretch>
                      <a:fillRect/>
                    </a:stretch>
                  </pic:blipFill>
                  <pic:spPr>
                    <a:xfrm>
                      <a:off x="0" y="0"/>
                      <a:ext cx="1393825" cy="1357630"/>
                    </a:xfrm>
                    <a:prstGeom prst="rect">
                      <a:avLst/>
                    </a:prstGeom>
                  </pic:spPr>
                </pic:pic>
              </a:graphicData>
            </a:graphic>
          </wp:anchor>
        </w:drawing>
      </w:r>
    </w:p>
    <w:p w:rsidR="00F87A27" w:rsidRDefault="005A02C9">
      <w:pPr>
        <w:ind w:right="268"/>
        <w:jc w:val="center"/>
        <w:rPr>
          <w:rFonts w:ascii="Helvetica" w:eastAsia="Helvetica" w:hAnsi="Helvetica" w:cs="Helvetica"/>
          <w:sz w:val="14"/>
          <w:szCs w:val="14"/>
        </w:rPr>
      </w:pPr>
      <w:r>
        <w:rPr>
          <w:rFonts w:ascii="Helvetica"/>
          <w:b/>
          <w:spacing w:val="-2"/>
          <w:sz w:val="14"/>
        </w:rPr>
        <w:t>FRONT</w:t>
      </w:r>
    </w:p>
    <w:p w:rsidR="00F87A27" w:rsidRDefault="00F87A27">
      <w:pPr>
        <w:rPr>
          <w:rFonts w:ascii="Helvetica" w:eastAsia="Helvetica" w:hAnsi="Helvetica" w:cs="Helvetica"/>
          <w:b/>
          <w:bCs/>
          <w:sz w:val="14"/>
          <w:szCs w:val="14"/>
        </w:rPr>
      </w:pPr>
    </w:p>
    <w:p w:rsidR="00F87A27" w:rsidRDefault="00F87A27">
      <w:pPr>
        <w:rPr>
          <w:rFonts w:ascii="Helvetica" w:eastAsia="Helvetica" w:hAnsi="Helvetica" w:cs="Helvetica"/>
          <w:b/>
          <w:bCs/>
          <w:sz w:val="14"/>
          <w:szCs w:val="14"/>
        </w:rPr>
      </w:pPr>
    </w:p>
    <w:p w:rsidR="00F87A27" w:rsidRDefault="00F87A27">
      <w:pPr>
        <w:rPr>
          <w:rFonts w:ascii="Helvetica" w:eastAsia="Helvetica" w:hAnsi="Helvetica" w:cs="Helvetica"/>
          <w:b/>
          <w:bCs/>
          <w:sz w:val="14"/>
          <w:szCs w:val="14"/>
        </w:rPr>
      </w:pPr>
    </w:p>
    <w:p w:rsidR="00F87A27" w:rsidRDefault="00F87A27">
      <w:pPr>
        <w:spacing w:before="3"/>
        <w:rPr>
          <w:rFonts w:ascii="Helvetica" w:eastAsia="Helvetica" w:hAnsi="Helvetica" w:cs="Helvetica"/>
          <w:b/>
          <w:bCs/>
          <w:sz w:val="14"/>
          <w:szCs w:val="14"/>
        </w:rPr>
      </w:pPr>
    </w:p>
    <w:p w:rsidR="00F87A27" w:rsidRDefault="005A02C9">
      <w:pPr>
        <w:tabs>
          <w:tab w:val="left" w:pos="1550"/>
        </w:tabs>
        <w:ind w:right="239"/>
        <w:jc w:val="center"/>
        <w:rPr>
          <w:rFonts w:ascii="Helvetica" w:eastAsia="Helvetica" w:hAnsi="Helvetica" w:cs="Helvetica"/>
          <w:sz w:val="14"/>
          <w:szCs w:val="14"/>
        </w:rPr>
      </w:pPr>
      <w:r>
        <w:rPr>
          <w:rFonts w:ascii="Helvetica"/>
          <w:b/>
          <w:sz w:val="14"/>
        </w:rPr>
        <w:t>SIDE</w:t>
      </w:r>
      <w:r>
        <w:rPr>
          <w:rFonts w:ascii="Helvetica"/>
          <w:b/>
          <w:sz w:val="14"/>
        </w:rPr>
        <w:tab/>
      </w:r>
      <w:r>
        <w:rPr>
          <w:rFonts w:ascii="Helvetica"/>
          <w:b/>
          <w:position w:val="1"/>
          <w:sz w:val="14"/>
        </w:rPr>
        <w:t>SIDE</w:t>
      </w:r>
    </w:p>
    <w:p w:rsidR="00F87A27" w:rsidRDefault="00F87A27">
      <w:pPr>
        <w:rPr>
          <w:rFonts w:ascii="Helvetica" w:eastAsia="Helvetica" w:hAnsi="Helvetica" w:cs="Helvetica"/>
          <w:b/>
          <w:bCs/>
          <w:sz w:val="14"/>
          <w:szCs w:val="14"/>
        </w:rPr>
      </w:pPr>
    </w:p>
    <w:p w:rsidR="00F87A27" w:rsidRDefault="00F87A27">
      <w:pPr>
        <w:rPr>
          <w:rFonts w:ascii="Helvetica" w:eastAsia="Helvetica" w:hAnsi="Helvetica" w:cs="Helvetica"/>
          <w:b/>
          <w:bCs/>
          <w:sz w:val="14"/>
          <w:szCs w:val="14"/>
        </w:rPr>
      </w:pPr>
    </w:p>
    <w:p w:rsidR="00F87A27" w:rsidRDefault="00F87A27">
      <w:pPr>
        <w:rPr>
          <w:rFonts w:ascii="Helvetica" w:eastAsia="Helvetica" w:hAnsi="Helvetica" w:cs="Helvetica"/>
          <w:b/>
          <w:bCs/>
          <w:sz w:val="14"/>
          <w:szCs w:val="14"/>
        </w:rPr>
      </w:pPr>
    </w:p>
    <w:p w:rsidR="00F87A27" w:rsidRDefault="005A02C9">
      <w:pPr>
        <w:spacing w:before="81"/>
        <w:ind w:right="342"/>
        <w:jc w:val="center"/>
        <w:rPr>
          <w:rFonts w:ascii="Helvetica" w:eastAsia="Helvetica" w:hAnsi="Helvetica" w:cs="Helvetica"/>
          <w:sz w:val="14"/>
          <w:szCs w:val="14"/>
        </w:rPr>
      </w:pPr>
      <w:r>
        <w:rPr>
          <w:rFonts w:ascii="Helvetica"/>
          <w:b/>
          <w:spacing w:val="-3"/>
          <w:sz w:val="14"/>
        </w:rPr>
        <w:t>BACK</w:t>
      </w:r>
    </w:p>
    <w:p w:rsidR="00F87A27" w:rsidRDefault="00F87A27">
      <w:pPr>
        <w:rPr>
          <w:rFonts w:ascii="Helvetica" w:eastAsia="Helvetica" w:hAnsi="Helvetica" w:cs="Helvetica"/>
          <w:b/>
          <w:bCs/>
          <w:sz w:val="14"/>
          <w:szCs w:val="14"/>
        </w:rPr>
      </w:pPr>
    </w:p>
    <w:p w:rsidR="00F87A27" w:rsidRDefault="00F87A27">
      <w:pPr>
        <w:spacing w:before="9"/>
        <w:rPr>
          <w:rFonts w:ascii="Helvetica" w:eastAsia="Helvetica" w:hAnsi="Helvetica" w:cs="Helvetica"/>
          <w:b/>
          <w:bCs/>
          <w:sz w:val="15"/>
          <w:szCs w:val="15"/>
        </w:rPr>
      </w:pPr>
    </w:p>
    <w:p w:rsidR="00F87A27" w:rsidRDefault="005A02C9">
      <w:pPr>
        <w:pStyle w:val="Heading4"/>
        <w:ind w:left="114"/>
        <w:jc w:val="both"/>
        <w:rPr>
          <w:rFonts w:cs="Garamond"/>
          <w:b w:val="0"/>
          <w:bCs w:val="0"/>
        </w:rPr>
      </w:pPr>
      <w:r>
        <w:rPr>
          <w:spacing w:val="4"/>
        </w:rPr>
        <w:t>Armor</w:t>
      </w:r>
      <w:r>
        <w:rPr>
          <w:spacing w:val="16"/>
        </w:rPr>
        <w:t xml:space="preserve"> </w:t>
      </w:r>
      <w:r>
        <w:rPr>
          <w:spacing w:val="5"/>
        </w:rPr>
        <w:t>Penetration</w:t>
      </w:r>
    </w:p>
    <w:p w:rsidR="00F87A27" w:rsidRDefault="005A02C9">
      <w:pPr>
        <w:pStyle w:val="BodyText"/>
        <w:spacing w:before="152" w:line="220" w:lineRule="exact"/>
        <w:ind w:left="112" w:right="119"/>
        <w:jc w:val="both"/>
      </w:pPr>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huge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t>the</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F87A27" w:rsidRDefault="00F87A27">
      <w:pPr>
        <w:spacing w:before="3"/>
        <w:rPr>
          <w:rFonts w:ascii="Garamond" w:eastAsia="Garamond" w:hAnsi="Garamond" w:cs="Garamond"/>
          <w:sz w:val="19"/>
          <w:szCs w:val="19"/>
        </w:rPr>
      </w:pPr>
    </w:p>
    <w:p w:rsidR="00F87A27" w:rsidRDefault="005A02C9">
      <w:pPr>
        <w:pStyle w:val="BodyText"/>
        <w:spacing w:line="256" w:lineRule="auto"/>
        <w:ind w:left="119" w:right="234"/>
      </w:pPr>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F87A27" w:rsidRDefault="005A02C9">
      <w:pPr>
        <w:pStyle w:val="BodyText"/>
        <w:spacing w:before="77" w:line="220" w:lineRule="exact"/>
        <w:ind w:left="116" w:right="115"/>
        <w:jc w:val="both"/>
      </w:pPr>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F87A27" w:rsidRDefault="005A02C9">
      <w:pPr>
        <w:pStyle w:val="BodyText"/>
        <w:spacing w:before="100" w:line="220" w:lineRule="exact"/>
        <w:ind w:left="116" w:right="115"/>
        <w:jc w:val="both"/>
      </w:pPr>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F87A27" w:rsidRDefault="005A02C9">
      <w:pPr>
        <w:rPr>
          <w:rFonts w:ascii="Garamond" w:eastAsia="Garamond" w:hAnsi="Garamond" w:cs="Garamond"/>
          <w:sz w:val="14"/>
          <w:szCs w:val="14"/>
        </w:rPr>
      </w:pPr>
      <w:r>
        <w:br w:type="column"/>
      </w: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rPr>
          <w:rFonts w:ascii="Garamond" w:eastAsia="Garamond" w:hAnsi="Garamond" w:cs="Garamond"/>
          <w:sz w:val="14"/>
          <w:szCs w:val="14"/>
        </w:rPr>
      </w:pPr>
    </w:p>
    <w:p w:rsidR="00F87A27" w:rsidRDefault="00F87A27">
      <w:pPr>
        <w:spacing w:before="3"/>
        <w:rPr>
          <w:rFonts w:ascii="Garamond" w:eastAsia="Garamond" w:hAnsi="Garamond" w:cs="Garamond"/>
          <w:sz w:val="19"/>
          <w:szCs w:val="19"/>
        </w:rPr>
      </w:pPr>
    </w:p>
    <w:p w:rsidR="00F87A27" w:rsidRDefault="00E86CF6">
      <w:pPr>
        <w:ind w:left="139"/>
        <w:jc w:val="both"/>
        <w:rPr>
          <w:rFonts w:ascii="Helvetica" w:eastAsia="Helvetica" w:hAnsi="Helvetica" w:cs="Helvetica"/>
          <w:sz w:val="14"/>
          <w:szCs w:val="14"/>
        </w:rPr>
      </w:pPr>
      <w:r w:rsidRPr="00E86CF6">
        <w:pict>
          <v:group id="_x0000_s1484" style="position:absolute;left:0;text-align:left;margin-left:408.95pt;margin-top:-106.35pt;width:111.55pt;height:117.9pt;z-index:251624960;mso-position-horizontal-relative:page" coordorigin="8180,-2128" coordsize="2231,2358">
            <v:group id="_x0000_s1491" style="position:absolute;left:8229;top:-1922;width:2153;height:2152" coordorigin="8229,-1922" coordsize="2153,2152">
              <v:shape id="_x0000_s1492" style="position:absolute;left:8229;top:-1922;width:2153;height:2152" coordorigin="8229,-1922" coordsize="2153,2152" path="m9305,-1922r-88,4l9131,-1908r-85,17l8965,-1867r-79,30l8811,-1802r-73,41l8670,-1714r-65,51l8544,-1607r-56,61l8437,-1481r-47,68l8349,-1340r-36,75l8284,-1186r-24,82l8243,-1020r-11,86l8229,-846r3,88l8243,-672r17,84l8284,-506r29,79l8349,-352r41,73l8437,-211r51,65l8544,-85r61,56l8670,22r68,47l8811,110r75,35l8965,175r81,24l9131,216r86,10l9305,230r88,-4l9479,216r84,-17l9645,175r79,-30l9799,110r73,-41l9940,22r65,-51l10066,-85r56,-61l10173,-211r47,-68l10261,-352r35,-75l10326,-506r24,-82l10367,-672r11,-86l10381,-846r-3,-88l10367,-1020r-17,-84l10326,-1186r-30,-79l10261,-1340r-41,-73l10173,-1481r-51,-65l10066,-1607r-61,-56l9940,-1714r-68,-47l9799,-1802r-75,-35l9645,-1867r-82,-24l9479,-1908r-86,-10l9305,-1922xe" fillcolor="black" stroked="f">
                <v:path arrowok="t"/>
              </v:shape>
            </v:group>
            <v:group id="_x0000_s1489" style="position:absolute;left:8211;top:-1919;width:2168;height:1082" coordorigin="8211,-1919" coordsize="2168,1082">
              <v:shape id="_x0000_s1490" style="position:absolute;left:8211;top:-1919;width:2168;height:1082" coordorigin="8211,-1919" coordsize="2168,1082" path="m9290,-1919r-251,41l8801,-1793r-226,150l8412,-1455r-113,188l8236,-1035r-25,197l10379,-838r-36,-228l10281,-1280r-113,-213l10005,-1653r-201,-153l9579,-1877r-289,-42xe" fillcolor="#a6a6a6" stroked="f">
                <v:path arrowok="t"/>
              </v:shape>
            </v:group>
            <v:group id="_x0000_s1485" style="position:absolute;left:8200;top:-1929;width:2191;height:1102" coordorigin="8200,-1929" coordsize="2191,1102">
              <v:shape id="_x0000_s1488" style="position:absolute;left:24600;top:-5787;width:2191;height:1102" coordorigin="8200,-1929" coordsize="2191,1102" path="m8200,-827r26,-209l8292,-1270r116,-191l8574,-1651r233,-151l9052,-1887r257,-42l9605,-1887r232,72l10043,-1660r168,161l10327,-1282r64,215e" filled="f" strokeweight="2pt">
                <v:path arrowok="t"/>
                <o:lock v:ext="edit" verticies="t"/>
              </v:shape>
              <v:shape id="_x0000_s1487" type="#_x0000_t75" style="position:absolute;left:8553;top:-2128;width:1407;height:1898">
                <v:imagedata r:id="rId22" o:title=""/>
              </v:shape>
              <v:shape id="_x0000_s1486" type="#_x0000_t202" style="position:absolute;left:8872;top:-1606;width:856;height:140" filled="f" stroked="f">
                <v:textbox inset="0,0,0,0">
                  <w:txbxContent>
                    <w:p w:rsidR="003D39BA" w:rsidRDefault="003D39BA">
                      <w:pPr>
                        <w:spacing w:before="5" w:line="134" w:lineRule="exact"/>
                        <w:rPr>
                          <w:rFonts w:ascii="Helvetica" w:eastAsia="Helvetica" w:hAnsi="Helvetica" w:cs="Helvetica"/>
                          <w:sz w:val="14"/>
                          <w:szCs w:val="14"/>
                        </w:rPr>
                      </w:pPr>
                      <w:r>
                        <w:rPr>
                          <w:rFonts w:ascii="Helvetica"/>
                          <w:b/>
                          <w:sz w:val="14"/>
                        </w:rPr>
                        <w:t>SHIELD</w:t>
                      </w:r>
                      <w:r>
                        <w:rPr>
                          <w:rFonts w:ascii="Helvetica"/>
                          <w:b/>
                          <w:spacing w:val="-1"/>
                          <w:sz w:val="14"/>
                        </w:rPr>
                        <w:t xml:space="preserve"> </w:t>
                      </w:r>
                      <w:r>
                        <w:rPr>
                          <w:rFonts w:ascii="Helvetica"/>
                          <w:b/>
                          <w:sz w:val="14"/>
                        </w:rPr>
                        <w:t>ARC</w:t>
                      </w:r>
                    </w:p>
                  </w:txbxContent>
                </v:textbox>
              </v:shape>
            </v:group>
            <w10:wrap anchorx="page"/>
          </v:group>
        </w:pict>
      </w:r>
      <w:r w:rsidR="005A02C9">
        <w:rPr>
          <w:rFonts w:ascii="Helvetica"/>
          <w:b/>
          <w:sz w:val="14"/>
        </w:rPr>
        <w:t>BLIND</w:t>
      </w:r>
      <w:r w:rsidR="005A02C9">
        <w:rPr>
          <w:rFonts w:ascii="Helvetica"/>
          <w:b/>
          <w:spacing w:val="-1"/>
          <w:sz w:val="14"/>
        </w:rPr>
        <w:t xml:space="preserve"> </w:t>
      </w:r>
      <w:r w:rsidR="005A02C9">
        <w:rPr>
          <w:rFonts w:ascii="Helvetica"/>
          <w:b/>
          <w:spacing w:val="-2"/>
          <w:sz w:val="14"/>
        </w:rPr>
        <w:t>SPOT</w:t>
      </w:r>
    </w:p>
    <w:p w:rsidR="00F87A27" w:rsidRDefault="00F87A27">
      <w:pPr>
        <w:spacing w:before="1"/>
        <w:rPr>
          <w:rFonts w:ascii="Helvetica" w:eastAsia="Helvetica" w:hAnsi="Helvetica" w:cs="Helvetica"/>
          <w:b/>
          <w:bCs/>
          <w:sz w:val="15"/>
          <w:szCs w:val="15"/>
        </w:rPr>
      </w:pPr>
    </w:p>
    <w:p w:rsidR="00F87A27" w:rsidRDefault="005A02C9">
      <w:pPr>
        <w:spacing w:line="220" w:lineRule="exact"/>
        <w:ind w:left="145" w:right="112"/>
        <w:jc w:val="both"/>
        <w:rPr>
          <w:rFonts w:ascii="Garamond" w:eastAsia="Garamond" w:hAnsi="Garamond" w:cs="Garamond"/>
          <w:sz w:val="20"/>
          <w:szCs w:val="20"/>
        </w:rPr>
      </w:pPr>
      <w:r>
        <w:rPr>
          <w:rFonts w:ascii="Garamond"/>
          <w:spacing w:val="6"/>
          <w:sz w:val="20"/>
        </w:rPr>
        <w:t>For</w:t>
      </w:r>
      <w:r>
        <w:rPr>
          <w:rFonts w:ascii="Garamond"/>
          <w:spacing w:val="27"/>
          <w:sz w:val="20"/>
        </w:rPr>
        <w:t xml:space="preserve"> </w:t>
      </w:r>
      <w:r>
        <w:rPr>
          <w:rFonts w:ascii="Garamond"/>
          <w:spacing w:val="7"/>
          <w:sz w:val="20"/>
        </w:rPr>
        <w:t>Example:</w:t>
      </w:r>
      <w:r>
        <w:rPr>
          <w:rFonts w:ascii="Garamond"/>
          <w:spacing w:val="20"/>
          <w:sz w:val="20"/>
        </w:rPr>
        <w:t xml:space="preserve"> </w:t>
      </w:r>
      <w:r>
        <w:rPr>
          <w:rFonts w:ascii="Garamond"/>
          <w:i/>
          <w:sz w:val="20"/>
        </w:rPr>
        <w:t>A</w:t>
      </w:r>
      <w:r>
        <w:rPr>
          <w:rFonts w:ascii="Garamond"/>
          <w:i/>
          <w:spacing w:val="2"/>
          <w:sz w:val="20"/>
        </w:rPr>
        <w:t xml:space="preserve"> </w:t>
      </w:r>
      <w:r>
        <w:rPr>
          <w:rFonts w:ascii="Garamond"/>
          <w:i/>
          <w:sz w:val="20"/>
        </w:rPr>
        <w:t>Zaku</w:t>
      </w:r>
      <w:r>
        <w:rPr>
          <w:rFonts w:ascii="Garamond"/>
          <w:i/>
          <w:spacing w:val="9"/>
          <w:sz w:val="20"/>
        </w:rPr>
        <w:t xml:space="preserve"> </w:t>
      </w:r>
      <w:r>
        <w:rPr>
          <w:rFonts w:ascii="Garamond"/>
          <w:i/>
          <w:sz w:val="20"/>
        </w:rPr>
        <w:t>II</w:t>
      </w:r>
      <w:r>
        <w:rPr>
          <w:rFonts w:ascii="Garamond"/>
          <w:i/>
          <w:spacing w:val="8"/>
          <w:sz w:val="20"/>
        </w:rPr>
        <w:t xml:space="preserve"> </w:t>
      </w:r>
      <w:r>
        <w:rPr>
          <w:rFonts w:ascii="Garamond"/>
          <w:i/>
          <w:sz w:val="20"/>
        </w:rPr>
        <w:t>has</w:t>
      </w:r>
      <w:r>
        <w:rPr>
          <w:rFonts w:ascii="Garamond"/>
          <w:i/>
          <w:spacing w:val="8"/>
          <w:sz w:val="20"/>
        </w:rPr>
        <w:t xml:space="preserve"> </w:t>
      </w:r>
      <w:r>
        <w:rPr>
          <w:rFonts w:ascii="Garamond"/>
          <w:i/>
          <w:sz w:val="20"/>
        </w:rPr>
        <w:t>been</w:t>
      </w:r>
      <w:r>
        <w:rPr>
          <w:rFonts w:ascii="Garamond"/>
          <w:i/>
          <w:spacing w:val="8"/>
          <w:sz w:val="20"/>
        </w:rPr>
        <w:t xml:space="preserve"> </w:t>
      </w:r>
      <w:r>
        <w:rPr>
          <w:rFonts w:ascii="Garamond"/>
          <w:i/>
          <w:sz w:val="20"/>
        </w:rPr>
        <w:t>targeted</w:t>
      </w:r>
      <w:r>
        <w:rPr>
          <w:rFonts w:ascii="Garamond"/>
          <w:i/>
          <w:spacing w:val="8"/>
          <w:sz w:val="20"/>
        </w:rPr>
        <w:t xml:space="preserve"> </w:t>
      </w:r>
      <w:r>
        <w:rPr>
          <w:rFonts w:ascii="Garamond"/>
          <w:i/>
          <w:sz w:val="20"/>
        </w:rPr>
        <w:t>by</w:t>
      </w:r>
      <w:r>
        <w:rPr>
          <w:rFonts w:ascii="Garamond"/>
          <w:i/>
          <w:spacing w:val="9"/>
          <w:sz w:val="20"/>
        </w:rPr>
        <w:t xml:space="preserve"> </w:t>
      </w:r>
      <w:r>
        <w:rPr>
          <w:rFonts w:ascii="Garamond"/>
          <w:i/>
          <w:sz w:val="20"/>
        </w:rPr>
        <w:t>a</w:t>
      </w:r>
      <w:r>
        <w:rPr>
          <w:rFonts w:ascii="Garamond"/>
          <w:i/>
          <w:spacing w:val="9"/>
          <w:sz w:val="20"/>
        </w:rPr>
        <w:t xml:space="preserve"> </w:t>
      </w:r>
      <w:r>
        <w:rPr>
          <w:rFonts w:ascii="Garamond"/>
          <w:i/>
          <w:sz w:val="20"/>
        </w:rPr>
        <w:t>Type</w:t>
      </w:r>
      <w:r>
        <w:rPr>
          <w:rFonts w:ascii="Garamond"/>
          <w:i/>
          <w:spacing w:val="9"/>
          <w:sz w:val="20"/>
        </w:rPr>
        <w:t xml:space="preserve"> </w:t>
      </w:r>
      <w:r>
        <w:rPr>
          <w:rFonts w:ascii="Garamond"/>
          <w:i/>
          <w:sz w:val="20"/>
        </w:rPr>
        <w:t>E</w:t>
      </w:r>
      <w:r>
        <w:rPr>
          <w:rFonts w:ascii="Garamond"/>
          <w:i/>
          <w:spacing w:val="8"/>
          <w:sz w:val="20"/>
        </w:rPr>
        <w:t xml:space="preserve"> </w:t>
      </w:r>
      <w:r>
        <w:rPr>
          <w:rFonts w:ascii="Garamond"/>
          <w:i/>
          <w:sz w:val="20"/>
        </w:rPr>
        <w:t>GM</w:t>
      </w:r>
      <w:r>
        <w:rPr>
          <w:rFonts w:ascii="Garamond"/>
          <w:i/>
          <w:spacing w:val="2"/>
          <w:sz w:val="20"/>
        </w:rPr>
        <w:t xml:space="preserve"> </w:t>
      </w:r>
      <w:r>
        <w:rPr>
          <w:rFonts w:ascii="Garamond"/>
          <w:i/>
          <w:sz w:val="20"/>
        </w:rPr>
        <w:t>armed</w:t>
      </w:r>
      <w:r>
        <w:rPr>
          <w:rFonts w:ascii="Garamond"/>
          <w:i/>
          <w:spacing w:val="9"/>
          <w:sz w:val="20"/>
        </w:rPr>
        <w:t xml:space="preserve"> </w:t>
      </w:r>
      <w:r>
        <w:rPr>
          <w:rFonts w:ascii="Garamond"/>
          <w:i/>
          <w:sz w:val="20"/>
        </w:rPr>
        <w:t>with</w:t>
      </w:r>
      <w:r>
        <w:rPr>
          <w:rFonts w:ascii="Garamond"/>
          <w:i/>
          <w:spacing w:val="27"/>
          <w:sz w:val="20"/>
        </w:rPr>
        <w:t xml:space="preserve"> </w:t>
      </w:r>
      <w:r>
        <w:rPr>
          <w:rFonts w:ascii="Garamond"/>
          <w:i/>
          <w:sz w:val="20"/>
        </w:rPr>
        <w:t>Beam</w:t>
      </w:r>
      <w:r>
        <w:rPr>
          <w:rFonts w:ascii="Garamond"/>
          <w:i/>
          <w:spacing w:val="13"/>
          <w:sz w:val="20"/>
        </w:rPr>
        <w:t xml:space="preserve"> </w:t>
      </w:r>
      <w:r>
        <w:rPr>
          <w:rFonts w:ascii="Garamond"/>
          <w:i/>
          <w:sz w:val="20"/>
        </w:rPr>
        <w:t>pistol.</w:t>
      </w:r>
      <w:r>
        <w:rPr>
          <w:rFonts w:ascii="Garamond"/>
          <w:i/>
          <w:spacing w:val="13"/>
          <w:sz w:val="20"/>
        </w:rPr>
        <w:t xml:space="preserve"> </w:t>
      </w:r>
      <w:r>
        <w:rPr>
          <w:rFonts w:ascii="Garamond"/>
          <w:i/>
          <w:sz w:val="20"/>
        </w:rPr>
        <w:t>The</w:t>
      </w:r>
      <w:r>
        <w:rPr>
          <w:rFonts w:ascii="Garamond"/>
          <w:i/>
          <w:spacing w:val="13"/>
          <w:sz w:val="20"/>
        </w:rPr>
        <w:t xml:space="preserve"> </w:t>
      </w:r>
      <w:r>
        <w:rPr>
          <w:rFonts w:ascii="Garamond"/>
          <w:i/>
          <w:sz w:val="20"/>
        </w:rPr>
        <w:t>GM</w:t>
      </w:r>
      <w:r>
        <w:rPr>
          <w:rFonts w:ascii="Garamond"/>
          <w:i/>
          <w:spacing w:val="7"/>
          <w:sz w:val="20"/>
        </w:rPr>
        <w:t xml:space="preserve"> </w:t>
      </w:r>
      <w:r>
        <w:rPr>
          <w:rFonts w:ascii="Garamond"/>
          <w:i/>
          <w:sz w:val="20"/>
        </w:rPr>
        <w:t>scores</w:t>
      </w:r>
      <w:r>
        <w:rPr>
          <w:rFonts w:ascii="Garamond"/>
          <w:i/>
          <w:spacing w:val="13"/>
          <w:sz w:val="20"/>
        </w:rPr>
        <w:t xml:space="preserve"> </w:t>
      </w:r>
      <w:r>
        <w:rPr>
          <w:rFonts w:ascii="Garamond"/>
          <w:i/>
          <w:sz w:val="20"/>
        </w:rPr>
        <w:t>a</w:t>
      </w:r>
      <w:r>
        <w:rPr>
          <w:rFonts w:ascii="Garamond"/>
          <w:i/>
          <w:spacing w:val="13"/>
          <w:sz w:val="20"/>
        </w:rPr>
        <w:t xml:space="preserve"> </w:t>
      </w:r>
      <w:r>
        <w:rPr>
          <w:rFonts w:ascii="Garamond"/>
          <w:i/>
          <w:sz w:val="20"/>
        </w:rPr>
        <w:t>hit</w:t>
      </w:r>
      <w:r>
        <w:rPr>
          <w:rFonts w:ascii="Garamond"/>
          <w:i/>
          <w:spacing w:val="13"/>
          <w:sz w:val="20"/>
        </w:rPr>
        <w:t xml:space="preserve"> </w:t>
      </w:r>
      <w:r>
        <w:rPr>
          <w:rFonts w:ascii="Garamond"/>
          <w:i/>
          <w:sz w:val="20"/>
        </w:rPr>
        <w:t>which</w:t>
      </w:r>
      <w:r>
        <w:rPr>
          <w:rFonts w:ascii="Garamond"/>
          <w:i/>
          <w:spacing w:val="13"/>
          <w:sz w:val="20"/>
        </w:rPr>
        <w:t xml:space="preserve"> </w:t>
      </w:r>
      <w:r>
        <w:rPr>
          <w:rFonts w:ascii="Garamond"/>
          <w:i/>
          <w:sz w:val="20"/>
        </w:rPr>
        <w:t>the</w:t>
      </w:r>
      <w:r>
        <w:rPr>
          <w:rFonts w:ascii="Garamond"/>
          <w:i/>
          <w:spacing w:val="13"/>
          <w:sz w:val="20"/>
        </w:rPr>
        <w:t xml:space="preserve"> </w:t>
      </w:r>
      <w:r>
        <w:rPr>
          <w:rFonts w:ascii="Garamond"/>
          <w:i/>
          <w:sz w:val="20"/>
        </w:rPr>
        <w:t>Zaku</w:t>
      </w:r>
      <w:r>
        <w:rPr>
          <w:rFonts w:ascii="Garamond"/>
          <w:i/>
          <w:spacing w:val="13"/>
          <w:sz w:val="20"/>
        </w:rPr>
        <w:t xml:space="preserve"> </w:t>
      </w:r>
      <w:r>
        <w:rPr>
          <w:rFonts w:ascii="Garamond"/>
          <w:i/>
          <w:sz w:val="20"/>
        </w:rPr>
        <w:t>Pilot</w:t>
      </w:r>
      <w:r>
        <w:rPr>
          <w:rFonts w:ascii="Garamond"/>
          <w:i/>
          <w:spacing w:val="13"/>
          <w:sz w:val="20"/>
        </w:rPr>
        <w:t xml:space="preserve"> </w:t>
      </w:r>
      <w:r>
        <w:rPr>
          <w:rFonts w:ascii="Garamond"/>
          <w:i/>
          <w:sz w:val="20"/>
        </w:rPr>
        <w:t>attempts</w:t>
      </w:r>
      <w:r>
        <w:rPr>
          <w:rFonts w:ascii="Garamond"/>
          <w:i/>
          <w:spacing w:val="13"/>
          <w:sz w:val="20"/>
        </w:rPr>
        <w:t xml:space="preserve"> </w:t>
      </w:r>
      <w:r>
        <w:rPr>
          <w:rFonts w:ascii="Garamond"/>
          <w:i/>
          <w:sz w:val="20"/>
        </w:rPr>
        <w:t>to</w:t>
      </w:r>
      <w:r>
        <w:rPr>
          <w:rFonts w:ascii="Garamond"/>
          <w:i/>
          <w:spacing w:val="13"/>
          <w:sz w:val="20"/>
        </w:rPr>
        <w:t xml:space="preserve"> </w:t>
      </w:r>
      <w:r>
        <w:rPr>
          <w:rFonts w:ascii="Garamond"/>
          <w:i/>
          <w:sz w:val="20"/>
        </w:rPr>
        <w:t>first</w:t>
      </w:r>
      <w:r>
        <w:rPr>
          <w:rFonts w:ascii="Garamond"/>
          <w:i/>
          <w:spacing w:val="13"/>
          <w:sz w:val="20"/>
        </w:rPr>
        <w:t xml:space="preserve"> </w:t>
      </w:r>
      <w:r>
        <w:rPr>
          <w:rFonts w:ascii="Garamond"/>
          <w:i/>
          <w:sz w:val="20"/>
        </w:rPr>
        <w:t>save on</w:t>
      </w:r>
      <w:r>
        <w:rPr>
          <w:rFonts w:ascii="Garamond"/>
          <w:i/>
          <w:spacing w:val="25"/>
          <w:sz w:val="20"/>
        </w:rPr>
        <w:t xml:space="preserve"> </w:t>
      </w:r>
      <w:r>
        <w:rPr>
          <w:rFonts w:ascii="Garamond"/>
          <w:i/>
          <w:sz w:val="20"/>
        </w:rPr>
        <w:t>his</w:t>
      </w:r>
      <w:r>
        <w:rPr>
          <w:rFonts w:ascii="Garamond"/>
          <w:i/>
          <w:spacing w:val="24"/>
          <w:sz w:val="20"/>
        </w:rPr>
        <w:t xml:space="preserve"> </w:t>
      </w:r>
      <w:r>
        <w:rPr>
          <w:rFonts w:ascii="Garamond"/>
          <w:i/>
          <w:sz w:val="20"/>
        </w:rPr>
        <w:t>shield,</w:t>
      </w:r>
      <w:r>
        <w:rPr>
          <w:rFonts w:ascii="Garamond"/>
          <w:i/>
          <w:spacing w:val="24"/>
          <w:sz w:val="20"/>
        </w:rPr>
        <w:t xml:space="preserve"> </w:t>
      </w:r>
      <w:r>
        <w:rPr>
          <w:rFonts w:ascii="Garamond"/>
          <w:i/>
          <w:sz w:val="20"/>
        </w:rPr>
        <w:t>but</w:t>
      </w:r>
      <w:r>
        <w:rPr>
          <w:rFonts w:ascii="Garamond"/>
          <w:i/>
          <w:spacing w:val="25"/>
          <w:sz w:val="20"/>
        </w:rPr>
        <w:t xml:space="preserve"> </w:t>
      </w:r>
      <w:r>
        <w:rPr>
          <w:rFonts w:ascii="Garamond"/>
          <w:i/>
          <w:sz w:val="20"/>
        </w:rPr>
        <w:t>fails.</w:t>
      </w:r>
      <w:r>
        <w:rPr>
          <w:rFonts w:ascii="Garamond"/>
          <w:i/>
          <w:spacing w:val="24"/>
          <w:sz w:val="20"/>
        </w:rPr>
        <w:t xml:space="preserve"> </w:t>
      </w:r>
      <w:r>
        <w:rPr>
          <w:rFonts w:ascii="Garamond"/>
          <w:i/>
          <w:sz w:val="20"/>
        </w:rPr>
        <w:t>The</w:t>
      </w:r>
      <w:r>
        <w:rPr>
          <w:rFonts w:ascii="Garamond"/>
          <w:i/>
          <w:spacing w:val="24"/>
          <w:sz w:val="20"/>
        </w:rPr>
        <w:t xml:space="preserve"> </w:t>
      </w:r>
      <w:r>
        <w:rPr>
          <w:rFonts w:ascii="Garamond"/>
          <w:i/>
          <w:sz w:val="20"/>
        </w:rPr>
        <w:t>GM</w:t>
      </w:r>
      <w:r>
        <w:rPr>
          <w:rFonts w:ascii="Garamond"/>
          <w:i/>
          <w:spacing w:val="18"/>
          <w:sz w:val="20"/>
        </w:rPr>
        <w:t xml:space="preserve"> </w:t>
      </w:r>
      <w:r>
        <w:rPr>
          <w:rFonts w:ascii="Garamond"/>
          <w:i/>
          <w:sz w:val="20"/>
        </w:rPr>
        <w:t>pilot</w:t>
      </w:r>
      <w:r>
        <w:rPr>
          <w:rFonts w:ascii="Garamond"/>
          <w:i/>
          <w:spacing w:val="24"/>
          <w:sz w:val="20"/>
        </w:rPr>
        <w:t xml:space="preserve"> </w:t>
      </w:r>
      <w:r>
        <w:rPr>
          <w:rFonts w:ascii="Garamond"/>
          <w:i/>
          <w:sz w:val="20"/>
        </w:rPr>
        <w:t>rolls</w:t>
      </w:r>
      <w:r>
        <w:rPr>
          <w:rFonts w:ascii="Garamond"/>
          <w:i/>
          <w:spacing w:val="24"/>
          <w:sz w:val="20"/>
        </w:rPr>
        <w:t xml:space="preserve"> </w:t>
      </w:r>
      <w:r>
        <w:rPr>
          <w:rFonts w:ascii="Garamond"/>
          <w:i/>
          <w:sz w:val="20"/>
        </w:rPr>
        <w:t>for</w:t>
      </w:r>
      <w:r>
        <w:rPr>
          <w:rFonts w:ascii="Garamond"/>
          <w:i/>
          <w:spacing w:val="24"/>
          <w:sz w:val="20"/>
        </w:rPr>
        <w:t xml:space="preserve"> </w:t>
      </w:r>
      <w:r>
        <w:rPr>
          <w:rFonts w:ascii="Garamond"/>
          <w:i/>
          <w:sz w:val="20"/>
        </w:rPr>
        <w:t>penetration</w:t>
      </w:r>
      <w:r>
        <w:rPr>
          <w:rFonts w:ascii="Garamond"/>
          <w:i/>
          <w:spacing w:val="25"/>
          <w:sz w:val="20"/>
        </w:rPr>
        <w:t xml:space="preserve"> </w:t>
      </w:r>
      <w:r>
        <w:rPr>
          <w:rFonts w:ascii="Garamond"/>
          <w:i/>
          <w:sz w:val="20"/>
        </w:rPr>
        <w:t>and</w:t>
      </w:r>
      <w:r>
        <w:rPr>
          <w:rFonts w:ascii="Garamond"/>
          <w:i/>
          <w:spacing w:val="25"/>
          <w:sz w:val="20"/>
        </w:rPr>
        <w:t xml:space="preserve"> </w:t>
      </w:r>
      <w:r>
        <w:rPr>
          <w:rFonts w:ascii="Garamond"/>
          <w:i/>
          <w:sz w:val="20"/>
        </w:rPr>
        <w:t>the</w:t>
      </w:r>
      <w:r>
        <w:rPr>
          <w:rFonts w:ascii="Garamond"/>
          <w:i/>
          <w:spacing w:val="24"/>
          <w:sz w:val="20"/>
        </w:rPr>
        <w:t xml:space="preserve"> </w:t>
      </w:r>
      <w:r>
        <w:rPr>
          <w:rFonts w:ascii="Garamond"/>
          <w:i/>
          <w:sz w:val="20"/>
        </w:rPr>
        <w:t>armor</w:t>
      </w:r>
      <w:r>
        <w:rPr>
          <w:rFonts w:ascii="Garamond"/>
          <w:i/>
          <w:spacing w:val="25"/>
          <w:sz w:val="20"/>
        </w:rPr>
        <w:t xml:space="preserve"> </w:t>
      </w:r>
      <w:r>
        <w:rPr>
          <w:rFonts w:ascii="Garamond"/>
          <w:i/>
          <w:sz w:val="20"/>
        </w:rPr>
        <w:t>is breached.</w:t>
      </w:r>
      <w:r>
        <w:rPr>
          <w:rFonts w:ascii="Garamond"/>
          <w:i/>
          <w:spacing w:val="25"/>
          <w:sz w:val="20"/>
        </w:rPr>
        <w:t xml:space="preserve"> </w:t>
      </w:r>
      <w:r>
        <w:rPr>
          <w:rFonts w:ascii="Garamond"/>
          <w:i/>
          <w:sz w:val="20"/>
        </w:rPr>
        <w:t>In</w:t>
      </w:r>
      <w:r>
        <w:rPr>
          <w:rFonts w:ascii="Garamond"/>
          <w:i/>
          <w:spacing w:val="25"/>
          <w:sz w:val="20"/>
        </w:rPr>
        <w:t xml:space="preserve"> </w:t>
      </w:r>
      <w:r>
        <w:rPr>
          <w:rFonts w:ascii="Garamond"/>
          <w:i/>
          <w:sz w:val="20"/>
        </w:rPr>
        <w:t>desperation</w:t>
      </w:r>
      <w:r>
        <w:rPr>
          <w:rFonts w:ascii="Garamond"/>
          <w:i/>
          <w:spacing w:val="25"/>
          <w:sz w:val="20"/>
        </w:rPr>
        <w:t xml:space="preserve"> </w:t>
      </w:r>
      <w:r>
        <w:rPr>
          <w:rFonts w:ascii="Garamond"/>
          <w:i/>
          <w:sz w:val="20"/>
        </w:rPr>
        <w:t>the</w:t>
      </w:r>
      <w:r>
        <w:rPr>
          <w:rFonts w:ascii="Garamond"/>
          <w:i/>
          <w:spacing w:val="25"/>
          <w:sz w:val="20"/>
        </w:rPr>
        <w:t xml:space="preserve"> </w:t>
      </w:r>
      <w:r>
        <w:rPr>
          <w:rFonts w:ascii="Garamond"/>
          <w:i/>
          <w:sz w:val="20"/>
        </w:rPr>
        <w:t>Zaku</w:t>
      </w:r>
      <w:r>
        <w:rPr>
          <w:rFonts w:ascii="Garamond"/>
          <w:i/>
          <w:spacing w:val="25"/>
          <w:sz w:val="20"/>
        </w:rPr>
        <w:t xml:space="preserve"> </w:t>
      </w:r>
      <w:r>
        <w:rPr>
          <w:rFonts w:ascii="Garamond"/>
          <w:i/>
          <w:sz w:val="20"/>
        </w:rPr>
        <w:t>pilot</w:t>
      </w:r>
      <w:r>
        <w:rPr>
          <w:rFonts w:ascii="Garamond"/>
          <w:i/>
          <w:spacing w:val="25"/>
          <w:sz w:val="20"/>
        </w:rPr>
        <w:t xml:space="preserve"> </w:t>
      </w:r>
      <w:r>
        <w:rPr>
          <w:rFonts w:ascii="Garamond"/>
          <w:i/>
          <w:sz w:val="20"/>
        </w:rPr>
        <w:t>spends</w:t>
      </w:r>
      <w:r>
        <w:rPr>
          <w:rFonts w:ascii="Garamond"/>
          <w:i/>
          <w:spacing w:val="25"/>
          <w:sz w:val="20"/>
        </w:rPr>
        <w:t xml:space="preserve"> </w:t>
      </w:r>
      <w:r>
        <w:rPr>
          <w:rFonts w:ascii="Garamond"/>
          <w:i/>
          <w:sz w:val="20"/>
        </w:rPr>
        <w:t>his</w:t>
      </w:r>
      <w:r>
        <w:rPr>
          <w:rFonts w:ascii="Garamond"/>
          <w:i/>
          <w:spacing w:val="25"/>
          <w:sz w:val="20"/>
        </w:rPr>
        <w:t xml:space="preserve"> </w:t>
      </w:r>
      <w:r>
        <w:rPr>
          <w:rFonts w:ascii="Garamond"/>
          <w:i/>
          <w:sz w:val="20"/>
        </w:rPr>
        <w:t>one</w:t>
      </w:r>
      <w:r>
        <w:rPr>
          <w:rFonts w:ascii="Garamond"/>
          <w:i/>
          <w:spacing w:val="25"/>
          <w:sz w:val="20"/>
        </w:rPr>
        <w:t xml:space="preserve"> </w:t>
      </w:r>
      <w:r>
        <w:rPr>
          <w:rFonts w:ascii="Garamond"/>
          <w:i/>
          <w:spacing w:val="-3"/>
          <w:sz w:val="20"/>
        </w:rPr>
        <w:t>Wound</w:t>
      </w:r>
      <w:r>
        <w:rPr>
          <w:rFonts w:ascii="Garamond"/>
          <w:i/>
          <w:spacing w:val="25"/>
          <w:sz w:val="20"/>
        </w:rPr>
        <w:t xml:space="preserve"> </w:t>
      </w:r>
      <w:r>
        <w:rPr>
          <w:rFonts w:ascii="Garamond"/>
          <w:i/>
          <w:sz w:val="20"/>
        </w:rPr>
        <w:t>point</w:t>
      </w:r>
      <w:r>
        <w:rPr>
          <w:rFonts w:ascii="Garamond"/>
          <w:i/>
          <w:spacing w:val="25"/>
          <w:sz w:val="20"/>
        </w:rPr>
        <w:t xml:space="preserve"> </w:t>
      </w:r>
      <w:r>
        <w:rPr>
          <w:rFonts w:ascii="Garamond"/>
          <w:i/>
          <w:sz w:val="20"/>
        </w:rPr>
        <w:t>on</w:t>
      </w:r>
      <w:r>
        <w:rPr>
          <w:rFonts w:ascii="Garamond"/>
          <w:i/>
          <w:spacing w:val="25"/>
          <w:sz w:val="20"/>
        </w:rPr>
        <w:t xml:space="preserve"> </w:t>
      </w:r>
      <w:r>
        <w:rPr>
          <w:rFonts w:ascii="Garamond"/>
          <w:i/>
          <w:sz w:val="20"/>
        </w:rPr>
        <w:t>his</w:t>
      </w:r>
      <w:r>
        <w:rPr>
          <w:rFonts w:ascii="Garamond"/>
          <w:i/>
          <w:spacing w:val="27"/>
          <w:sz w:val="20"/>
        </w:rPr>
        <w:t xml:space="preserve"> </w:t>
      </w:r>
      <w:r>
        <w:rPr>
          <w:rFonts w:ascii="Garamond"/>
          <w:i/>
          <w:sz w:val="20"/>
        </w:rPr>
        <w:t>profile</w:t>
      </w:r>
      <w:r>
        <w:rPr>
          <w:rFonts w:ascii="Garamond"/>
          <w:i/>
          <w:spacing w:val="30"/>
          <w:sz w:val="20"/>
        </w:rPr>
        <w:t xml:space="preserve"> </w:t>
      </w:r>
      <w:r>
        <w:rPr>
          <w:rFonts w:ascii="Garamond"/>
          <w:i/>
          <w:sz w:val="20"/>
        </w:rPr>
        <w:t>to</w:t>
      </w:r>
      <w:r>
        <w:rPr>
          <w:rFonts w:ascii="Garamond"/>
          <w:i/>
          <w:spacing w:val="30"/>
          <w:sz w:val="20"/>
        </w:rPr>
        <w:t xml:space="preserve"> </w:t>
      </w:r>
      <w:r>
        <w:rPr>
          <w:rFonts w:ascii="Garamond"/>
          <w:i/>
          <w:sz w:val="20"/>
        </w:rPr>
        <w:t>save</w:t>
      </w:r>
      <w:r>
        <w:rPr>
          <w:rFonts w:ascii="Garamond"/>
          <w:i/>
          <w:spacing w:val="30"/>
          <w:sz w:val="20"/>
        </w:rPr>
        <w:t xml:space="preserve"> </w:t>
      </w:r>
      <w:r>
        <w:rPr>
          <w:rFonts w:ascii="Garamond"/>
          <w:i/>
          <w:sz w:val="20"/>
        </w:rPr>
        <w:t>himself.</w:t>
      </w:r>
      <w:r>
        <w:rPr>
          <w:rFonts w:ascii="Garamond"/>
          <w:i/>
          <w:spacing w:val="30"/>
          <w:sz w:val="20"/>
        </w:rPr>
        <w:t xml:space="preserve"> </w:t>
      </w:r>
      <w:r>
        <w:rPr>
          <w:rFonts w:ascii="Garamond"/>
          <w:i/>
          <w:sz w:val="20"/>
        </w:rPr>
        <w:t>He</w:t>
      </w:r>
      <w:r>
        <w:rPr>
          <w:rFonts w:ascii="Garamond"/>
          <w:i/>
          <w:spacing w:val="30"/>
          <w:sz w:val="20"/>
        </w:rPr>
        <w:t xml:space="preserve"> </w:t>
      </w:r>
      <w:r>
        <w:rPr>
          <w:rFonts w:ascii="Garamond"/>
          <w:i/>
          <w:spacing w:val="1"/>
          <w:sz w:val="20"/>
        </w:rPr>
        <w:t>rolls</w:t>
      </w:r>
      <w:r>
        <w:rPr>
          <w:rFonts w:ascii="Garamond"/>
          <w:i/>
          <w:spacing w:val="30"/>
          <w:sz w:val="20"/>
        </w:rPr>
        <w:t xml:space="preserve"> </w:t>
      </w:r>
      <w:r>
        <w:rPr>
          <w:rFonts w:ascii="Garamond"/>
          <w:i/>
          <w:sz w:val="20"/>
        </w:rPr>
        <w:t>a</w:t>
      </w:r>
      <w:r>
        <w:rPr>
          <w:rFonts w:ascii="Garamond"/>
          <w:i/>
          <w:spacing w:val="30"/>
          <w:sz w:val="20"/>
        </w:rPr>
        <w:t xml:space="preserve"> </w:t>
      </w:r>
      <w:r>
        <w:rPr>
          <w:rFonts w:ascii="Garamond"/>
          <w:i/>
          <w:sz w:val="20"/>
        </w:rPr>
        <w:t>dice</w:t>
      </w:r>
      <w:r>
        <w:rPr>
          <w:rFonts w:ascii="Garamond"/>
          <w:i/>
          <w:spacing w:val="30"/>
          <w:sz w:val="20"/>
        </w:rPr>
        <w:t xml:space="preserve"> </w:t>
      </w:r>
      <w:r>
        <w:rPr>
          <w:rFonts w:ascii="Garamond"/>
          <w:i/>
          <w:sz w:val="20"/>
        </w:rPr>
        <w:t>and</w:t>
      </w:r>
      <w:r>
        <w:rPr>
          <w:rFonts w:ascii="Garamond"/>
          <w:i/>
          <w:spacing w:val="30"/>
          <w:sz w:val="20"/>
        </w:rPr>
        <w:t xml:space="preserve"> </w:t>
      </w:r>
      <w:r>
        <w:rPr>
          <w:rFonts w:ascii="Garamond"/>
          <w:i/>
          <w:sz w:val="20"/>
        </w:rPr>
        <w:t>scores</w:t>
      </w:r>
      <w:r>
        <w:rPr>
          <w:rFonts w:ascii="Garamond"/>
          <w:i/>
          <w:spacing w:val="30"/>
          <w:sz w:val="20"/>
        </w:rPr>
        <w:t xml:space="preserve"> </w:t>
      </w:r>
      <w:r>
        <w:rPr>
          <w:rFonts w:ascii="Garamond"/>
          <w:i/>
          <w:sz w:val="20"/>
        </w:rPr>
        <w:t>a</w:t>
      </w:r>
      <w:r>
        <w:rPr>
          <w:rFonts w:ascii="Garamond"/>
          <w:i/>
          <w:spacing w:val="30"/>
          <w:sz w:val="20"/>
        </w:rPr>
        <w:t xml:space="preserve"> </w:t>
      </w:r>
      <w:r>
        <w:rPr>
          <w:rFonts w:ascii="Garamond"/>
          <w:i/>
          <w:sz w:val="20"/>
        </w:rPr>
        <w:t>4</w:t>
      </w:r>
      <w:r>
        <w:rPr>
          <w:rFonts w:ascii="Garamond"/>
          <w:i/>
          <w:spacing w:val="30"/>
          <w:sz w:val="20"/>
        </w:rPr>
        <w:t xml:space="preserve"> </w:t>
      </w:r>
      <w:r>
        <w:rPr>
          <w:rFonts w:ascii="Garamond"/>
          <w:i/>
          <w:sz w:val="20"/>
        </w:rPr>
        <w:t>saving</w:t>
      </w:r>
      <w:r>
        <w:rPr>
          <w:rFonts w:ascii="Garamond"/>
          <w:i/>
          <w:spacing w:val="30"/>
          <w:sz w:val="20"/>
        </w:rPr>
        <w:t xml:space="preserve"> </w:t>
      </w:r>
      <w:r>
        <w:rPr>
          <w:rFonts w:ascii="Garamond"/>
          <w:i/>
          <w:sz w:val="20"/>
        </w:rPr>
        <w:t>his</w:t>
      </w:r>
      <w:r>
        <w:rPr>
          <w:rFonts w:ascii="Garamond"/>
          <w:i/>
          <w:spacing w:val="30"/>
          <w:sz w:val="20"/>
        </w:rPr>
        <w:t xml:space="preserve"> </w:t>
      </w:r>
      <w:r>
        <w:rPr>
          <w:rFonts w:ascii="Garamond"/>
          <w:i/>
          <w:sz w:val="20"/>
        </w:rPr>
        <w:t>suit</w:t>
      </w:r>
      <w:r>
        <w:rPr>
          <w:rFonts w:ascii="Garamond"/>
          <w:i/>
          <w:spacing w:val="30"/>
          <w:sz w:val="20"/>
        </w:rPr>
        <w:t xml:space="preserve"> </w:t>
      </w:r>
      <w:r>
        <w:rPr>
          <w:rFonts w:ascii="Garamond"/>
          <w:i/>
          <w:spacing w:val="1"/>
          <w:sz w:val="20"/>
        </w:rPr>
        <w:t>from</w:t>
      </w:r>
      <w:r>
        <w:rPr>
          <w:rFonts w:ascii="Garamond"/>
          <w:i/>
          <w:spacing w:val="36"/>
          <w:sz w:val="20"/>
        </w:rPr>
        <w:t xml:space="preserve"> </w:t>
      </w:r>
      <w:r>
        <w:rPr>
          <w:rFonts w:ascii="Garamond"/>
          <w:i/>
          <w:sz w:val="20"/>
        </w:rPr>
        <w:t>damage.</w:t>
      </w:r>
    </w:p>
    <w:p w:rsidR="00F87A27" w:rsidRDefault="005A02C9">
      <w:pPr>
        <w:pStyle w:val="Heading4"/>
        <w:spacing w:before="117"/>
        <w:ind w:left="143"/>
        <w:jc w:val="both"/>
        <w:rPr>
          <w:rFonts w:cs="Garamond"/>
          <w:b w:val="0"/>
          <w:bCs w:val="0"/>
        </w:rPr>
      </w:pPr>
      <w:r>
        <w:t>Cover Saves</w:t>
      </w:r>
    </w:p>
    <w:p w:rsidR="00F87A27" w:rsidRDefault="005A02C9">
      <w:pPr>
        <w:pStyle w:val="BodyText"/>
        <w:spacing w:before="132" w:line="256" w:lineRule="auto"/>
        <w:ind w:left="143" w:right="492"/>
        <w:jc w:val="both"/>
      </w:pPr>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 xml:space="preserve">standing </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absorbes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 xml:space="preserve">roll </w:t>
      </w:r>
      <w:r>
        <w:rPr>
          <w:spacing w:val="15"/>
        </w:rPr>
        <w:t xml:space="preserve"> </w:t>
      </w:r>
      <w:r>
        <w:t xml:space="preserve">to </w:t>
      </w:r>
      <w:r>
        <w:rPr>
          <w:spacing w:val="14"/>
        </w:rPr>
        <w:t xml:space="preserve"> </w:t>
      </w:r>
      <w:r>
        <w:t xml:space="preserve">hit </w:t>
      </w:r>
      <w:r>
        <w:rPr>
          <w:spacing w:val="14"/>
        </w:rPr>
        <w:t xml:space="preserve"> </w:t>
      </w:r>
      <w:r>
        <w:t xml:space="preserve">but </w:t>
      </w:r>
      <w:r>
        <w:rPr>
          <w:spacing w:val="14"/>
        </w:rPr>
        <w:t xml:space="preserve"> </w:t>
      </w:r>
      <w:r>
        <w:t xml:space="preserve">before </w:t>
      </w:r>
      <w:r>
        <w:rPr>
          <w:spacing w:val="14"/>
        </w:rPr>
        <w:t xml:space="preserve"> </w:t>
      </w:r>
      <w:r>
        <w:t xml:space="preserve">armor </w:t>
      </w:r>
      <w:r>
        <w:rPr>
          <w:spacing w:val="15"/>
        </w:rPr>
        <w:t xml:space="preserve"> </w:t>
      </w:r>
      <w:r>
        <w:t xml:space="preserve">penetration </w:t>
      </w:r>
      <w:r>
        <w:rPr>
          <w:spacing w:val="14"/>
        </w:rPr>
        <w:t xml:space="preserve"> </w:t>
      </w:r>
      <w:r>
        <w:t xml:space="preserve">is </w:t>
      </w:r>
      <w:r>
        <w:rPr>
          <w:spacing w:val="14"/>
        </w:rPr>
        <w:t xml:space="preserve"> </w:t>
      </w:r>
      <w:r>
        <w:t>rolled, as</w:t>
      </w:r>
      <w:r>
        <w:rPr>
          <w:spacing w:val="6"/>
        </w:rPr>
        <w:t xml:space="preserve"> </w:t>
      </w:r>
      <w:r>
        <w:t xml:space="preserve">necessary. </w:t>
      </w:r>
      <w:r>
        <w:rPr>
          <w:spacing w:val="12"/>
        </w:rPr>
        <w:t xml:space="preserve"> </w:t>
      </w:r>
      <w:r>
        <w:t xml:space="preserve">The </w:t>
      </w:r>
      <w:r>
        <w:rPr>
          <w:spacing w:val="6"/>
        </w:rPr>
        <w:t xml:space="preserve"> </w:t>
      </w:r>
      <w:r>
        <w:t xml:space="preserve">required </w:t>
      </w:r>
      <w:r>
        <w:rPr>
          <w:spacing w:val="6"/>
        </w:rPr>
        <w:t xml:space="preserve"> </w:t>
      </w:r>
      <w:r>
        <w:t xml:space="preserve">roll </w:t>
      </w:r>
      <w:r>
        <w:rPr>
          <w:spacing w:val="6"/>
        </w:rPr>
        <w:t xml:space="preserve"> </w:t>
      </w:r>
      <w:r>
        <w:t xml:space="preserve">is </w:t>
      </w:r>
      <w:r>
        <w:rPr>
          <w:spacing w:val="6"/>
        </w:rPr>
        <w:t xml:space="preserve"> </w:t>
      </w:r>
      <w:r>
        <w:t xml:space="preserve">dependent </w:t>
      </w:r>
      <w:r>
        <w:rPr>
          <w:spacing w:val="6"/>
        </w:rPr>
        <w:t xml:space="preserve"> </w:t>
      </w:r>
      <w:r>
        <w:t xml:space="preserve">on </w:t>
      </w:r>
      <w:r>
        <w:rPr>
          <w:spacing w:val="6"/>
        </w:rPr>
        <w:t xml:space="preserve"> </w:t>
      </w:r>
      <w:r>
        <w:t xml:space="preserve">the </w:t>
      </w:r>
      <w:r>
        <w:rPr>
          <w:spacing w:val="6"/>
        </w:rPr>
        <w:t xml:space="preserve"> </w:t>
      </w:r>
      <w:r>
        <w:t>level of cover</w:t>
      </w:r>
      <w:r>
        <w:rPr>
          <w:spacing w:val="-1"/>
        </w:rPr>
        <w:t xml:space="preserve"> </w:t>
      </w:r>
      <w:r>
        <w:t>surrounding the target unit.</w:t>
      </w:r>
    </w:p>
    <w:p w:rsidR="00F87A27" w:rsidRDefault="00F87A27">
      <w:pPr>
        <w:spacing w:before="6"/>
        <w:rPr>
          <w:rFonts w:ascii="Garamond" w:eastAsia="Garamond" w:hAnsi="Garamond" w:cs="Garamond"/>
          <w:sz w:val="18"/>
          <w:szCs w:val="18"/>
        </w:rPr>
      </w:pPr>
    </w:p>
    <w:p w:rsidR="00F87A27" w:rsidRDefault="005A02C9">
      <w:pPr>
        <w:pStyle w:val="BodyText"/>
        <w:tabs>
          <w:tab w:val="left" w:pos="3250"/>
        </w:tabs>
        <w:spacing w:line="283" w:lineRule="exact"/>
        <w:ind w:left="148"/>
        <w:jc w:val="both"/>
      </w:pPr>
      <w:r>
        <w:t>Light Terrain</w:t>
      </w:r>
      <w:r>
        <w:tab/>
      </w:r>
      <w:r>
        <w:rPr>
          <w:position w:val="-9"/>
        </w:rPr>
        <w:t>6+</w:t>
      </w:r>
    </w:p>
    <w:p w:rsidR="00F87A27" w:rsidRDefault="005A02C9">
      <w:pPr>
        <w:pStyle w:val="BodyText"/>
        <w:spacing w:line="183" w:lineRule="exact"/>
        <w:ind w:left="135" w:firstLine="13"/>
        <w:jc w:val="both"/>
      </w:pPr>
      <w:r>
        <w:t>(Trees etc)</w:t>
      </w:r>
    </w:p>
    <w:p w:rsidR="00F87A27" w:rsidRDefault="00F87A27">
      <w:pPr>
        <w:rPr>
          <w:rFonts w:ascii="Garamond" w:eastAsia="Garamond" w:hAnsi="Garamond" w:cs="Garamond"/>
          <w:sz w:val="16"/>
          <w:szCs w:val="16"/>
        </w:rPr>
      </w:pPr>
    </w:p>
    <w:p w:rsidR="00F87A27" w:rsidRDefault="00E86CF6">
      <w:pPr>
        <w:pStyle w:val="BodyText"/>
        <w:spacing w:line="256" w:lineRule="auto"/>
        <w:ind w:left="112" w:right="3371" w:firstLine="23"/>
      </w:pPr>
      <w:r>
        <w:pict>
          <v:shape id="_x0000_s1483" type="#_x0000_t202" style="position:absolute;left:0;text-align:left;margin-left:439.9pt;margin-top:-2.7pt;width:130.45pt;height:30.65pt;z-index:251625984;mso-position-horizontal-relative:page" fillcolor="#efefef" stroked="f">
            <v:textbox inset="0,0,0,0">
              <w:txbxContent>
                <w:p w:rsidR="003D39BA" w:rsidRDefault="003D39BA">
                  <w:pPr>
                    <w:spacing w:before="1"/>
                    <w:rPr>
                      <w:rFonts w:ascii="Garamond" w:eastAsia="Garamond" w:hAnsi="Garamond" w:cs="Garamond"/>
                      <w:i/>
                      <w:sz w:val="17"/>
                      <w:szCs w:val="17"/>
                    </w:rPr>
                  </w:pPr>
                </w:p>
                <w:p w:rsidR="003D39BA" w:rsidRDefault="003D39BA">
                  <w:pPr>
                    <w:pStyle w:val="BodyText"/>
                    <w:ind w:left="0" w:right="490"/>
                    <w:jc w:val="center"/>
                  </w:pPr>
                  <w:r>
                    <w:t>5+</w:t>
                  </w:r>
                </w:p>
              </w:txbxContent>
            </v:textbox>
            <w10:wrap anchorx="page"/>
          </v:shape>
        </w:pict>
      </w:r>
      <w:r w:rsidR="005A02C9">
        <w:t>Medium Terrain (Unarmored Buildings etc)</w:t>
      </w:r>
    </w:p>
    <w:p w:rsidR="00F87A27" w:rsidRDefault="00F87A27">
      <w:pPr>
        <w:spacing w:before="3"/>
        <w:rPr>
          <w:rFonts w:ascii="Garamond" w:eastAsia="Garamond" w:hAnsi="Garamond" w:cs="Garamond"/>
          <w:sz w:val="19"/>
          <w:szCs w:val="19"/>
        </w:rPr>
      </w:pPr>
    </w:p>
    <w:p w:rsidR="00F87A27" w:rsidRDefault="005A02C9">
      <w:pPr>
        <w:pStyle w:val="BodyText"/>
        <w:spacing w:line="178" w:lineRule="exact"/>
        <w:ind w:left="112"/>
        <w:jc w:val="both"/>
      </w:pPr>
      <w:r>
        <w:t>Heavy Terrain</w:t>
      </w:r>
    </w:p>
    <w:p w:rsidR="00F87A27" w:rsidRDefault="005A02C9">
      <w:pPr>
        <w:pStyle w:val="BodyText"/>
        <w:tabs>
          <w:tab w:val="left" w:pos="3250"/>
        </w:tabs>
        <w:spacing w:line="288" w:lineRule="exact"/>
        <w:ind w:left="112"/>
        <w:jc w:val="both"/>
      </w:pPr>
      <w:r>
        <w:t>(Armored Structures etc)</w:t>
      </w:r>
      <w:r>
        <w:tab/>
      </w:r>
      <w:r>
        <w:rPr>
          <w:position w:val="11"/>
        </w:rPr>
        <w:t>4+</w:t>
      </w:r>
    </w:p>
    <w:p w:rsidR="00F87A27" w:rsidRDefault="00F87A27">
      <w:pPr>
        <w:spacing w:line="288" w:lineRule="exact"/>
        <w:jc w:val="both"/>
        <w:sectPr w:rsidR="00F87A27">
          <w:pgSz w:w="12240" w:h="15840"/>
          <w:pgMar w:top="760" w:right="160" w:bottom="280" w:left="840" w:header="720" w:footer="720" w:gutter="0"/>
          <w:cols w:num="2" w:space="720" w:equalWidth="0">
            <w:col w:w="5495" w:space="174"/>
            <w:col w:w="5571"/>
          </w:cols>
        </w:sectPr>
      </w:pPr>
    </w:p>
    <w:p w:rsidR="00F87A27" w:rsidRDefault="00F87A27">
      <w:pPr>
        <w:spacing w:before="3"/>
        <w:rPr>
          <w:rFonts w:ascii="Garamond" w:eastAsia="Garamond" w:hAnsi="Garamond" w:cs="Garamond"/>
          <w:sz w:val="18"/>
          <w:szCs w:val="18"/>
        </w:rPr>
      </w:pPr>
    </w:p>
    <w:p w:rsidR="00F87A27" w:rsidRDefault="00E86CF6">
      <w:pPr>
        <w:spacing w:before="77"/>
        <w:ind w:left="135"/>
        <w:jc w:val="both"/>
        <w:rPr>
          <w:rFonts w:ascii="Garamond" w:eastAsia="Garamond" w:hAnsi="Garamond" w:cs="Garamond"/>
          <w:sz w:val="24"/>
          <w:szCs w:val="24"/>
        </w:rPr>
      </w:pPr>
      <w:r w:rsidRPr="00E86CF6">
        <w:pict>
          <v:group id="_x0000_s1479" style="position:absolute;left:0;text-align:left;margin-left:332.75pt;margin-top:-45.05pt;width:264pt;height:225.85pt;z-index:251623936;mso-position-horizontal-relative:page" coordorigin="6655,-901" coordsize="5280,4517">
            <v:shape id="_x0000_s1482" type="#_x0000_t75" style="position:absolute;left:6665;top:-891;width:5256;height:4497">
              <v:imagedata r:id="rId23" o:title=""/>
            </v:shape>
            <v:group id="_x0000_s1480" style="position:absolute;left:6665;top:-891;width:5260;height:4497" coordorigin="6665,-891" coordsize="5260,4497">
              <v:shape id="_x0000_s1481" style="position:absolute;left:6665;top:-891;width:5260;height:4497" coordorigin="6665,-891" coordsize="5260,4497" path="m6665,-891r5260,l11925,3606r-5260,l6665,-891xe" filled="f" strokeweight="1pt">
                <v:path arrowok="t"/>
              </v:shape>
            </v:group>
            <w10:wrap anchorx="page"/>
          </v:group>
        </w:pict>
      </w:r>
      <w:r w:rsidR="005A02C9">
        <w:rPr>
          <w:rFonts w:ascii="Garamond"/>
          <w:b/>
          <w:spacing w:val="-3"/>
          <w:sz w:val="24"/>
        </w:rPr>
        <w:t>Wound</w:t>
      </w:r>
      <w:r w:rsidR="005A02C9">
        <w:rPr>
          <w:rFonts w:ascii="Garamond"/>
          <w:b/>
          <w:spacing w:val="6"/>
          <w:sz w:val="24"/>
        </w:rPr>
        <w:t xml:space="preserve"> </w:t>
      </w:r>
      <w:r w:rsidR="005A02C9">
        <w:rPr>
          <w:rFonts w:ascii="Garamond"/>
          <w:b/>
          <w:sz w:val="24"/>
        </w:rPr>
        <w:t>Points</w:t>
      </w:r>
    </w:p>
    <w:p w:rsidR="00F87A27" w:rsidRDefault="005A02C9">
      <w:pPr>
        <w:pStyle w:val="BodyText"/>
        <w:spacing w:before="126" w:line="220" w:lineRule="exact"/>
        <w:ind w:left="135" w:right="5841"/>
        <w:jc w:val="both"/>
      </w:pPr>
      <w:r>
        <w:t>When</w:t>
      </w:r>
      <w:r>
        <w:rPr>
          <w:spacing w:val="-4"/>
        </w:rPr>
        <w:t xml:space="preserve"> </w:t>
      </w:r>
      <w:r>
        <w:rPr>
          <w:spacing w:val="-1"/>
        </w:rPr>
        <w:t>you</w:t>
      </w:r>
      <w:r>
        <w:rPr>
          <w:spacing w:val="-4"/>
        </w:rPr>
        <w:t xml:space="preserve"> </w:t>
      </w:r>
      <w:r>
        <w:t>suit</w:t>
      </w:r>
      <w:r>
        <w:rPr>
          <w:spacing w:val="-4"/>
        </w:rPr>
        <w:t xml:space="preserve"> </w:t>
      </w:r>
      <w:r>
        <w:t>is</w:t>
      </w:r>
      <w:r>
        <w:rPr>
          <w:spacing w:val="-4"/>
        </w:rPr>
        <w:t xml:space="preserve"> </w:t>
      </w:r>
      <w:r>
        <w:t>hit</w:t>
      </w:r>
      <w:r>
        <w:rPr>
          <w:spacing w:val="-4"/>
        </w:rPr>
        <w:t xml:space="preserve"> </w:t>
      </w:r>
      <w:r>
        <w:t>and</w:t>
      </w:r>
      <w:r>
        <w:rPr>
          <w:spacing w:val="-4"/>
        </w:rPr>
        <w:t xml:space="preserve"> </w:t>
      </w:r>
      <w:r>
        <w:rPr>
          <w:spacing w:val="-1"/>
        </w:rPr>
        <w:t>receives</w:t>
      </w:r>
      <w:r>
        <w:rPr>
          <w:spacing w:val="-4"/>
        </w:rPr>
        <w:t xml:space="preserve"> </w:t>
      </w:r>
      <w:r>
        <w:t>a</w:t>
      </w:r>
      <w:r>
        <w:rPr>
          <w:spacing w:val="-4"/>
        </w:rPr>
        <w:t xml:space="preserve"> </w:t>
      </w:r>
      <w:r>
        <w:t>penertrating</w:t>
      </w:r>
      <w:r>
        <w:rPr>
          <w:spacing w:val="-4"/>
        </w:rPr>
        <w:t xml:space="preserve"> </w:t>
      </w:r>
      <w:r>
        <w:t>hit,</w:t>
      </w:r>
      <w:r>
        <w:rPr>
          <w:spacing w:val="-4"/>
        </w:rPr>
        <w:t xml:space="preserve"> </w:t>
      </w:r>
      <w:r>
        <w:rPr>
          <w:spacing w:val="-1"/>
        </w:rPr>
        <w:t>you</w:t>
      </w:r>
      <w:r>
        <w:rPr>
          <w:spacing w:val="-4"/>
        </w:rPr>
        <w:t xml:space="preserve"> </w:t>
      </w:r>
      <w:r>
        <w:rPr>
          <w:spacing w:val="-1"/>
        </w:rPr>
        <w:t>may</w:t>
      </w:r>
      <w:r>
        <w:rPr>
          <w:spacing w:val="-4"/>
        </w:rPr>
        <w:t xml:space="preserve"> </w:t>
      </w:r>
      <w:r>
        <w:t>attempt</w:t>
      </w:r>
      <w:r>
        <w:rPr>
          <w:spacing w:val="28"/>
        </w:rPr>
        <w:t xml:space="preserve"> </w:t>
      </w:r>
      <w:r>
        <w:t>to</w:t>
      </w:r>
      <w:r>
        <w:rPr>
          <w:spacing w:val="-5"/>
        </w:rPr>
        <w:t xml:space="preserve"> </w:t>
      </w:r>
      <w:r>
        <w:rPr>
          <w:spacing w:val="-1"/>
        </w:rPr>
        <w:t>make</w:t>
      </w:r>
      <w:r>
        <w:rPr>
          <w:spacing w:val="-5"/>
        </w:rPr>
        <w:t xml:space="preserve"> </w:t>
      </w:r>
      <w:r>
        <w:t>a</w:t>
      </w:r>
      <w:r>
        <w:rPr>
          <w:spacing w:val="-5"/>
        </w:rPr>
        <w:t xml:space="preserve"> </w:t>
      </w:r>
      <w:r>
        <w:rPr>
          <w:spacing w:val="-4"/>
        </w:rPr>
        <w:t>Wound</w:t>
      </w:r>
      <w:r>
        <w:rPr>
          <w:spacing w:val="-5"/>
        </w:rPr>
        <w:t xml:space="preserve"> </w:t>
      </w:r>
      <w:r>
        <w:t>point</w:t>
      </w:r>
      <w:r>
        <w:rPr>
          <w:spacing w:val="-5"/>
        </w:rPr>
        <w:t xml:space="preserve"> </w:t>
      </w:r>
      <w:r>
        <w:rPr>
          <w:spacing w:val="-3"/>
        </w:rPr>
        <w:t>save.</w:t>
      </w:r>
      <w:r>
        <w:rPr>
          <w:spacing w:val="-5"/>
        </w:rPr>
        <w:t xml:space="preserve"> </w:t>
      </w:r>
      <w:r>
        <w:t>Every</w:t>
      </w:r>
      <w:r>
        <w:rPr>
          <w:spacing w:val="-5"/>
        </w:rPr>
        <w:t xml:space="preserve"> </w:t>
      </w:r>
      <w:r>
        <w:rPr>
          <w:spacing w:val="-4"/>
        </w:rPr>
        <w:t>Wound</w:t>
      </w:r>
      <w:r>
        <w:rPr>
          <w:spacing w:val="-5"/>
        </w:rPr>
        <w:t xml:space="preserve"> </w:t>
      </w:r>
      <w:r>
        <w:t>point</w:t>
      </w:r>
      <w:r>
        <w:rPr>
          <w:spacing w:val="-5"/>
        </w:rPr>
        <w:t xml:space="preserve"> </w:t>
      </w:r>
      <w:r>
        <w:rPr>
          <w:spacing w:val="-1"/>
        </w:rPr>
        <w:t>you</w:t>
      </w:r>
      <w:r>
        <w:rPr>
          <w:spacing w:val="-5"/>
        </w:rPr>
        <w:t xml:space="preserve"> </w:t>
      </w:r>
      <w:r>
        <w:t>spend</w:t>
      </w:r>
      <w:r>
        <w:rPr>
          <w:spacing w:val="-5"/>
        </w:rPr>
        <w:t xml:space="preserve"> </w:t>
      </w:r>
      <w:r>
        <w:rPr>
          <w:spacing w:val="-1"/>
        </w:rPr>
        <w:t>you</w:t>
      </w:r>
      <w:r>
        <w:rPr>
          <w:spacing w:val="-5"/>
        </w:rPr>
        <w:t xml:space="preserve"> </w:t>
      </w:r>
      <w:r>
        <w:t>can</w:t>
      </w:r>
      <w:r>
        <w:rPr>
          <w:spacing w:val="25"/>
        </w:rPr>
        <w:t xml:space="preserve"> </w:t>
      </w:r>
      <w:r>
        <w:rPr>
          <w:spacing w:val="-1"/>
        </w:rPr>
        <w:t>make</w:t>
      </w:r>
      <w:r>
        <w:rPr>
          <w:spacing w:val="5"/>
        </w:rPr>
        <w:t xml:space="preserve"> </w:t>
      </w:r>
      <w:r>
        <w:t>special</w:t>
      </w:r>
      <w:r>
        <w:rPr>
          <w:spacing w:val="5"/>
        </w:rPr>
        <w:t xml:space="preserve"> </w:t>
      </w:r>
      <w:r>
        <w:t>4+</w:t>
      </w:r>
      <w:r>
        <w:rPr>
          <w:spacing w:val="5"/>
        </w:rPr>
        <w:t xml:space="preserve"> </w:t>
      </w:r>
      <w:r>
        <w:rPr>
          <w:spacing w:val="-3"/>
        </w:rPr>
        <w:t>save.</w:t>
      </w:r>
      <w:r>
        <w:rPr>
          <w:spacing w:val="5"/>
        </w:rPr>
        <w:t xml:space="preserve"> </w:t>
      </w:r>
      <w:r>
        <w:rPr>
          <w:spacing w:val="-1"/>
        </w:rPr>
        <w:t>Even</w:t>
      </w:r>
      <w:r>
        <w:rPr>
          <w:spacing w:val="5"/>
        </w:rPr>
        <w:t xml:space="preserve"> </w:t>
      </w:r>
      <w:r>
        <w:t>if</w:t>
      </w:r>
      <w:r>
        <w:rPr>
          <w:spacing w:val="31"/>
        </w:rPr>
        <w:t xml:space="preserve"> </w:t>
      </w:r>
      <w:r>
        <w:rPr>
          <w:spacing w:val="-1"/>
        </w:rPr>
        <w:t>you</w:t>
      </w:r>
      <w:r>
        <w:rPr>
          <w:spacing w:val="5"/>
        </w:rPr>
        <w:t xml:space="preserve"> </w:t>
      </w:r>
      <w:r>
        <w:t>fail</w:t>
      </w:r>
      <w:r>
        <w:rPr>
          <w:spacing w:val="5"/>
        </w:rPr>
        <w:t xml:space="preserve"> </w:t>
      </w:r>
      <w:r>
        <w:rPr>
          <w:spacing w:val="-1"/>
        </w:rPr>
        <w:t>you</w:t>
      </w:r>
      <w:r>
        <w:rPr>
          <w:spacing w:val="5"/>
        </w:rPr>
        <w:t xml:space="preserve"> </w:t>
      </w:r>
      <w:r>
        <w:t>can</w:t>
      </w:r>
      <w:r>
        <w:rPr>
          <w:spacing w:val="5"/>
        </w:rPr>
        <w:t xml:space="preserve"> </w:t>
      </w:r>
      <w:r>
        <w:t>spend</w:t>
      </w:r>
      <w:r>
        <w:rPr>
          <w:spacing w:val="5"/>
        </w:rPr>
        <w:t xml:space="preserve"> </w:t>
      </w:r>
      <w:r>
        <w:t>another</w:t>
      </w:r>
      <w:r>
        <w:rPr>
          <w:spacing w:val="5"/>
        </w:rPr>
        <w:t xml:space="preserve"> </w:t>
      </w:r>
      <w:r>
        <w:t>point</w:t>
      </w:r>
      <w:r>
        <w:rPr>
          <w:spacing w:val="26"/>
        </w:rPr>
        <w:t xml:space="preserve"> </w:t>
      </w:r>
      <w:r>
        <w:t>in</w:t>
      </w:r>
      <w:r>
        <w:rPr>
          <w:spacing w:val="34"/>
        </w:rPr>
        <w:t xml:space="preserve"> </w:t>
      </w:r>
      <w:r>
        <w:t>the</w:t>
      </w:r>
      <w:r>
        <w:rPr>
          <w:spacing w:val="34"/>
        </w:rPr>
        <w:t xml:space="preserve"> </w:t>
      </w:r>
      <w:r>
        <w:t>same</w:t>
      </w:r>
      <w:r>
        <w:rPr>
          <w:spacing w:val="34"/>
        </w:rPr>
        <w:t xml:space="preserve"> </w:t>
      </w:r>
      <w:r>
        <w:rPr>
          <w:spacing w:val="1"/>
        </w:rPr>
        <w:t>turn</w:t>
      </w:r>
      <w:r>
        <w:rPr>
          <w:spacing w:val="34"/>
        </w:rPr>
        <w:t xml:space="preserve"> </w:t>
      </w:r>
      <w:r>
        <w:t>to</w:t>
      </w:r>
      <w:r>
        <w:rPr>
          <w:spacing w:val="34"/>
        </w:rPr>
        <w:t xml:space="preserve"> </w:t>
      </w:r>
      <w:r>
        <w:rPr>
          <w:spacing w:val="1"/>
        </w:rPr>
        <w:t>try</w:t>
      </w:r>
      <w:r>
        <w:rPr>
          <w:spacing w:val="34"/>
        </w:rPr>
        <w:t xml:space="preserve"> </w:t>
      </w:r>
      <w:r>
        <w:t>again</w:t>
      </w:r>
      <w:r>
        <w:rPr>
          <w:spacing w:val="34"/>
        </w:rPr>
        <w:t xml:space="preserve"> </w:t>
      </w:r>
      <w:r>
        <w:t>and</w:t>
      </w:r>
      <w:r>
        <w:rPr>
          <w:spacing w:val="34"/>
        </w:rPr>
        <w:t xml:space="preserve"> </w:t>
      </w:r>
      <w:r>
        <w:rPr>
          <w:spacing w:val="-1"/>
        </w:rPr>
        <w:t>keep</w:t>
      </w:r>
      <w:r>
        <w:rPr>
          <w:spacing w:val="34"/>
        </w:rPr>
        <w:t xml:space="preserve"> </w:t>
      </w:r>
      <w:r>
        <w:t>going</w:t>
      </w:r>
      <w:r>
        <w:rPr>
          <w:spacing w:val="34"/>
        </w:rPr>
        <w:t xml:space="preserve"> </w:t>
      </w:r>
      <w:r>
        <w:t>until</w:t>
      </w:r>
      <w:r>
        <w:rPr>
          <w:spacing w:val="34"/>
        </w:rPr>
        <w:t xml:space="preserve"> </w:t>
      </w:r>
      <w:r>
        <w:rPr>
          <w:spacing w:val="-1"/>
        </w:rPr>
        <w:t>you</w:t>
      </w:r>
      <w:r>
        <w:rPr>
          <w:spacing w:val="34"/>
        </w:rPr>
        <w:t xml:space="preserve"> </w:t>
      </w:r>
      <w:r>
        <w:rPr>
          <w:spacing w:val="-2"/>
        </w:rPr>
        <w:t>have</w:t>
      </w:r>
      <w:r>
        <w:rPr>
          <w:spacing w:val="34"/>
        </w:rPr>
        <w:t xml:space="preserve"> </w:t>
      </w:r>
      <w:r>
        <w:t>no</w:t>
      </w:r>
      <w:r>
        <w:rPr>
          <w:spacing w:val="28"/>
        </w:rPr>
        <w:t xml:space="preserve"> </w:t>
      </w:r>
      <w:r>
        <w:rPr>
          <w:spacing w:val="-1"/>
        </w:rPr>
        <w:t>wound</w:t>
      </w:r>
      <w:r>
        <w:rPr>
          <w:spacing w:val="19"/>
        </w:rPr>
        <w:t xml:space="preserve"> </w:t>
      </w:r>
      <w:r>
        <w:t>points</w:t>
      </w:r>
      <w:r>
        <w:rPr>
          <w:spacing w:val="19"/>
        </w:rPr>
        <w:t xml:space="preserve"> </w:t>
      </w:r>
      <w:r>
        <w:t>left.</w:t>
      </w:r>
      <w:r>
        <w:rPr>
          <w:spacing w:val="19"/>
        </w:rPr>
        <w:t xml:space="preserve"> </w:t>
      </w:r>
      <w:r>
        <w:rPr>
          <w:spacing w:val="1"/>
        </w:rPr>
        <w:t>The</w:t>
      </w:r>
      <w:r>
        <w:rPr>
          <w:spacing w:val="19"/>
        </w:rPr>
        <w:t xml:space="preserve"> </w:t>
      </w:r>
      <w:r>
        <w:rPr>
          <w:spacing w:val="-4"/>
        </w:rPr>
        <w:t>Wound</w:t>
      </w:r>
      <w:r>
        <w:rPr>
          <w:spacing w:val="19"/>
        </w:rPr>
        <w:t xml:space="preserve"> </w:t>
      </w:r>
      <w:r>
        <w:t>point</w:t>
      </w:r>
      <w:r>
        <w:rPr>
          <w:spacing w:val="19"/>
        </w:rPr>
        <w:t xml:space="preserve"> </w:t>
      </w:r>
      <w:r>
        <w:rPr>
          <w:spacing w:val="-2"/>
        </w:rPr>
        <w:t>save</w:t>
      </w:r>
      <w:r>
        <w:rPr>
          <w:spacing w:val="19"/>
        </w:rPr>
        <w:t xml:space="preserve"> </w:t>
      </w:r>
      <w:r>
        <w:t>is</w:t>
      </w:r>
      <w:r>
        <w:rPr>
          <w:spacing w:val="19"/>
        </w:rPr>
        <w:t xml:space="preserve"> </w:t>
      </w:r>
      <w:r>
        <w:t>only</w:t>
      </w:r>
      <w:r>
        <w:rPr>
          <w:spacing w:val="19"/>
        </w:rPr>
        <w:t xml:space="preserve"> </w:t>
      </w:r>
      <w:r>
        <w:rPr>
          <w:spacing w:val="-1"/>
        </w:rPr>
        <w:t>available</w:t>
      </w:r>
      <w:r>
        <w:rPr>
          <w:spacing w:val="19"/>
        </w:rPr>
        <w:t xml:space="preserve"> </w:t>
      </w:r>
      <w:r>
        <w:t>to</w:t>
      </w:r>
      <w:r>
        <w:rPr>
          <w:spacing w:val="19"/>
        </w:rPr>
        <w:t xml:space="preserve"> </w:t>
      </w:r>
      <w:r>
        <w:t>HQ</w:t>
      </w:r>
      <w:r>
        <w:rPr>
          <w:spacing w:val="27"/>
        </w:rPr>
        <w:t xml:space="preserve"> </w:t>
      </w:r>
      <w:r>
        <w:t>and</w:t>
      </w:r>
      <w:r>
        <w:rPr>
          <w:spacing w:val="5"/>
        </w:rPr>
        <w:t xml:space="preserve"> </w:t>
      </w:r>
      <w:r>
        <w:t>Elite</w:t>
      </w:r>
      <w:r>
        <w:rPr>
          <w:spacing w:val="5"/>
        </w:rPr>
        <w:t xml:space="preserve"> </w:t>
      </w:r>
      <w:r>
        <w:t>pilots</w:t>
      </w:r>
      <w:r>
        <w:rPr>
          <w:spacing w:val="5"/>
        </w:rPr>
        <w:t xml:space="preserve"> </w:t>
      </w:r>
      <w:r>
        <w:rPr>
          <w:spacing w:val="-4"/>
        </w:rPr>
        <w:t>only.</w:t>
      </w:r>
    </w:p>
    <w:p w:rsidR="00F87A27" w:rsidRDefault="00F87A27">
      <w:pPr>
        <w:spacing w:before="10"/>
        <w:rPr>
          <w:rFonts w:ascii="Garamond" w:eastAsia="Garamond" w:hAnsi="Garamond" w:cs="Garamond"/>
          <w:sz w:val="14"/>
          <w:szCs w:val="14"/>
        </w:rPr>
      </w:pPr>
    </w:p>
    <w:p w:rsidR="00F87A27" w:rsidRDefault="00F87A27">
      <w:pPr>
        <w:rPr>
          <w:rFonts w:ascii="Garamond" w:eastAsia="Garamond" w:hAnsi="Garamond" w:cs="Garamond"/>
          <w:sz w:val="14"/>
          <w:szCs w:val="14"/>
        </w:rPr>
        <w:sectPr w:rsidR="00F87A27">
          <w:type w:val="continuous"/>
          <w:pgSz w:w="12240" w:h="15840"/>
          <w:pgMar w:top="700" w:right="160" w:bottom="280" w:left="840" w:header="720" w:footer="720" w:gutter="0"/>
          <w:cols w:space="720"/>
        </w:sectPr>
      </w:pPr>
    </w:p>
    <w:p w:rsidR="00F87A27" w:rsidRDefault="005A02C9">
      <w:pPr>
        <w:pStyle w:val="BodyText"/>
        <w:spacing w:before="81" w:line="223" w:lineRule="exact"/>
        <w:ind w:left="131"/>
        <w:jc w:val="both"/>
      </w:pPr>
      <w:r>
        <w:rPr>
          <w:spacing w:val="5"/>
        </w:rPr>
        <w:lastRenderedPageBreak/>
        <w:t>Shield</w:t>
      </w:r>
      <w:r>
        <w:rPr>
          <w:spacing w:val="21"/>
        </w:rPr>
        <w:t xml:space="preserve"> </w:t>
      </w:r>
      <w:r>
        <w:rPr>
          <w:spacing w:val="7"/>
        </w:rPr>
        <w:t>Saves</w:t>
      </w:r>
    </w:p>
    <w:p w:rsidR="00F87A27" w:rsidRDefault="005A02C9">
      <w:pPr>
        <w:pStyle w:val="BodyText"/>
        <w:spacing w:before="1" w:line="234" w:lineRule="auto"/>
        <w:ind w:left="131" w:right="5"/>
        <w:jc w:val="both"/>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Pr>
          <w:spacing w:val="-1"/>
        </w:rPr>
        <w:t>layered</w:t>
      </w:r>
      <w:r>
        <w:rPr>
          <w:spacing w:val="40"/>
        </w:rPr>
        <w:t xml:space="preserve"> </w:t>
      </w:r>
      <w:r>
        <w:rPr>
          <w:spacing w:val="1"/>
        </w:rPr>
        <w:t>armored</w:t>
      </w:r>
      <w:r>
        <w:rPr>
          <w:spacing w:val="40"/>
        </w:rPr>
        <w:t xml:space="preserve"> </w:t>
      </w:r>
      <w:r>
        <w:t>shield</w:t>
      </w:r>
      <w:r>
        <w:rPr>
          <w:spacing w:val="40"/>
        </w:rPr>
        <w:t xml:space="preserve"> </w:t>
      </w:r>
      <w:r>
        <w:t>of</w:t>
      </w:r>
      <w:r>
        <w:rPr>
          <w:spacing w:val="17"/>
        </w:rPr>
        <w:t xml:space="preserve"> </w:t>
      </w:r>
      <w:r>
        <w:t>some</w:t>
      </w:r>
      <w:r>
        <w:rPr>
          <w:spacing w:val="26"/>
        </w:rPr>
        <w:t xml:space="preserve"> </w:t>
      </w:r>
      <w:r>
        <w:t>description</w:t>
      </w:r>
      <w:r>
        <w:rPr>
          <w:spacing w:val="-4"/>
        </w:rPr>
        <w:t xml:space="preserve"> </w:t>
      </w:r>
      <w:r>
        <w:t>mounted</w:t>
      </w:r>
      <w:r>
        <w:rPr>
          <w:spacing w:val="-4"/>
        </w:rPr>
        <w:t xml:space="preserve"> </w:t>
      </w:r>
      <w:r>
        <w:t>on</w:t>
      </w:r>
      <w:r>
        <w:rPr>
          <w:spacing w:val="-4"/>
        </w:rPr>
        <w:t xml:space="preserve"> </w:t>
      </w:r>
      <w:r>
        <w:t>a</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 the</w:t>
      </w:r>
      <w:r>
        <w:rPr>
          <w:spacing w:val="32"/>
        </w:rPr>
        <w:t xml:space="preserve"> </w:t>
      </w:r>
      <w:r>
        <w:t>role</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87A27" w:rsidRDefault="00F87A27">
      <w:pPr>
        <w:spacing w:before="7"/>
        <w:rPr>
          <w:rFonts w:ascii="Garamond" w:eastAsia="Garamond" w:hAnsi="Garamond" w:cs="Garamond"/>
          <w:sz w:val="24"/>
          <w:szCs w:val="24"/>
        </w:rPr>
      </w:pPr>
    </w:p>
    <w:p w:rsidR="00F87A27" w:rsidRDefault="005A02C9">
      <w:pPr>
        <w:spacing w:line="220" w:lineRule="exact"/>
        <w:ind w:left="139"/>
        <w:jc w:val="both"/>
        <w:rPr>
          <w:rFonts w:ascii="Garamond" w:eastAsia="Garamond" w:hAnsi="Garamond" w:cs="Garamond"/>
          <w:sz w:val="20"/>
          <w:szCs w:val="20"/>
        </w:rPr>
      </w:pPr>
      <w:r>
        <w:rPr>
          <w:rFonts w:ascii="Garamond"/>
          <w:spacing w:val="8"/>
          <w:sz w:val="20"/>
        </w:rPr>
        <w:t>Warning!</w:t>
      </w:r>
      <w:r>
        <w:rPr>
          <w:rFonts w:ascii="Garamond"/>
          <w:spacing w:val="21"/>
          <w:sz w:val="20"/>
        </w:rPr>
        <w:t xml:space="preserve"> </w:t>
      </w:r>
      <w:r>
        <w:rPr>
          <w:rFonts w:ascii="Garamond"/>
          <w:i/>
          <w:spacing w:val="1"/>
          <w:sz w:val="20"/>
        </w:rPr>
        <w:t>Armored</w:t>
      </w:r>
      <w:r>
        <w:rPr>
          <w:rFonts w:ascii="Garamond"/>
          <w:i/>
          <w:spacing w:val="44"/>
          <w:sz w:val="20"/>
        </w:rPr>
        <w:t xml:space="preserve"> </w:t>
      </w:r>
      <w:r>
        <w:rPr>
          <w:rFonts w:ascii="Garamond"/>
          <w:i/>
          <w:sz w:val="20"/>
        </w:rPr>
        <w:t>shields</w:t>
      </w:r>
      <w:r>
        <w:rPr>
          <w:rFonts w:ascii="Garamond"/>
          <w:i/>
          <w:spacing w:val="45"/>
          <w:sz w:val="20"/>
        </w:rPr>
        <w:t xml:space="preserve"> </w:t>
      </w:r>
      <w:r>
        <w:rPr>
          <w:rFonts w:ascii="Garamond"/>
          <w:i/>
          <w:spacing w:val="1"/>
          <w:sz w:val="20"/>
        </w:rPr>
        <w:t>are</w:t>
      </w:r>
      <w:r>
        <w:rPr>
          <w:rFonts w:ascii="Garamond"/>
          <w:i/>
          <w:spacing w:val="45"/>
          <w:sz w:val="20"/>
        </w:rPr>
        <w:t xml:space="preserve"> </w:t>
      </w:r>
      <w:r>
        <w:rPr>
          <w:rFonts w:ascii="Garamond"/>
          <w:i/>
          <w:spacing w:val="2"/>
          <w:sz w:val="20"/>
        </w:rPr>
        <w:t>very</w:t>
      </w:r>
      <w:r>
        <w:rPr>
          <w:rFonts w:ascii="Garamond"/>
          <w:i/>
          <w:spacing w:val="45"/>
          <w:sz w:val="20"/>
        </w:rPr>
        <w:t xml:space="preserve"> </w:t>
      </w:r>
      <w:r>
        <w:rPr>
          <w:rFonts w:ascii="Garamond"/>
          <w:i/>
          <w:sz w:val="20"/>
        </w:rPr>
        <w:t>tough,</w:t>
      </w:r>
      <w:r>
        <w:rPr>
          <w:rFonts w:ascii="Garamond"/>
          <w:i/>
          <w:spacing w:val="45"/>
          <w:sz w:val="20"/>
        </w:rPr>
        <w:t xml:space="preserve"> </w:t>
      </w:r>
      <w:r>
        <w:rPr>
          <w:rFonts w:ascii="Garamond"/>
          <w:i/>
          <w:spacing w:val="-1"/>
          <w:sz w:val="20"/>
        </w:rPr>
        <w:t>put</w:t>
      </w:r>
      <w:r>
        <w:rPr>
          <w:rFonts w:ascii="Garamond"/>
          <w:i/>
          <w:spacing w:val="46"/>
          <w:sz w:val="20"/>
        </w:rPr>
        <w:t xml:space="preserve"> </w:t>
      </w:r>
      <w:r>
        <w:rPr>
          <w:rFonts w:ascii="Garamond"/>
          <w:i/>
          <w:sz w:val="20"/>
        </w:rPr>
        <w:t>can</w:t>
      </w:r>
      <w:r>
        <w:rPr>
          <w:rFonts w:ascii="Garamond"/>
          <w:i/>
          <w:spacing w:val="44"/>
          <w:sz w:val="20"/>
        </w:rPr>
        <w:t xml:space="preserve"> </w:t>
      </w:r>
      <w:r>
        <w:rPr>
          <w:rFonts w:ascii="Garamond"/>
          <w:i/>
          <w:sz w:val="20"/>
        </w:rPr>
        <w:t>only</w:t>
      </w:r>
      <w:r>
        <w:rPr>
          <w:rFonts w:ascii="Garamond"/>
          <w:i/>
          <w:spacing w:val="45"/>
          <w:sz w:val="20"/>
        </w:rPr>
        <w:t xml:space="preserve"> </w:t>
      </w:r>
      <w:r>
        <w:rPr>
          <w:rFonts w:ascii="Garamond"/>
          <w:i/>
          <w:spacing w:val="-2"/>
          <w:sz w:val="20"/>
        </w:rPr>
        <w:t>take</w:t>
      </w:r>
      <w:r>
        <w:rPr>
          <w:rFonts w:ascii="Garamond"/>
          <w:i/>
          <w:spacing w:val="45"/>
          <w:sz w:val="20"/>
        </w:rPr>
        <w:t xml:space="preserve"> </w:t>
      </w:r>
      <w:r>
        <w:rPr>
          <w:rFonts w:ascii="Garamond"/>
          <w:i/>
          <w:sz w:val="20"/>
        </w:rPr>
        <w:t>so</w:t>
      </w:r>
      <w:r>
        <w:rPr>
          <w:rFonts w:ascii="Garamond"/>
          <w:i/>
          <w:spacing w:val="45"/>
          <w:sz w:val="20"/>
        </w:rPr>
        <w:t xml:space="preserve"> </w:t>
      </w:r>
      <w:r>
        <w:rPr>
          <w:rFonts w:ascii="Garamond"/>
          <w:i/>
          <w:sz w:val="20"/>
        </w:rPr>
        <w:t>much</w:t>
      </w:r>
      <w:r>
        <w:rPr>
          <w:rFonts w:ascii="Garamond"/>
          <w:i/>
          <w:spacing w:val="30"/>
          <w:w w:val="99"/>
          <w:sz w:val="20"/>
        </w:rPr>
        <w:t xml:space="preserve"> </w:t>
      </w:r>
      <w:r>
        <w:rPr>
          <w:rFonts w:ascii="Garamond"/>
          <w:i/>
          <w:spacing w:val="-1"/>
          <w:sz w:val="20"/>
        </w:rPr>
        <w:t>punishment</w:t>
      </w:r>
      <w:r>
        <w:rPr>
          <w:rFonts w:ascii="Garamond"/>
          <w:i/>
          <w:spacing w:val="-6"/>
          <w:sz w:val="20"/>
        </w:rPr>
        <w:t xml:space="preserve"> </w:t>
      </w:r>
      <w:r>
        <w:rPr>
          <w:rFonts w:ascii="Garamond"/>
          <w:i/>
          <w:sz w:val="20"/>
        </w:rPr>
        <w:t>before</w:t>
      </w:r>
      <w:r>
        <w:rPr>
          <w:rFonts w:ascii="Garamond"/>
          <w:i/>
          <w:spacing w:val="-7"/>
          <w:sz w:val="20"/>
        </w:rPr>
        <w:t xml:space="preserve"> </w:t>
      </w:r>
      <w:r>
        <w:rPr>
          <w:rFonts w:ascii="Garamond"/>
          <w:i/>
          <w:sz w:val="20"/>
        </w:rPr>
        <w:t>they</w:t>
      </w:r>
      <w:r>
        <w:rPr>
          <w:rFonts w:ascii="Garamond"/>
          <w:i/>
          <w:spacing w:val="-7"/>
          <w:sz w:val="20"/>
        </w:rPr>
        <w:t xml:space="preserve"> </w:t>
      </w:r>
      <w:r>
        <w:rPr>
          <w:rFonts w:ascii="Garamond"/>
          <w:i/>
          <w:sz w:val="20"/>
        </w:rPr>
        <w:t>give.</w:t>
      </w:r>
      <w:r>
        <w:rPr>
          <w:rFonts w:ascii="Garamond"/>
          <w:i/>
          <w:spacing w:val="-7"/>
          <w:sz w:val="20"/>
        </w:rPr>
        <w:t xml:space="preserve"> </w:t>
      </w:r>
      <w:r>
        <w:rPr>
          <w:rFonts w:ascii="Garamond"/>
          <w:i/>
          <w:spacing w:val="-1"/>
          <w:sz w:val="20"/>
        </w:rPr>
        <w:t>On</w:t>
      </w:r>
      <w:r>
        <w:rPr>
          <w:rFonts w:ascii="Garamond"/>
          <w:i/>
          <w:spacing w:val="-7"/>
          <w:sz w:val="20"/>
        </w:rPr>
        <w:t xml:space="preserve"> </w:t>
      </w:r>
      <w:r>
        <w:rPr>
          <w:rFonts w:ascii="Garamond"/>
          <w:i/>
          <w:sz w:val="20"/>
        </w:rPr>
        <w:t>a</w:t>
      </w:r>
      <w:r>
        <w:rPr>
          <w:rFonts w:ascii="Garamond"/>
          <w:i/>
          <w:spacing w:val="-6"/>
          <w:sz w:val="20"/>
        </w:rPr>
        <w:t xml:space="preserve"> </w:t>
      </w:r>
      <w:r>
        <w:rPr>
          <w:rFonts w:ascii="Garamond"/>
          <w:i/>
          <w:spacing w:val="1"/>
          <w:sz w:val="20"/>
        </w:rPr>
        <w:t>roll</w:t>
      </w:r>
      <w:r>
        <w:rPr>
          <w:rFonts w:ascii="Garamond"/>
          <w:i/>
          <w:spacing w:val="-7"/>
          <w:sz w:val="20"/>
        </w:rPr>
        <w:t xml:space="preserve"> </w:t>
      </w:r>
      <w:r>
        <w:rPr>
          <w:rFonts w:ascii="Garamond"/>
          <w:i/>
          <w:sz w:val="20"/>
        </w:rPr>
        <w:t>of</w:t>
      </w:r>
      <w:r>
        <w:rPr>
          <w:rFonts w:ascii="Garamond"/>
          <w:i/>
          <w:spacing w:val="36"/>
          <w:sz w:val="20"/>
        </w:rPr>
        <w:t xml:space="preserve"> </w:t>
      </w:r>
      <w:r>
        <w:rPr>
          <w:rFonts w:ascii="Garamond"/>
          <w:i/>
          <w:sz w:val="20"/>
        </w:rPr>
        <w:t>a</w:t>
      </w:r>
      <w:r>
        <w:rPr>
          <w:rFonts w:ascii="Garamond"/>
          <w:i/>
          <w:spacing w:val="-7"/>
          <w:sz w:val="20"/>
        </w:rPr>
        <w:t xml:space="preserve"> </w:t>
      </w:r>
      <w:r>
        <w:rPr>
          <w:rFonts w:ascii="Garamond"/>
          <w:i/>
          <w:sz w:val="20"/>
        </w:rPr>
        <w:t>one</w:t>
      </w:r>
      <w:r>
        <w:rPr>
          <w:rFonts w:ascii="Garamond"/>
          <w:i/>
          <w:spacing w:val="-6"/>
          <w:sz w:val="20"/>
        </w:rPr>
        <w:t xml:space="preserve"> </w:t>
      </w:r>
      <w:r>
        <w:rPr>
          <w:rFonts w:ascii="Garamond"/>
          <w:i/>
          <w:spacing w:val="-1"/>
          <w:sz w:val="20"/>
        </w:rPr>
        <w:t>regardless</w:t>
      </w:r>
      <w:r>
        <w:rPr>
          <w:rFonts w:ascii="Garamond"/>
          <w:i/>
          <w:spacing w:val="-6"/>
          <w:sz w:val="20"/>
        </w:rPr>
        <w:t xml:space="preserve"> </w:t>
      </w:r>
      <w:r>
        <w:rPr>
          <w:rFonts w:ascii="Garamond"/>
          <w:i/>
          <w:sz w:val="20"/>
        </w:rPr>
        <w:t>of</w:t>
      </w:r>
      <w:r>
        <w:rPr>
          <w:rFonts w:ascii="Garamond"/>
          <w:i/>
          <w:spacing w:val="36"/>
          <w:sz w:val="20"/>
        </w:rPr>
        <w:t xml:space="preserve"> </w:t>
      </w:r>
      <w:r>
        <w:rPr>
          <w:rFonts w:ascii="Garamond"/>
          <w:i/>
          <w:sz w:val="20"/>
        </w:rPr>
        <w:t>shield</w:t>
      </w:r>
      <w:r>
        <w:rPr>
          <w:rFonts w:ascii="Garamond"/>
          <w:i/>
          <w:spacing w:val="-8"/>
          <w:sz w:val="20"/>
        </w:rPr>
        <w:t xml:space="preserve"> </w:t>
      </w:r>
      <w:r>
        <w:rPr>
          <w:rFonts w:ascii="Garamond"/>
          <w:i/>
          <w:sz w:val="20"/>
        </w:rPr>
        <w:t>type</w:t>
      </w:r>
      <w:r>
        <w:rPr>
          <w:rFonts w:ascii="Garamond"/>
          <w:i/>
          <w:spacing w:val="-6"/>
          <w:sz w:val="20"/>
        </w:rPr>
        <w:t xml:space="preserve"> </w:t>
      </w:r>
      <w:r>
        <w:rPr>
          <w:rFonts w:ascii="Garamond"/>
          <w:i/>
          <w:sz w:val="20"/>
        </w:rPr>
        <w:t>it</w:t>
      </w:r>
      <w:r>
        <w:rPr>
          <w:rFonts w:ascii="Garamond"/>
          <w:i/>
          <w:spacing w:val="-7"/>
          <w:sz w:val="20"/>
        </w:rPr>
        <w:t xml:space="preserve"> </w:t>
      </w:r>
      <w:r>
        <w:rPr>
          <w:rFonts w:ascii="Garamond"/>
          <w:i/>
          <w:spacing w:val="-1"/>
          <w:sz w:val="20"/>
        </w:rPr>
        <w:t>cracks</w:t>
      </w:r>
      <w:r>
        <w:rPr>
          <w:rFonts w:ascii="Garamond"/>
          <w:i/>
          <w:spacing w:val="21"/>
          <w:w w:val="99"/>
          <w:sz w:val="20"/>
        </w:rPr>
        <w:t xml:space="preserve"> </w:t>
      </w:r>
      <w:r>
        <w:rPr>
          <w:rFonts w:ascii="Garamond"/>
          <w:i/>
          <w:sz w:val="20"/>
        </w:rPr>
        <w:t>or</w:t>
      </w:r>
      <w:r>
        <w:rPr>
          <w:rFonts w:ascii="Garamond"/>
          <w:i/>
          <w:spacing w:val="1"/>
          <w:sz w:val="20"/>
        </w:rPr>
        <w:t xml:space="preserve"> </w:t>
      </w:r>
      <w:r>
        <w:rPr>
          <w:rFonts w:ascii="Garamond"/>
          <w:i/>
          <w:sz w:val="20"/>
        </w:rPr>
        <w:t>shatters</w:t>
      </w:r>
      <w:r>
        <w:rPr>
          <w:rFonts w:ascii="Garamond"/>
          <w:i/>
          <w:spacing w:val="1"/>
          <w:sz w:val="20"/>
        </w:rPr>
        <w:t xml:space="preserve"> </w:t>
      </w:r>
      <w:r>
        <w:rPr>
          <w:rFonts w:ascii="Garamond"/>
          <w:i/>
          <w:spacing w:val="-1"/>
          <w:sz w:val="20"/>
        </w:rPr>
        <w:t>and</w:t>
      </w:r>
      <w:r>
        <w:rPr>
          <w:rFonts w:ascii="Garamond"/>
          <w:i/>
          <w:spacing w:val="3"/>
          <w:sz w:val="20"/>
        </w:rPr>
        <w:t xml:space="preserve"> </w:t>
      </w:r>
      <w:r>
        <w:rPr>
          <w:rFonts w:ascii="Garamond"/>
          <w:i/>
          <w:sz w:val="20"/>
        </w:rPr>
        <w:t>is</w:t>
      </w:r>
      <w:r>
        <w:rPr>
          <w:rFonts w:ascii="Garamond"/>
          <w:i/>
          <w:spacing w:val="3"/>
          <w:sz w:val="20"/>
        </w:rPr>
        <w:t xml:space="preserve"> </w:t>
      </w:r>
      <w:r>
        <w:rPr>
          <w:rFonts w:ascii="Garamond"/>
          <w:i/>
          <w:sz w:val="20"/>
        </w:rPr>
        <w:t>effectively</w:t>
      </w:r>
      <w:r>
        <w:rPr>
          <w:rFonts w:ascii="Garamond"/>
          <w:i/>
          <w:spacing w:val="1"/>
          <w:sz w:val="20"/>
        </w:rPr>
        <w:t xml:space="preserve"> </w:t>
      </w:r>
      <w:r>
        <w:rPr>
          <w:rFonts w:ascii="Garamond"/>
          <w:i/>
          <w:spacing w:val="-1"/>
          <w:sz w:val="20"/>
        </w:rPr>
        <w:t>useless</w:t>
      </w:r>
      <w:r>
        <w:rPr>
          <w:rFonts w:ascii="Garamond"/>
          <w:i/>
          <w:spacing w:val="4"/>
          <w:sz w:val="20"/>
        </w:rPr>
        <w:t xml:space="preserve"> </w:t>
      </w:r>
      <w:r>
        <w:rPr>
          <w:rFonts w:ascii="Garamond"/>
          <w:i/>
          <w:sz w:val="20"/>
        </w:rPr>
        <w:t>for</w:t>
      </w:r>
      <w:r>
        <w:rPr>
          <w:rFonts w:ascii="Garamond"/>
          <w:i/>
          <w:spacing w:val="2"/>
          <w:sz w:val="20"/>
        </w:rPr>
        <w:t xml:space="preserve"> </w:t>
      </w:r>
      <w:r>
        <w:rPr>
          <w:rFonts w:ascii="Garamond"/>
          <w:i/>
          <w:sz w:val="20"/>
        </w:rPr>
        <w:t>the</w:t>
      </w:r>
      <w:r>
        <w:rPr>
          <w:rFonts w:ascii="Garamond"/>
          <w:i/>
          <w:spacing w:val="3"/>
          <w:sz w:val="20"/>
        </w:rPr>
        <w:t xml:space="preserve"> </w:t>
      </w:r>
      <w:r>
        <w:rPr>
          <w:rFonts w:ascii="Garamond"/>
          <w:i/>
          <w:spacing w:val="1"/>
          <w:sz w:val="20"/>
        </w:rPr>
        <w:t xml:space="preserve">rest </w:t>
      </w:r>
      <w:r>
        <w:rPr>
          <w:rFonts w:ascii="Garamond"/>
          <w:i/>
          <w:sz w:val="20"/>
        </w:rPr>
        <w:t>of</w:t>
      </w:r>
      <w:r>
        <w:rPr>
          <w:rFonts w:ascii="Garamond"/>
          <w:i/>
          <w:spacing w:val="46"/>
          <w:sz w:val="20"/>
        </w:rPr>
        <w:t xml:space="preserve"> </w:t>
      </w:r>
      <w:r>
        <w:rPr>
          <w:rFonts w:ascii="Garamond"/>
          <w:i/>
          <w:sz w:val="20"/>
        </w:rPr>
        <w:t>the</w:t>
      </w:r>
      <w:r>
        <w:rPr>
          <w:rFonts w:ascii="Garamond"/>
          <w:i/>
          <w:spacing w:val="3"/>
          <w:sz w:val="20"/>
        </w:rPr>
        <w:t xml:space="preserve"> </w:t>
      </w:r>
      <w:r>
        <w:rPr>
          <w:rFonts w:ascii="Garamond"/>
          <w:i/>
          <w:spacing w:val="-2"/>
          <w:sz w:val="20"/>
        </w:rPr>
        <w:t>game.</w:t>
      </w:r>
    </w:p>
    <w:p w:rsidR="00F87A27" w:rsidRDefault="005A02C9">
      <w:pPr>
        <w:rPr>
          <w:rFonts w:ascii="Garamond" w:eastAsia="Garamond" w:hAnsi="Garamond" w:cs="Garamond"/>
          <w:i/>
          <w:sz w:val="20"/>
          <w:szCs w:val="20"/>
        </w:rPr>
      </w:pPr>
      <w:r>
        <w:br w:type="column"/>
      </w: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5A02C9">
      <w:pPr>
        <w:spacing w:before="160" w:line="234" w:lineRule="auto"/>
        <w:ind w:left="131" w:right="239"/>
        <w:rPr>
          <w:rFonts w:ascii="Garamond" w:eastAsia="Garamond" w:hAnsi="Garamond" w:cs="Garamond"/>
          <w:sz w:val="20"/>
          <w:szCs w:val="20"/>
        </w:rPr>
      </w:pPr>
      <w:r>
        <w:rPr>
          <w:rFonts w:ascii="Garamond" w:eastAsia="Garamond" w:hAnsi="Garamond" w:cs="Garamond"/>
          <w:i/>
          <w:sz w:val="20"/>
          <w:szCs w:val="20"/>
        </w:rPr>
        <w:t>Note</w:t>
      </w:r>
      <w:r>
        <w:rPr>
          <w:rFonts w:ascii="Garamond" w:eastAsia="Garamond" w:hAnsi="Garamond" w:cs="Garamond"/>
          <w:i/>
          <w:spacing w:val="-2"/>
          <w:sz w:val="20"/>
          <w:szCs w:val="20"/>
        </w:rPr>
        <w:t xml:space="preserve"> </w:t>
      </w:r>
      <w:r>
        <w:rPr>
          <w:rFonts w:ascii="Garamond" w:eastAsia="Garamond" w:hAnsi="Garamond" w:cs="Garamond"/>
          <w:i/>
          <w:sz w:val="20"/>
          <w:szCs w:val="20"/>
        </w:rPr>
        <w:t>on</w:t>
      </w:r>
      <w:r>
        <w:rPr>
          <w:rFonts w:ascii="Garamond" w:eastAsia="Garamond" w:hAnsi="Garamond" w:cs="Garamond"/>
          <w:i/>
          <w:spacing w:val="-2"/>
          <w:sz w:val="20"/>
          <w:szCs w:val="20"/>
        </w:rPr>
        <w:t xml:space="preserve"> </w:t>
      </w:r>
      <w:r>
        <w:rPr>
          <w:rFonts w:ascii="Garamond" w:eastAsia="Garamond" w:hAnsi="Garamond" w:cs="Garamond"/>
          <w:i/>
          <w:sz w:val="20"/>
          <w:szCs w:val="20"/>
        </w:rPr>
        <w:t>Immobilized</w:t>
      </w:r>
      <w:r>
        <w:rPr>
          <w:rFonts w:ascii="Garamond" w:eastAsia="Garamond" w:hAnsi="Garamond" w:cs="Garamond"/>
          <w:i/>
          <w:spacing w:val="-1"/>
          <w:sz w:val="20"/>
          <w:szCs w:val="20"/>
        </w:rPr>
        <w:t xml:space="preserve"> </w:t>
      </w:r>
      <w:r>
        <w:rPr>
          <w:rFonts w:ascii="Garamond" w:eastAsia="Garamond" w:hAnsi="Garamond" w:cs="Garamond"/>
          <w:i/>
          <w:sz w:val="20"/>
          <w:szCs w:val="20"/>
        </w:rPr>
        <w:t>results</w:t>
      </w:r>
      <w:r>
        <w:rPr>
          <w:rFonts w:ascii="Garamond" w:eastAsia="Garamond" w:hAnsi="Garamond" w:cs="Garamond"/>
          <w:i/>
          <w:spacing w:val="-2"/>
          <w:sz w:val="20"/>
          <w:szCs w:val="20"/>
        </w:rPr>
        <w:t xml:space="preserve"> </w:t>
      </w:r>
      <w:r>
        <w:rPr>
          <w:rFonts w:ascii="Garamond" w:eastAsia="Garamond" w:hAnsi="Garamond" w:cs="Garamond"/>
          <w:i/>
          <w:sz w:val="20"/>
          <w:szCs w:val="20"/>
        </w:rPr>
        <w:t>–</w:t>
      </w:r>
      <w:r>
        <w:rPr>
          <w:rFonts w:ascii="Garamond" w:eastAsia="Garamond" w:hAnsi="Garamond" w:cs="Garamond"/>
          <w:i/>
          <w:spacing w:val="-1"/>
          <w:sz w:val="20"/>
          <w:szCs w:val="20"/>
        </w:rPr>
        <w:t xml:space="preserve"> </w:t>
      </w:r>
      <w:r>
        <w:rPr>
          <w:rFonts w:ascii="Garamond" w:eastAsia="Garamond" w:hAnsi="Garamond" w:cs="Garamond"/>
          <w:i/>
          <w:sz w:val="20"/>
          <w:szCs w:val="20"/>
        </w:rPr>
        <w:t>An</w:t>
      </w:r>
      <w:r>
        <w:rPr>
          <w:rFonts w:ascii="Garamond" w:eastAsia="Garamond" w:hAnsi="Garamond" w:cs="Garamond"/>
          <w:i/>
          <w:spacing w:val="-2"/>
          <w:sz w:val="20"/>
          <w:szCs w:val="20"/>
        </w:rPr>
        <w:t xml:space="preserve"> </w:t>
      </w:r>
      <w:r>
        <w:rPr>
          <w:rFonts w:ascii="Garamond" w:eastAsia="Garamond" w:hAnsi="Garamond" w:cs="Garamond"/>
          <w:i/>
          <w:sz w:val="20"/>
          <w:szCs w:val="20"/>
        </w:rPr>
        <w:t>immobilized</w:t>
      </w:r>
      <w:r>
        <w:rPr>
          <w:rFonts w:ascii="Garamond" w:eastAsia="Garamond" w:hAnsi="Garamond" w:cs="Garamond"/>
          <w:i/>
          <w:spacing w:val="-1"/>
          <w:sz w:val="20"/>
          <w:szCs w:val="20"/>
        </w:rPr>
        <w:t xml:space="preserve"> </w:t>
      </w:r>
      <w:r>
        <w:rPr>
          <w:rFonts w:ascii="Garamond" w:eastAsia="Garamond" w:hAnsi="Garamond" w:cs="Garamond"/>
          <w:i/>
          <w:sz w:val="20"/>
          <w:szCs w:val="20"/>
        </w:rPr>
        <w:t>suit</w:t>
      </w:r>
      <w:r>
        <w:rPr>
          <w:rFonts w:ascii="Garamond" w:eastAsia="Garamond" w:hAnsi="Garamond" w:cs="Garamond"/>
          <w:i/>
          <w:spacing w:val="-2"/>
          <w:sz w:val="20"/>
          <w:szCs w:val="20"/>
        </w:rPr>
        <w:t xml:space="preserve"> </w:t>
      </w:r>
      <w:r>
        <w:rPr>
          <w:rFonts w:ascii="Garamond" w:eastAsia="Garamond" w:hAnsi="Garamond" w:cs="Garamond"/>
          <w:i/>
          <w:sz w:val="20"/>
          <w:szCs w:val="20"/>
        </w:rPr>
        <w:t>cannot</w:t>
      </w:r>
      <w:r>
        <w:rPr>
          <w:rFonts w:ascii="Garamond" w:eastAsia="Garamond" w:hAnsi="Garamond" w:cs="Garamond"/>
          <w:i/>
          <w:spacing w:val="-1"/>
          <w:sz w:val="20"/>
          <w:szCs w:val="20"/>
        </w:rPr>
        <w:t xml:space="preserve"> </w:t>
      </w:r>
      <w:r>
        <w:rPr>
          <w:rFonts w:ascii="Garamond" w:eastAsia="Garamond" w:hAnsi="Garamond" w:cs="Garamond"/>
          <w:i/>
          <w:sz w:val="20"/>
          <w:szCs w:val="20"/>
        </w:rPr>
        <w:t>turn</w:t>
      </w:r>
      <w:r>
        <w:rPr>
          <w:rFonts w:ascii="Garamond" w:eastAsia="Garamond" w:hAnsi="Garamond" w:cs="Garamond"/>
          <w:i/>
          <w:spacing w:val="-2"/>
          <w:sz w:val="20"/>
          <w:szCs w:val="20"/>
        </w:rPr>
        <w:t xml:space="preserve"> </w:t>
      </w:r>
      <w:r>
        <w:rPr>
          <w:rFonts w:ascii="Garamond" w:eastAsia="Garamond" w:hAnsi="Garamond" w:cs="Garamond"/>
          <w:i/>
          <w:sz w:val="20"/>
          <w:szCs w:val="20"/>
        </w:rPr>
        <w:t>in</w:t>
      </w:r>
      <w:r>
        <w:rPr>
          <w:rFonts w:ascii="Garamond" w:eastAsia="Garamond" w:hAnsi="Garamond" w:cs="Garamond"/>
          <w:i/>
          <w:spacing w:val="-1"/>
          <w:sz w:val="20"/>
          <w:szCs w:val="20"/>
        </w:rPr>
        <w:t xml:space="preserve"> </w:t>
      </w:r>
      <w:r>
        <w:rPr>
          <w:rFonts w:ascii="Garamond" w:eastAsia="Garamond" w:hAnsi="Garamond" w:cs="Garamond"/>
          <w:i/>
          <w:sz w:val="20"/>
          <w:szCs w:val="20"/>
        </w:rPr>
        <w:t>place</w:t>
      </w:r>
      <w:r>
        <w:rPr>
          <w:rFonts w:ascii="Garamond" w:eastAsia="Garamond" w:hAnsi="Garamond" w:cs="Garamond"/>
          <w:i/>
          <w:spacing w:val="-1"/>
          <w:sz w:val="20"/>
          <w:szCs w:val="20"/>
        </w:rPr>
        <w:t xml:space="preserve"> </w:t>
      </w:r>
      <w:r>
        <w:rPr>
          <w:rFonts w:ascii="Garamond" w:eastAsia="Garamond" w:hAnsi="Garamond" w:cs="Garamond"/>
          <w:i/>
          <w:sz w:val="20"/>
          <w:szCs w:val="20"/>
        </w:rPr>
        <w:t>and if</w:t>
      </w:r>
      <w:r>
        <w:rPr>
          <w:rFonts w:ascii="Garamond" w:eastAsia="Garamond" w:hAnsi="Garamond" w:cs="Garamond"/>
          <w:i/>
          <w:spacing w:val="-2"/>
          <w:sz w:val="20"/>
          <w:szCs w:val="20"/>
        </w:rPr>
        <w:t xml:space="preserve"> </w:t>
      </w:r>
      <w:r>
        <w:rPr>
          <w:rFonts w:ascii="Garamond" w:eastAsia="Garamond" w:hAnsi="Garamond" w:cs="Garamond"/>
          <w:i/>
          <w:sz w:val="20"/>
          <w:szCs w:val="20"/>
        </w:rPr>
        <w:t>it</w:t>
      </w:r>
      <w:r>
        <w:rPr>
          <w:rFonts w:ascii="Garamond" w:eastAsia="Garamond" w:hAnsi="Garamond" w:cs="Garamond"/>
          <w:i/>
          <w:spacing w:val="48"/>
          <w:sz w:val="20"/>
          <w:szCs w:val="20"/>
        </w:rPr>
        <w:t xml:space="preserve"> </w:t>
      </w:r>
      <w:r>
        <w:rPr>
          <w:rFonts w:ascii="Garamond" w:eastAsia="Garamond" w:hAnsi="Garamond" w:cs="Garamond"/>
          <w:i/>
          <w:spacing w:val="-1"/>
          <w:sz w:val="20"/>
          <w:szCs w:val="20"/>
        </w:rPr>
        <w:t>received</w:t>
      </w:r>
      <w:r>
        <w:rPr>
          <w:rFonts w:ascii="Garamond" w:eastAsia="Garamond" w:hAnsi="Garamond" w:cs="Garamond"/>
          <w:i/>
          <w:spacing w:val="31"/>
          <w:sz w:val="20"/>
          <w:szCs w:val="20"/>
        </w:rPr>
        <w:t xml:space="preserve"> </w:t>
      </w:r>
      <w:r>
        <w:rPr>
          <w:rFonts w:ascii="Garamond" w:eastAsia="Garamond" w:hAnsi="Garamond" w:cs="Garamond"/>
          <w:i/>
          <w:sz w:val="20"/>
          <w:szCs w:val="20"/>
        </w:rPr>
        <w:t>a</w:t>
      </w:r>
      <w:r>
        <w:rPr>
          <w:rFonts w:ascii="Garamond" w:eastAsia="Garamond" w:hAnsi="Garamond" w:cs="Garamond"/>
          <w:i/>
          <w:spacing w:val="48"/>
          <w:sz w:val="20"/>
          <w:szCs w:val="20"/>
        </w:rPr>
        <w:t xml:space="preserve"> </w:t>
      </w:r>
      <w:r>
        <w:rPr>
          <w:rFonts w:ascii="Garamond" w:eastAsia="Garamond" w:hAnsi="Garamond" w:cs="Garamond"/>
          <w:i/>
          <w:sz w:val="20"/>
          <w:szCs w:val="20"/>
        </w:rPr>
        <w:t>second</w:t>
      </w:r>
      <w:r>
        <w:rPr>
          <w:rFonts w:ascii="Garamond" w:eastAsia="Garamond" w:hAnsi="Garamond" w:cs="Garamond"/>
          <w:i/>
          <w:spacing w:val="46"/>
          <w:sz w:val="20"/>
          <w:szCs w:val="20"/>
        </w:rPr>
        <w:t xml:space="preserve"> </w:t>
      </w:r>
      <w:r>
        <w:rPr>
          <w:rFonts w:ascii="Garamond" w:eastAsia="Garamond" w:hAnsi="Garamond" w:cs="Garamond"/>
          <w:i/>
          <w:sz w:val="20"/>
          <w:szCs w:val="20"/>
        </w:rPr>
        <w:t>immobilized</w:t>
      </w:r>
      <w:r>
        <w:rPr>
          <w:rFonts w:ascii="Garamond" w:eastAsia="Garamond" w:hAnsi="Garamond" w:cs="Garamond"/>
          <w:i/>
          <w:spacing w:val="32"/>
          <w:sz w:val="20"/>
          <w:szCs w:val="20"/>
        </w:rPr>
        <w:t xml:space="preserve"> </w:t>
      </w:r>
      <w:r>
        <w:rPr>
          <w:rFonts w:ascii="Garamond" w:eastAsia="Garamond" w:hAnsi="Garamond" w:cs="Garamond"/>
          <w:i/>
          <w:spacing w:val="-1"/>
          <w:sz w:val="20"/>
          <w:szCs w:val="20"/>
        </w:rPr>
        <w:t>result</w:t>
      </w:r>
      <w:r>
        <w:rPr>
          <w:rFonts w:ascii="Garamond" w:eastAsia="Garamond" w:hAnsi="Garamond" w:cs="Garamond"/>
          <w:i/>
          <w:spacing w:val="31"/>
          <w:sz w:val="20"/>
          <w:szCs w:val="20"/>
        </w:rPr>
        <w:t xml:space="preserve"> </w:t>
      </w:r>
      <w:r>
        <w:rPr>
          <w:rFonts w:ascii="Garamond" w:eastAsia="Garamond" w:hAnsi="Garamond" w:cs="Garamond"/>
          <w:i/>
          <w:sz w:val="20"/>
          <w:szCs w:val="20"/>
        </w:rPr>
        <w:t>its</w:t>
      </w:r>
      <w:r>
        <w:rPr>
          <w:rFonts w:ascii="Garamond" w:eastAsia="Garamond" w:hAnsi="Garamond" w:cs="Garamond"/>
          <w:i/>
          <w:spacing w:val="47"/>
          <w:sz w:val="20"/>
          <w:szCs w:val="20"/>
        </w:rPr>
        <w:t xml:space="preserve"> </w:t>
      </w:r>
      <w:r>
        <w:rPr>
          <w:rFonts w:ascii="Garamond" w:eastAsia="Garamond" w:hAnsi="Garamond" w:cs="Garamond"/>
          <w:i/>
          <w:spacing w:val="-1"/>
          <w:sz w:val="20"/>
          <w:szCs w:val="20"/>
        </w:rPr>
        <w:t>weapon</w:t>
      </w:r>
      <w:r>
        <w:rPr>
          <w:rFonts w:ascii="Garamond" w:eastAsia="Garamond" w:hAnsi="Garamond" w:cs="Garamond"/>
          <w:i/>
          <w:spacing w:val="32"/>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31"/>
          <w:sz w:val="20"/>
          <w:szCs w:val="20"/>
        </w:rPr>
        <w:t xml:space="preserve"> </w:t>
      </w:r>
      <w:r>
        <w:rPr>
          <w:rFonts w:ascii="Garamond" w:eastAsia="Garamond" w:hAnsi="Garamond" w:cs="Garamond"/>
          <w:i/>
          <w:spacing w:val="-1"/>
          <w:sz w:val="20"/>
          <w:szCs w:val="20"/>
        </w:rPr>
        <w:t>jammed</w:t>
      </w:r>
      <w:r>
        <w:rPr>
          <w:rFonts w:ascii="Garamond" w:eastAsia="Garamond" w:hAnsi="Garamond" w:cs="Garamond"/>
          <w:i/>
          <w:sz w:val="20"/>
          <w:szCs w:val="20"/>
        </w:rPr>
        <w:t xml:space="preserve">  </w:t>
      </w:r>
      <w:r>
        <w:rPr>
          <w:rFonts w:ascii="Garamond" w:eastAsia="Garamond" w:hAnsi="Garamond" w:cs="Garamond"/>
          <w:i/>
          <w:spacing w:val="-1"/>
          <w:sz w:val="20"/>
          <w:szCs w:val="20"/>
        </w:rPr>
        <w:t>pointing</w:t>
      </w:r>
      <w:r>
        <w:rPr>
          <w:rFonts w:ascii="Garamond" w:eastAsia="Garamond" w:hAnsi="Garamond" w:cs="Garamond"/>
          <w:i/>
          <w:spacing w:val="25"/>
          <w:sz w:val="20"/>
          <w:szCs w:val="20"/>
        </w:rPr>
        <w:t xml:space="preserve"> </w:t>
      </w:r>
      <w:r>
        <w:rPr>
          <w:rFonts w:ascii="Garamond" w:eastAsia="Garamond" w:hAnsi="Garamond" w:cs="Garamond"/>
          <w:i/>
          <w:sz w:val="20"/>
          <w:szCs w:val="20"/>
        </w:rPr>
        <w:t>in</w:t>
      </w:r>
      <w:r>
        <w:rPr>
          <w:rFonts w:ascii="Garamond" w:eastAsia="Garamond" w:hAnsi="Garamond" w:cs="Garamond"/>
          <w:i/>
          <w:spacing w:val="48"/>
          <w:sz w:val="20"/>
          <w:szCs w:val="20"/>
        </w:rPr>
        <w:t xml:space="preserve"> </w:t>
      </w:r>
      <w:r>
        <w:rPr>
          <w:rFonts w:ascii="Garamond" w:eastAsia="Garamond" w:hAnsi="Garamond" w:cs="Garamond"/>
          <w:i/>
          <w:sz w:val="20"/>
          <w:szCs w:val="20"/>
        </w:rPr>
        <w:t>the</w:t>
      </w:r>
      <w:r>
        <w:rPr>
          <w:rFonts w:ascii="Garamond" w:eastAsia="Garamond" w:hAnsi="Garamond" w:cs="Garamond"/>
          <w:i/>
          <w:spacing w:val="-2"/>
          <w:sz w:val="20"/>
          <w:szCs w:val="20"/>
        </w:rPr>
        <w:t xml:space="preserve"> </w:t>
      </w:r>
      <w:r>
        <w:rPr>
          <w:rFonts w:ascii="Garamond" w:eastAsia="Garamond" w:hAnsi="Garamond" w:cs="Garamond"/>
          <w:i/>
          <w:spacing w:val="-1"/>
          <w:sz w:val="20"/>
          <w:szCs w:val="20"/>
        </w:rPr>
        <w:t>direction</w:t>
      </w:r>
      <w:r>
        <w:rPr>
          <w:rFonts w:ascii="Garamond" w:eastAsia="Garamond" w:hAnsi="Garamond" w:cs="Garamond"/>
          <w:i/>
          <w:spacing w:val="22"/>
          <w:sz w:val="20"/>
          <w:szCs w:val="20"/>
        </w:rPr>
        <w:t xml:space="preserve"> </w:t>
      </w:r>
      <w:r>
        <w:rPr>
          <w:rFonts w:ascii="Garamond" w:eastAsia="Garamond" w:hAnsi="Garamond" w:cs="Garamond"/>
          <w:i/>
          <w:sz w:val="20"/>
          <w:szCs w:val="20"/>
        </w:rPr>
        <w:t>they</w:t>
      </w:r>
      <w:r>
        <w:rPr>
          <w:rFonts w:ascii="Garamond" w:eastAsia="Garamond" w:hAnsi="Garamond" w:cs="Garamond"/>
          <w:i/>
          <w:spacing w:val="20"/>
          <w:sz w:val="20"/>
          <w:szCs w:val="20"/>
        </w:rPr>
        <w:t xml:space="preserve"> </w:t>
      </w:r>
      <w:r>
        <w:rPr>
          <w:rFonts w:ascii="Garamond" w:eastAsia="Garamond" w:hAnsi="Garamond" w:cs="Garamond"/>
          <w:i/>
          <w:sz w:val="20"/>
          <w:szCs w:val="20"/>
        </w:rPr>
        <w:t>last</w:t>
      </w:r>
      <w:r>
        <w:rPr>
          <w:rFonts w:ascii="Garamond" w:eastAsia="Garamond" w:hAnsi="Garamond" w:cs="Garamond"/>
          <w:i/>
          <w:spacing w:val="20"/>
          <w:sz w:val="20"/>
          <w:szCs w:val="20"/>
        </w:rPr>
        <w:t xml:space="preserve"> </w:t>
      </w:r>
      <w:r>
        <w:rPr>
          <w:rFonts w:ascii="Garamond" w:eastAsia="Garamond" w:hAnsi="Garamond" w:cs="Garamond"/>
          <w:i/>
          <w:sz w:val="20"/>
          <w:szCs w:val="20"/>
        </w:rPr>
        <w:t>fired.</w:t>
      </w:r>
      <w:r>
        <w:rPr>
          <w:rFonts w:ascii="Garamond" w:eastAsia="Garamond" w:hAnsi="Garamond" w:cs="Garamond"/>
          <w:i/>
          <w:spacing w:val="19"/>
          <w:sz w:val="20"/>
          <w:szCs w:val="20"/>
        </w:rPr>
        <w:t xml:space="preserve"> </w:t>
      </w:r>
      <w:r>
        <w:rPr>
          <w:rFonts w:ascii="Garamond" w:eastAsia="Garamond" w:hAnsi="Garamond" w:cs="Garamond"/>
          <w:i/>
          <w:spacing w:val="-1"/>
          <w:sz w:val="20"/>
          <w:szCs w:val="20"/>
        </w:rPr>
        <w:t>Weapons</w:t>
      </w:r>
      <w:r>
        <w:rPr>
          <w:rFonts w:ascii="Garamond" w:eastAsia="Garamond" w:hAnsi="Garamond" w:cs="Garamond"/>
          <w:i/>
          <w:spacing w:val="21"/>
          <w:sz w:val="20"/>
          <w:szCs w:val="20"/>
        </w:rPr>
        <w:t xml:space="preserve"> </w:t>
      </w:r>
      <w:r>
        <w:rPr>
          <w:rFonts w:ascii="Garamond" w:eastAsia="Garamond" w:hAnsi="Garamond" w:cs="Garamond"/>
          <w:i/>
          <w:spacing w:val="-1"/>
          <w:sz w:val="20"/>
          <w:szCs w:val="20"/>
        </w:rPr>
        <w:t>jammed</w:t>
      </w:r>
      <w:r>
        <w:rPr>
          <w:rFonts w:ascii="Garamond" w:eastAsia="Garamond" w:hAnsi="Garamond" w:cs="Garamond"/>
          <w:i/>
          <w:spacing w:val="22"/>
          <w:sz w:val="20"/>
          <w:szCs w:val="20"/>
        </w:rPr>
        <w:t xml:space="preserve"> </w:t>
      </w:r>
      <w:r>
        <w:rPr>
          <w:rFonts w:ascii="Garamond" w:eastAsia="Garamond" w:hAnsi="Garamond" w:cs="Garamond"/>
          <w:i/>
          <w:sz w:val="20"/>
          <w:szCs w:val="20"/>
        </w:rPr>
        <w:t>in</w:t>
      </w:r>
      <w:r>
        <w:rPr>
          <w:rFonts w:ascii="Garamond" w:eastAsia="Garamond" w:hAnsi="Garamond" w:cs="Garamond"/>
          <w:i/>
          <w:spacing w:val="21"/>
          <w:sz w:val="20"/>
          <w:szCs w:val="20"/>
        </w:rPr>
        <w:t xml:space="preserve"> </w:t>
      </w:r>
      <w:r>
        <w:rPr>
          <w:rFonts w:ascii="Garamond" w:eastAsia="Garamond" w:hAnsi="Garamond" w:cs="Garamond"/>
          <w:i/>
          <w:spacing w:val="-1"/>
          <w:sz w:val="20"/>
          <w:szCs w:val="20"/>
        </w:rPr>
        <w:t>place</w:t>
      </w:r>
      <w:r>
        <w:rPr>
          <w:rFonts w:ascii="Garamond" w:eastAsia="Garamond" w:hAnsi="Garamond" w:cs="Garamond"/>
          <w:i/>
          <w:spacing w:val="21"/>
          <w:sz w:val="20"/>
          <w:szCs w:val="20"/>
        </w:rPr>
        <w:t xml:space="preserve"> </w:t>
      </w:r>
      <w:r>
        <w:rPr>
          <w:rFonts w:ascii="Garamond" w:eastAsia="Garamond" w:hAnsi="Garamond" w:cs="Garamond"/>
          <w:i/>
          <w:sz w:val="20"/>
          <w:szCs w:val="20"/>
        </w:rPr>
        <w:t>can</w:t>
      </w:r>
      <w:r>
        <w:rPr>
          <w:rFonts w:ascii="Garamond" w:eastAsia="Garamond" w:hAnsi="Garamond" w:cs="Garamond"/>
          <w:i/>
          <w:spacing w:val="20"/>
          <w:sz w:val="20"/>
          <w:szCs w:val="20"/>
        </w:rPr>
        <w:t xml:space="preserve"> </w:t>
      </w:r>
      <w:r>
        <w:rPr>
          <w:rFonts w:ascii="Garamond" w:eastAsia="Garamond" w:hAnsi="Garamond" w:cs="Garamond"/>
          <w:i/>
          <w:sz w:val="20"/>
          <w:szCs w:val="20"/>
        </w:rPr>
        <w:t>only</w:t>
      </w:r>
      <w:r>
        <w:rPr>
          <w:rFonts w:ascii="Garamond" w:eastAsia="Garamond" w:hAnsi="Garamond" w:cs="Garamond"/>
          <w:i/>
          <w:spacing w:val="21"/>
          <w:sz w:val="20"/>
          <w:szCs w:val="20"/>
        </w:rPr>
        <w:t xml:space="preserve"> </w:t>
      </w:r>
      <w:r>
        <w:rPr>
          <w:rFonts w:ascii="Garamond" w:eastAsia="Garamond" w:hAnsi="Garamond" w:cs="Garamond"/>
          <w:i/>
          <w:sz w:val="20"/>
          <w:szCs w:val="20"/>
        </w:rPr>
        <w:t>fire</w:t>
      </w:r>
      <w:r>
        <w:rPr>
          <w:rFonts w:ascii="Garamond" w:eastAsia="Garamond" w:hAnsi="Garamond" w:cs="Garamond"/>
          <w:i/>
          <w:spacing w:val="20"/>
          <w:sz w:val="20"/>
          <w:szCs w:val="20"/>
        </w:rPr>
        <w:t xml:space="preserve"> </w:t>
      </w:r>
      <w:r>
        <w:rPr>
          <w:rFonts w:ascii="Garamond" w:eastAsia="Garamond" w:hAnsi="Garamond" w:cs="Garamond"/>
          <w:i/>
          <w:spacing w:val="-1"/>
          <w:sz w:val="20"/>
          <w:szCs w:val="20"/>
        </w:rPr>
        <w:t>at</w:t>
      </w:r>
      <w:r>
        <w:rPr>
          <w:rFonts w:ascii="Garamond" w:eastAsia="Garamond" w:hAnsi="Garamond" w:cs="Garamond"/>
          <w:i/>
          <w:spacing w:val="24"/>
          <w:sz w:val="20"/>
          <w:szCs w:val="20"/>
        </w:rPr>
        <w:t xml:space="preserve"> </w:t>
      </w:r>
      <w:r>
        <w:rPr>
          <w:rFonts w:ascii="Garamond" w:eastAsia="Garamond" w:hAnsi="Garamond" w:cs="Garamond"/>
          <w:i/>
          <w:spacing w:val="-1"/>
          <w:sz w:val="20"/>
          <w:szCs w:val="20"/>
        </w:rPr>
        <w:t>units</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 xml:space="preserve">directly </w:t>
      </w:r>
      <w:r>
        <w:rPr>
          <w:rFonts w:ascii="Garamond" w:eastAsia="Garamond" w:hAnsi="Garamond" w:cs="Garamond"/>
          <w:i/>
          <w:sz w:val="20"/>
          <w:szCs w:val="20"/>
        </w:rPr>
        <w:t>in</w:t>
      </w:r>
      <w:r>
        <w:rPr>
          <w:rFonts w:ascii="Garamond" w:eastAsia="Garamond" w:hAnsi="Garamond" w:cs="Garamond"/>
          <w:i/>
          <w:spacing w:val="-2"/>
          <w:sz w:val="20"/>
          <w:szCs w:val="20"/>
        </w:rPr>
        <w:t xml:space="preserve"> </w:t>
      </w:r>
      <w:r>
        <w:rPr>
          <w:rFonts w:ascii="Garamond" w:eastAsia="Garamond" w:hAnsi="Garamond" w:cs="Garamond"/>
          <w:i/>
          <w:sz w:val="20"/>
          <w:szCs w:val="20"/>
        </w:rPr>
        <w:t>their</w:t>
      </w:r>
      <w:r>
        <w:rPr>
          <w:rFonts w:ascii="Garamond" w:eastAsia="Garamond" w:hAnsi="Garamond" w:cs="Garamond"/>
          <w:i/>
          <w:spacing w:val="-1"/>
          <w:sz w:val="20"/>
          <w:szCs w:val="20"/>
        </w:rPr>
        <w:t xml:space="preserve"> </w:t>
      </w:r>
      <w:r>
        <w:rPr>
          <w:rFonts w:ascii="Garamond" w:eastAsia="Garamond" w:hAnsi="Garamond" w:cs="Garamond"/>
          <w:i/>
          <w:sz w:val="20"/>
          <w:szCs w:val="20"/>
        </w:rPr>
        <w:t>line</w:t>
      </w:r>
      <w:r>
        <w:rPr>
          <w:rFonts w:ascii="Garamond" w:eastAsia="Garamond" w:hAnsi="Garamond" w:cs="Garamond"/>
          <w:i/>
          <w:spacing w:val="-2"/>
          <w:sz w:val="20"/>
          <w:szCs w:val="20"/>
        </w:rPr>
        <w:t xml:space="preserve"> </w:t>
      </w:r>
      <w:r>
        <w:rPr>
          <w:rFonts w:ascii="Garamond" w:eastAsia="Garamond" w:hAnsi="Garamond" w:cs="Garamond"/>
          <w:i/>
          <w:sz w:val="20"/>
          <w:szCs w:val="20"/>
        </w:rPr>
        <w:t xml:space="preserve">of  </w:t>
      </w:r>
      <w:r>
        <w:rPr>
          <w:rFonts w:ascii="Garamond" w:eastAsia="Garamond" w:hAnsi="Garamond" w:cs="Garamond"/>
          <w:i/>
          <w:spacing w:val="18"/>
          <w:sz w:val="20"/>
          <w:szCs w:val="20"/>
        </w:rPr>
        <w:t xml:space="preserve"> </w:t>
      </w:r>
      <w:r>
        <w:rPr>
          <w:rFonts w:ascii="Garamond" w:eastAsia="Garamond" w:hAnsi="Garamond" w:cs="Garamond"/>
          <w:i/>
          <w:sz w:val="20"/>
          <w:szCs w:val="20"/>
        </w:rPr>
        <w:t>fire.</w:t>
      </w:r>
      <w:r>
        <w:rPr>
          <w:rFonts w:ascii="Garamond" w:eastAsia="Garamond" w:hAnsi="Garamond" w:cs="Garamond"/>
          <w:i/>
          <w:spacing w:val="-2"/>
          <w:sz w:val="20"/>
          <w:szCs w:val="20"/>
        </w:rPr>
        <w:t xml:space="preserve"> </w:t>
      </w:r>
      <w:r>
        <w:rPr>
          <w:rFonts w:ascii="Garamond" w:eastAsia="Garamond" w:hAnsi="Garamond" w:cs="Garamond"/>
          <w:i/>
          <w:sz w:val="20"/>
          <w:szCs w:val="20"/>
        </w:rPr>
        <w:t>A</w:t>
      </w:r>
      <w:r>
        <w:rPr>
          <w:rFonts w:ascii="Garamond" w:eastAsia="Garamond" w:hAnsi="Garamond" w:cs="Garamond"/>
          <w:i/>
          <w:spacing w:val="-2"/>
          <w:sz w:val="20"/>
          <w:szCs w:val="20"/>
        </w:rPr>
        <w:t xml:space="preserve"> </w:t>
      </w:r>
      <w:r>
        <w:rPr>
          <w:rFonts w:ascii="Garamond" w:eastAsia="Garamond" w:hAnsi="Garamond" w:cs="Garamond"/>
          <w:i/>
          <w:sz w:val="20"/>
          <w:szCs w:val="20"/>
        </w:rPr>
        <w:t>third</w:t>
      </w:r>
      <w:r>
        <w:rPr>
          <w:rFonts w:ascii="Garamond" w:eastAsia="Garamond" w:hAnsi="Garamond" w:cs="Garamond"/>
          <w:i/>
          <w:spacing w:val="-1"/>
          <w:sz w:val="20"/>
          <w:szCs w:val="20"/>
        </w:rPr>
        <w:t xml:space="preserve"> result and </w:t>
      </w:r>
      <w:r>
        <w:rPr>
          <w:rFonts w:ascii="Garamond" w:eastAsia="Garamond" w:hAnsi="Garamond" w:cs="Garamond"/>
          <w:i/>
          <w:sz w:val="20"/>
          <w:szCs w:val="20"/>
        </w:rPr>
        <w:t>the</w:t>
      </w:r>
      <w:r>
        <w:rPr>
          <w:rFonts w:ascii="Garamond" w:eastAsia="Garamond" w:hAnsi="Garamond" w:cs="Garamond"/>
          <w:i/>
          <w:spacing w:val="-1"/>
          <w:sz w:val="20"/>
          <w:szCs w:val="20"/>
        </w:rPr>
        <w:t xml:space="preserve"> </w:t>
      </w:r>
      <w:r>
        <w:rPr>
          <w:rFonts w:ascii="Garamond" w:eastAsia="Garamond" w:hAnsi="Garamond" w:cs="Garamond"/>
          <w:i/>
          <w:sz w:val="20"/>
          <w:szCs w:val="20"/>
        </w:rPr>
        <w:t>suit</w:t>
      </w:r>
      <w:r>
        <w:rPr>
          <w:rFonts w:ascii="Garamond" w:eastAsia="Garamond" w:hAnsi="Garamond" w:cs="Garamond"/>
          <w:i/>
          <w:spacing w:val="-2"/>
          <w:sz w:val="20"/>
          <w:szCs w:val="20"/>
        </w:rPr>
        <w:t xml:space="preserve"> </w:t>
      </w:r>
      <w:r>
        <w:rPr>
          <w:rFonts w:ascii="Garamond" w:eastAsia="Garamond" w:hAnsi="Garamond" w:cs="Garamond"/>
          <w:i/>
          <w:sz w:val="20"/>
          <w:szCs w:val="20"/>
        </w:rPr>
        <w:t>cannot</w:t>
      </w:r>
      <w:r>
        <w:rPr>
          <w:rFonts w:ascii="Garamond" w:eastAsia="Garamond" w:hAnsi="Garamond" w:cs="Garamond"/>
          <w:i/>
          <w:spacing w:val="-2"/>
          <w:sz w:val="20"/>
          <w:szCs w:val="20"/>
        </w:rPr>
        <w:t xml:space="preserve"> </w:t>
      </w:r>
      <w:r>
        <w:rPr>
          <w:rFonts w:ascii="Garamond" w:eastAsia="Garamond" w:hAnsi="Garamond" w:cs="Garamond"/>
          <w:i/>
          <w:sz w:val="20"/>
          <w:szCs w:val="20"/>
        </w:rPr>
        <w:t>fire</w:t>
      </w:r>
      <w:r>
        <w:rPr>
          <w:rFonts w:ascii="Garamond" w:eastAsia="Garamond" w:hAnsi="Garamond" w:cs="Garamond"/>
          <w:i/>
          <w:spacing w:val="-2"/>
          <w:sz w:val="20"/>
          <w:szCs w:val="20"/>
        </w:rPr>
        <w:t xml:space="preserve"> </w:t>
      </w:r>
      <w:r>
        <w:rPr>
          <w:rFonts w:ascii="Garamond" w:eastAsia="Garamond" w:hAnsi="Garamond" w:cs="Garamond"/>
          <w:i/>
          <w:spacing w:val="-1"/>
          <w:sz w:val="20"/>
          <w:szCs w:val="20"/>
        </w:rPr>
        <w:t>any</w:t>
      </w:r>
      <w:r>
        <w:rPr>
          <w:rFonts w:ascii="Garamond" w:eastAsia="Garamond" w:hAnsi="Garamond" w:cs="Garamond"/>
          <w:i/>
          <w:spacing w:val="24"/>
          <w:sz w:val="20"/>
          <w:szCs w:val="20"/>
        </w:rPr>
        <w:t xml:space="preserve"> </w:t>
      </w:r>
      <w:r>
        <w:rPr>
          <w:rFonts w:ascii="Garamond" w:eastAsia="Garamond" w:hAnsi="Garamond" w:cs="Garamond"/>
          <w:i/>
          <w:spacing w:val="-1"/>
          <w:sz w:val="20"/>
          <w:szCs w:val="20"/>
        </w:rPr>
        <w:t>weapons</w:t>
      </w:r>
      <w:r>
        <w:rPr>
          <w:rFonts w:ascii="Garamond" w:eastAsia="Garamond" w:hAnsi="Garamond" w:cs="Garamond"/>
          <w:i/>
          <w:sz w:val="20"/>
          <w:szCs w:val="20"/>
        </w:rPr>
        <w:t xml:space="preserve"> </w:t>
      </w:r>
      <w:r>
        <w:rPr>
          <w:rFonts w:ascii="Garamond" w:eastAsia="Garamond" w:hAnsi="Garamond" w:cs="Garamond"/>
          <w:i/>
          <w:spacing w:val="-1"/>
          <w:sz w:val="20"/>
          <w:szCs w:val="20"/>
        </w:rPr>
        <w:t>and</w:t>
      </w:r>
      <w:r>
        <w:rPr>
          <w:rFonts w:ascii="Garamond" w:eastAsia="Garamond" w:hAnsi="Garamond" w:cs="Garamond"/>
          <w:i/>
          <w:sz w:val="20"/>
          <w:szCs w:val="20"/>
        </w:rPr>
        <w:t xml:space="preserve"> counts as destroyed (result four on the chart) for the rest of the</w:t>
      </w:r>
      <w:r>
        <w:rPr>
          <w:rFonts w:ascii="Garamond" w:eastAsia="Garamond" w:hAnsi="Garamond" w:cs="Garamond"/>
          <w:i/>
          <w:spacing w:val="23"/>
          <w:sz w:val="20"/>
          <w:szCs w:val="20"/>
        </w:rPr>
        <w:t xml:space="preserve"> </w:t>
      </w:r>
      <w:r>
        <w:rPr>
          <w:rFonts w:ascii="Garamond" w:eastAsia="Garamond" w:hAnsi="Garamond" w:cs="Garamond"/>
          <w:i/>
          <w:sz w:val="20"/>
          <w:szCs w:val="20"/>
        </w:rPr>
        <w:t>game.</w:t>
      </w:r>
    </w:p>
    <w:p w:rsidR="00F87A27" w:rsidRDefault="00F87A27">
      <w:pPr>
        <w:spacing w:line="234" w:lineRule="auto"/>
        <w:rPr>
          <w:rFonts w:ascii="Garamond" w:eastAsia="Garamond" w:hAnsi="Garamond" w:cs="Garamond"/>
          <w:sz w:val="20"/>
          <w:szCs w:val="20"/>
        </w:rPr>
        <w:sectPr w:rsidR="00F87A27">
          <w:type w:val="continuous"/>
          <w:pgSz w:w="12240" w:h="15840"/>
          <w:pgMar w:top="700" w:right="160" w:bottom="280" w:left="840" w:header="720" w:footer="720" w:gutter="0"/>
          <w:cols w:num="2" w:space="720" w:equalWidth="0">
            <w:col w:w="5401" w:space="295"/>
            <w:col w:w="5544"/>
          </w:cols>
        </w:sectPr>
      </w:pPr>
    </w:p>
    <w:p w:rsidR="00F87A27" w:rsidRDefault="00F87A27">
      <w:pPr>
        <w:spacing w:before="10"/>
        <w:rPr>
          <w:rFonts w:ascii="Garamond" w:eastAsia="Garamond" w:hAnsi="Garamond" w:cs="Garamond"/>
          <w:i/>
          <w:sz w:val="6"/>
          <w:szCs w:val="6"/>
        </w:rPr>
      </w:pPr>
    </w:p>
    <w:tbl>
      <w:tblPr>
        <w:tblW w:w="0" w:type="auto"/>
        <w:tblInd w:w="100" w:type="dxa"/>
        <w:tblLayout w:type="fixed"/>
        <w:tblCellMar>
          <w:left w:w="0" w:type="dxa"/>
          <w:right w:w="0" w:type="dxa"/>
        </w:tblCellMar>
        <w:tblLook w:val="01E0"/>
      </w:tblPr>
      <w:tblGrid>
        <w:gridCol w:w="2604"/>
        <w:gridCol w:w="2656"/>
      </w:tblGrid>
      <w:tr w:rsidR="00F87A27">
        <w:trPr>
          <w:trHeight w:hRule="exact" w:val="3768"/>
        </w:trPr>
        <w:tc>
          <w:tcPr>
            <w:tcW w:w="2604" w:type="dxa"/>
            <w:tcBorders>
              <w:top w:val="single" w:sz="8" w:space="0" w:color="000000"/>
              <w:left w:val="single" w:sz="8" w:space="0" w:color="000000"/>
              <w:bottom w:val="single" w:sz="8" w:space="0" w:color="000000"/>
              <w:right w:val="single" w:sz="8" w:space="0" w:color="000000"/>
            </w:tcBorders>
          </w:tcPr>
          <w:p w:rsidR="00F87A27" w:rsidRDefault="00F87A27"/>
        </w:tc>
        <w:tc>
          <w:tcPr>
            <w:tcW w:w="2656" w:type="dxa"/>
            <w:tcBorders>
              <w:top w:val="single" w:sz="8" w:space="0" w:color="000000"/>
              <w:left w:val="single" w:sz="8" w:space="0" w:color="000000"/>
              <w:bottom w:val="single" w:sz="8" w:space="0" w:color="000000"/>
              <w:right w:val="single" w:sz="8" w:space="0" w:color="000000"/>
            </w:tcBorders>
          </w:tcPr>
          <w:p w:rsidR="00F87A27" w:rsidRDefault="00E86CF6">
            <w:r>
              <w:pict>
                <v:shape id="_x0000_s1473" type="#_x0000_t202" style="position:absolute;margin-left:172.5pt;margin-top:8.65pt;width:263pt;height:206.25pt;z-index:251627008;mso-position-horizontal-relative:page;mso-position-vertical-relative:text" filled="f" strokeweight=".32406mm">
                  <v:textbox inset="0,0,0,0">
                    <w:txbxContent>
                      <w:p w:rsidR="003D39BA" w:rsidRDefault="003D39BA" w:rsidP="005A02C9">
                        <w:pPr>
                          <w:spacing w:before="73"/>
                          <w:ind w:left="370"/>
                          <w:rPr>
                            <w:rFonts w:ascii="Helvetica" w:eastAsia="Helvetica" w:hAnsi="Helvetica" w:cs="Helvetica"/>
                            <w:sz w:val="17"/>
                            <w:szCs w:val="17"/>
                          </w:rPr>
                        </w:pPr>
                        <w:r>
                          <w:rPr>
                            <w:rFonts w:ascii="Arial"/>
                            <w:b/>
                            <w:spacing w:val="-1"/>
                            <w:sz w:val="17"/>
                          </w:rPr>
                          <w:t>Mobile</w:t>
                        </w:r>
                        <w:r>
                          <w:rPr>
                            <w:rFonts w:ascii="Arial"/>
                            <w:b/>
                            <w:spacing w:val="4"/>
                            <w:sz w:val="17"/>
                          </w:rPr>
                          <w:t xml:space="preserve"> </w:t>
                        </w:r>
                        <w:r>
                          <w:rPr>
                            <w:rFonts w:ascii="Arial"/>
                            <w:b/>
                            <w:spacing w:val="-1"/>
                            <w:sz w:val="17"/>
                          </w:rPr>
                          <w:t>Suit</w:t>
                        </w:r>
                        <w:r>
                          <w:rPr>
                            <w:rFonts w:ascii="Arial"/>
                            <w:b/>
                            <w:spacing w:val="4"/>
                            <w:sz w:val="17"/>
                          </w:rPr>
                          <w:t xml:space="preserve"> </w:t>
                        </w:r>
                        <w:r>
                          <w:rPr>
                            <w:rFonts w:ascii="Arial"/>
                            <w:b/>
                            <w:spacing w:val="-1"/>
                            <w:sz w:val="17"/>
                          </w:rPr>
                          <w:t>Ordinance</w:t>
                        </w:r>
                        <w:r>
                          <w:rPr>
                            <w:rFonts w:ascii="Arial"/>
                            <w:b/>
                            <w:spacing w:val="4"/>
                            <w:sz w:val="17"/>
                          </w:rPr>
                          <w:t xml:space="preserve"> </w:t>
                        </w:r>
                        <w:r>
                          <w:rPr>
                            <w:rFonts w:ascii="Helvetica"/>
                            <w:b/>
                            <w:spacing w:val="-1"/>
                            <w:sz w:val="17"/>
                          </w:rPr>
                          <w:t>Penetrating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rsidR="003D39BA" w:rsidRDefault="003D39BA" w:rsidP="005A02C9">
                        <w:pPr>
                          <w:spacing w:before="116"/>
                          <w:ind w:left="172"/>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b/>
                            <w:spacing w:val="-1"/>
                            <w:sz w:val="17"/>
                          </w:rPr>
                          <w:t>Stunned</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rsidR="003D39BA" w:rsidRDefault="003D39BA" w:rsidP="005A02C9">
                        <w:pPr>
                          <w:pStyle w:val="BodyText"/>
                          <w:spacing w:before="119"/>
                          <w:ind w:right="452" w:firstLine="52"/>
                        </w:pPr>
                        <w:r>
                          <w:t>2</w:t>
                        </w:r>
                        <w:r>
                          <w:rPr>
                            <w:spacing w:val="4"/>
                          </w:rPr>
                          <w:t xml:space="preserve"> </w:t>
                        </w:r>
                        <w:r>
                          <w:rPr>
                            <w:rFonts w:cs="Garamond"/>
                            <w:b/>
                            <w:bCs/>
                          </w:rPr>
                          <w:t>Immobilized</w:t>
                        </w:r>
                        <w:r>
                          <w:rPr>
                            <w:rFonts w:cs="Garamond"/>
                            <w:b/>
                            <w:bCs/>
                            <w:spacing w:val="5"/>
                          </w:rPr>
                          <w:t xml:space="preserve"> </w:t>
                        </w:r>
                        <w:r>
                          <w:t>–</w:t>
                        </w:r>
                        <w:r>
                          <w:rPr>
                            <w:spacing w:val="5"/>
                          </w:rPr>
                          <w:t xml:space="preserve"> </w:t>
                        </w:r>
                        <w:r>
                          <w:t>May</w:t>
                        </w:r>
                        <w:r>
                          <w:rPr>
                            <w:spacing w:val="5"/>
                          </w:rPr>
                          <w:t xml:space="preserve"> </w:t>
                        </w:r>
                        <w:r>
                          <w:t>not</w:t>
                        </w:r>
                        <w:r>
                          <w:rPr>
                            <w:spacing w:val="5"/>
                          </w:rPr>
                          <w:t xml:space="preserve"> </w:t>
                        </w:r>
                        <w:r>
                          <w:t>move.</w:t>
                        </w:r>
                        <w:r>
                          <w:rPr>
                            <w:spacing w:val="4"/>
                          </w:rPr>
                          <w:t xml:space="preserve"> </w:t>
                        </w:r>
                        <w:r>
                          <w:t>Suit</w:t>
                        </w:r>
                        <w:r>
                          <w:rPr>
                            <w:spacing w:val="4"/>
                          </w:rPr>
                          <w:t xml:space="preserve"> </w:t>
                        </w:r>
                        <w:r>
                          <w:t>can</w:t>
                        </w:r>
                        <w:r>
                          <w:rPr>
                            <w:spacing w:val="5"/>
                          </w:rPr>
                          <w:t xml:space="preserve"> </w:t>
                        </w:r>
                        <w:r>
                          <w:t>still</w:t>
                        </w:r>
                        <w:r>
                          <w:rPr>
                            <w:spacing w:val="4"/>
                          </w:rPr>
                          <w:t xml:space="preserve"> </w:t>
                        </w:r>
                        <w:r>
                          <w:t>shoot</w:t>
                        </w:r>
                        <w:r>
                          <w:rPr>
                            <w:spacing w:val="5"/>
                          </w:rPr>
                          <w:t xml:space="preserve"> </w:t>
                        </w:r>
                        <w:r>
                          <w:t>if</w:t>
                        </w:r>
                        <w:r>
                          <w:rPr>
                            <w:spacing w:val="31"/>
                          </w:rPr>
                          <w:t xml:space="preserve"> </w:t>
                        </w:r>
                        <w:r>
                          <w:t>the Pilot</w:t>
                        </w:r>
                        <w:r>
                          <w:rPr>
                            <w:spacing w:val="5"/>
                          </w:rPr>
                          <w:t xml:space="preserve"> </w:t>
                        </w:r>
                        <w:r>
                          <w:rPr>
                            <w:spacing w:val="-1"/>
                          </w:rPr>
                          <w:t>makes</w:t>
                        </w:r>
                        <w:r>
                          <w:rPr>
                            <w:spacing w:val="5"/>
                          </w:rPr>
                          <w:t xml:space="preserve"> </w:t>
                        </w:r>
                        <w:r>
                          <w:t>a</w:t>
                        </w:r>
                        <w:r>
                          <w:rPr>
                            <w:spacing w:val="5"/>
                          </w:rPr>
                          <w:t xml:space="preserve"> </w:t>
                        </w:r>
                        <w:r>
                          <w:t>successful</w:t>
                        </w:r>
                        <w:r>
                          <w:rPr>
                            <w:spacing w:val="5"/>
                          </w:rPr>
                          <w:t xml:space="preserve"> </w:t>
                        </w:r>
                        <w:r>
                          <w:t>PS</w:t>
                        </w:r>
                        <w:r>
                          <w:rPr>
                            <w:spacing w:val="5"/>
                          </w:rPr>
                          <w:t xml:space="preserve"> </w:t>
                        </w:r>
                        <w:r>
                          <w:t>roll</w:t>
                        </w:r>
                        <w:r>
                          <w:rPr>
                            <w:spacing w:val="5"/>
                          </w:rPr>
                          <w:t xml:space="preserve"> </w:t>
                        </w:r>
                        <w:r>
                          <w:rPr>
                            <w:spacing w:val="-1"/>
                          </w:rPr>
                          <w:t>each</w:t>
                        </w:r>
                        <w:r>
                          <w:rPr>
                            <w:spacing w:val="5"/>
                          </w:rPr>
                          <w:t xml:space="preserve"> </w:t>
                        </w:r>
                        <w:r>
                          <w:t>turn.</w:t>
                        </w:r>
                      </w:p>
                      <w:p w:rsidR="003D39BA" w:rsidRDefault="003D39BA" w:rsidP="005A02C9">
                        <w:pPr>
                          <w:spacing w:before="48"/>
                          <w:ind w:left="339" w:right="2744" w:hanging="227"/>
                          <w:rPr>
                            <w:rFonts w:ascii="Helvetica" w:eastAsia="Helvetica" w:hAnsi="Helvetica" w:cs="Helvetica"/>
                            <w:sz w:val="17"/>
                            <w:szCs w:val="17"/>
                          </w:rPr>
                        </w:pPr>
                        <w:r>
                          <w:rPr>
                            <w:rFonts w:ascii="Helvetica"/>
                            <w:sz w:val="17"/>
                          </w:rPr>
                          <w:t>3</w:t>
                        </w:r>
                        <w:r>
                          <w:rPr>
                            <w:rFonts w:ascii="Helvetica"/>
                            <w:spacing w:val="4"/>
                            <w:sz w:val="17"/>
                          </w:rPr>
                          <w:t xml:space="preserve"> </w:t>
                        </w:r>
                        <w:r>
                          <w:rPr>
                            <w:rFonts w:ascii="Helvetica"/>
                            <w:b/>
                            <w:sz w:val="17"/>
                          </w:rPr>
                          <w:t>Limb</w:t>
                        </w:r>
                        <w:r>
                          <w:rPr>
                            <w:rFonts w:ascii="Helvetica"/>
                            <w:b/>
                            <w:spacing w:val="4"/>
                            <w:sz w:val="17"/>
                          </w:rPr>
                          <w:t xml:space="preserve"> </w:t>
                        </w:r>
                        <w:r>
                          <w:rPr>
                            <w:rFonts w:ascii="Helvetica"/>
                            <w:b/>
                            <w:sz w:val="17"/>
                          </w:rPr>
                          <w:t>destroyed</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21"/>
                            <w:sz w:val="17"/>
                          </w:rPr>
                          <w:t xml:space="preserve"> </w:t>
                        </w:r>
                        <w:r>
                          <w:rPr>
                            <w:rFonts w:ascii="Helvetica"/>
                            <w:spacing w:val="-1"/>
                            <w:sz w:val="17"/>
                          </w:rPr>
                          <w:t>1-3</w:t>
                        </w:r>
                        <w:r>
                          <w:rPr>
                            <w:rFonts w:ascii="Helvetica"/>
                            <w:spacing w:val="4"/>
                            <w:sz w:val="17"/>
                          </w:rPr>
                          <w:t xml:space="preserve"> </w:t>
                        </w:r>
                        <w:r>
                          <w:rPr>
                            <w:rFonts w:ascii="Helvetica"/>
                            <w:b/>
                            <w:spacing w:val="-1"/>
                            <w:sz w:val="17"/>
                          </w:rPr>
                          <w:t>Leg</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immobilized</w:t>
                        </w:r>
                        <w:r>
                          <w:rPr>
                            <w:rFonts w:ascii="Helvetica"/>
                            <w:spacing w:val="24"/>
                            <w:sz w:val="17"/>
                          </w:rPr>
                          <w:t xml:space="preserve"> </w:t>
                        </w:r>
                        <w:r>
                          <w:rPr>
                            <w:rFonts w:ascii="Helvetica"/>
                            <w:spacing w:val="-1"/>
                            <w:sz w:val="17"/>
                          </w:rPr>
                          <w:t>4-6</w:t>
                        </w:r>
                        <w:r>
                          <w:rPr>
                            <w:rFonts w:ascii="Helvetica"/>
                            <w:spacing w:val="4"/>
                            <w:sz w:val="17"/>
                          </w:rPr>
                          <w:t xml:space="preserve"> </w:t>
                        </w:r>
                        <w:r>
                          <w:rPr>
                            <w:rFonts w:ascii="Helvetica"/>
                            <w:b/>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p>
                      <w:p w:rsidR="003D39BA" w:rsidRDefault="003D39BA" w:rsidP="005A02C9">
                        <w:pPr>
                          <w:ind w:left="1421" w:right="417" w:hanging="1"/>
                          <w:rPr>
                            <w:rFonts w:ascii="Helvetica" w:eastAsia="Helvetica" w:hAnsi="Helvetica" w:cs="Helvetica"/>
                            <w:sz w:val="17"/>
                            <w:szCs w:val="17"/>
                          </w:rPr>
                        </w:pPr>
                        <w:r>
                          <w:rPr>
                            <w:rFonts w:ascii="Helvetica"/>
                            <w:spacing w:val="-1"/>
                            <w:sz w:val="17"/>
                          </w:rPr>
                          <w:t>1-3</w:t>
                        </w:r>
                        <w:r>
                          <w:rPr>
                            <w:rFonts w:ascii="Helvetica"/>
                            <w:spacing w:val="4"/>
                            <w:sz w:val="17"/>
                          </w:rPr>
                          <w:t xml:space="preserve"> </w:t>
                        </w:r>
                        <w:r>
                          <w:rPr>
                            <w:rFonts w:ascii="Helvetica"/>
                            <w:b/>
                            <w:spacing w:val="-1"/>
                            <w:sz w:val="17"/>
                          </w:rPr>
                          <w:t>Left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Shield</w:t>
                        </w:r>
                        <w:r>
                          <w:rPr>
                            <w:rFonts w:ascii="Helvetica"/>
                            <w:spacing w:val="4"/>
                            <w:sz w:val="17"/>
                          </w:rPr>
                          <w:t xml:space="preserve"> </w:t>
                        </w:r>
                        <w:r>
                          <w:rPr>
                            <w:rFonts w:ascii="Helvetica"/>
                            <w:spacing w:val="-1"/>
                            <w:sz w:val="17"/>
                          </w:rPr>
                          <w:t>can</w:t>
                        </w:r>
                        <w:r>
                          <w:rPr>
                            <w:rFonts w:ascii="Helvetica"/>
                            <w:spacing w:val="4"/>
                            <w:sz w:val="17"/>
                          </w:rPr>
                          <w:t xml:space="preserve"> </w:t>
                        </w:r>
                        <w:r>
                          <w:rPr>
                            <w:rFonts w:ascii="Helvetica"/>
                            <w:spacing w:val="-1"/>
                            <w:sz w:val="17"/>
                          </w:rPr>
                          <w:t>no</w:t>
                        </w:r>
                        <w:r>
                          <w:rPr>
                            <w:rFonts w:ascii="Helvetica"/>
                            <w:spacing w:val="25"/>
                            <w:sz w:val="17"/>
                          </w:rPr>
                          <w:t xml:space="preserve"> </w:t>
                        </w:r>
                        <w:r>
                          <w:rPr>
                            <w:rFonts w:ascii="Helvetica"/>
                            <w:spacing w:val="-1"/>
                            <w:sz w:val="17"/>
                          </w:rPr>
                          <w:t>longer</w:t>
                        </w:r>
                        <w:r>
                          <w:rPr>
                            <w:rFonts w:ascii="Helvetica"/>
                            <w:spacing w:val="4"/>
                            <w:sz w:val="17"/>
                          </w:rPr>
                          <w:t xml:space="preserve"> </w:t>
                        </w:r>
                        <w:r>
                          <w:rPr>
                            <w:rFonts w:ascii="Helvetica"/>
                            <w:spacing w:val="-1"/>
                            <w:sz w:val="17"/>
                          </w:rPr>
                          <w:t>be</w:t>
                        </w:r>
                        <w:r>
                          <w:rPr>
                            <w:rFonts w:ascii="Helvetica"/>
                            <w:spacing w:val="4"/>
                            <w:sz w:val="17"/>
                          </w:rPr>
                          <w:t xml:space="preserve"> </w:t>
                        </w:r>
                        <w:r>
                          <w:rPr>
                            <w:rFonts w:ascii="Helvetica"/>
                            <w:spacing w:val="-1"/>
                            <w:sz w:val="17"/>
                          </w:rPr>
                          <w:t>used</w:t>
                        </w:r>
                        <w:r>
                          <w:rPr>
                            <w:rFonts w:ascii="Helvetica"/>
                            <w:spacing w:val="28"/>
                            <w:sz w:val="17"/>
                          </w:rPr>
                          <w:t xml:space="preserve"> </w:t>
                        </w:r>
                        <w:r>
                          <w:rPr>
                            <w:rFonts w:ascii="Helvetica"/>
                            <w:spacing w:val="-1"/>
                            <w:sz w:val="17"/>
                          </w:rPr>
                          <w:t>4-6</w:t>
                        </w:r>
                        <w:r>
                          <w:rPr>
                            <w:rFonts w:ascii="Helvetica"/>
                            <w:spacing w:val="3"/>
                            <w:sz w:val="17"/>
                          </w:rPr>
                          <w:t xml:space="preserve"> </w:t>
                        </w:r>
                        <w:r>
                          <w:rPr>
                            <w:rFonts w:ascii="Helvetica"/>
                            <w:b/>
                            <w:spacing w:val="-1"/>
                            <w:sz w:val="17"/>
                          </w:rPr>
                          <w:t>Right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3"/>
                            <w:sz w:val="17"/>
                          </w:rPr>
                          <w:t xml:space="preserve"> </w:t>
                        </w:r>
                        <w:r>
                          <w:rPr>
                            <w:rFonts w:ascii="Helvetica"/>
                            <w:spacing w:val="-2"/>
                            <w:sz w:val="17"/>
                          </w:rPr>
                          <w:t>Weapon</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destroyed</w:t>
                        </w:r>
                      </w:p>
                      <w:p w:rsidR="003D39BA" w:rsidRDefault="003D39BA" w:rsidP="005A02C9">
                        <w:pPr>
                          <w:pStyle w:val="BodyText"/>
                          <w:numPr>
                            <w:ilvl w:val="0"/>
                            <w:numId w:val="6"/>
                          </w:numPr>
                          <w:tabs>
                            <w:tab w:val="left" w:pos="320"/>
                          </w:tabs>
                          <w:spacing w:before="55"/>
                          <w:ind w:right="118" w:firstLine="53"/>
                        </w:pPr>
                        <w:r>
                          <w:rPr>
                            <w:rFonts w:cs="Garamond"/>
                            <w:b/>
                            <w:bCs/>
                          </w:rPr>
                          <w:t>Head</w:t>
                        </w:r>
                        <w:r>
                          <w:rPr>
                            <w:rFonts w:cs="Garamond"/>
                            <w:b/>
                            <w:bCs/>
                            <w:spacing w:val="2"/>
                          </w:rPr>
                          <w:t xml:space="preserve"> </w:t>
                        </w:r>
                        <w:r>
                          <w:rPr>
                            <w:rFonts w:cs="Garamond"/>
                            <w:b/>
                            <w:bCs/>
                            <w:spacing w:val="-1"/>
                          </w:rPr>
                          <w:t>Destroyed</w:t>
                        </w:r>
                        <w:r>
                          <w:rPr>
                            <w:rFonts w:cs="Garamond"/>
                            <w:b/>
                            <w:bCs/>
                            <w:spacing w:val="2"/>
                          </w:rPr>
                          <w:t xml:space="preserve"> </w:t>
                        </w:r>
                        <w:r>
                          <w:t>–</w:t>
                        </w:r>
                        <w:r>
                          <w:rPr>
                            <w:spacing w:val="2"/>
                          </w:rPr>
                          <w:t xml:space="preserve"> </w:t>
                        </w:r>
                        <w:r>
                          <w:t>Suit</w:t>
                        </w:r>
                        <w:r>
                          <w:rPr>
                            <w:spacing w:val="2"/>
                          </w:rPr>
                          <w:t xml:space="preserve"> </w:t>
                        </w:r>
                        <w:r>
                          <w:t>is</w:t>
                        </w:r>
                        <w:r>
                          <w:rPr>
                            <w:spacing w:val="2"/>
                          </w:rPr>
                          <w:t xml:space="preserve"> </w:t>
                        </w:r>
                        <w:r>
                          <w:t>can</w:t>
                        </w:r>
                        <w:r>
                          <w:rPr>
                            <w:spacing w:val="2"/>
                          </w:rPr>
                          <w:t xml:space="preserve"> </w:t>
                        </w:r>
                        <w:r>
                          <w:t>only</w:t>
                        </w:r>
                        <w:r>
                          <w:rPr>
                            <w:spacing w:val="2"/>
                          </w:rPr>
                          <w:t xml:space="preserve"> </w:t>
                        </w:r>
                        <w:r>
                          <w:t>see</w:t>
                        </w:r>
                        <w:r>
                          <w:rPr>
                            <w:spacing w:val="2"/>
                          </w:rPr>
                          <w:t xml:space="preserve"> </w:t>
                        </w:r>
                        <w:r>
                          <w:t>using</w:t>
                        </w:r>
                        <w:r>
                          <w:rPr>
                            <w:spacing w:val="2"/>
                          </w:rPr>
                          <w:t xml:space="preserve"> </w:t>
                        </w:r>
                        <w:r>
                          <w:t>Gun</w:t>
                        </w:r>
                        <w:r>
                          <w:rPr>
                            <w:spacing w:val="2"/>
                          </w:rPr>
                          <w:t xml:space="preserve"> </w:t>
                        </w:r>
                        <w:r>
                          <w:t>camera,</w:t>
                        </w:r>
                        <w:r>
                          <w:rPr>
                            <w:spacing w:val="2"/>
                          </w:rPr>
                          <w:t xml:space="preserve"> </w:t>
                        </w:r>
                        <w:r>
                          <w:t>all</w:t>
                        </w:r>
                        <w:r>
                          <w:rPr>
                            <w:spacing w:val="26"/>
                          </w:rPr>
                          <w:t xml:space="preserve"> </w:t>
                        </w:r>
                        <w:r>
                          <w:rPr>
                            <w:spacing w:val="-1"/>
                          </w:rPr>
                          <w:t>movement</w:t>
                        </w:r>
                        <w:r>
                          <w:rPr>
                            <w:spacing w:val="5"/>
                          </w:rPr>
                          <w:t xml:space="preserve"> </w:t>
                        </w:r>
                        <w:r>
                          <w:rPr>
                            <w:spacing w:val="-1"/>
                          </w:rPr>
                          <w:t>halved</w:t>
                        </w:r>
                        <w:r>
                          <w:rPr>
                            <w:spacing w:val="5"/>
                          </w:rPr>
                          <w:t xml:space="preserve"> </w:t>
                        </w:r>
                        <w:r>
                          <w:t>and</w:t>
                        </w:r>
                        <w:r>
                          <w:rPr>
                            <w:spacing w:val="5"/>
                          </w:rPr>
                          <w:t xml:space="preserve"> </w:t>
                        </w:r>
                        <w:r>
                          <w:rPr>
                            <w:spacing w:val="-3"/>
                          </w:rPr>
                          <w:t>WS,</w:t>
                        </w:r>
                        <w:r>
                          <w:rPr>
                            <w:spacing w:val="5"/>
                          </w:rPr>
                          <w:t xml:space="preserve"> </w:t>
                        </w:r>
                        <w:r>
                          <w:t>BS</w:t>
                        </w:r>
                        <w:r>
                          <w:rPr>
                            <w:spacing w:val="5"/>
                          </w:rPr>
                          <w:t xml:space="preserve"> </w:t>
                        </w:r>
                        <w:r>
                          <w:t>&amp;</w:t>
                        </w:r>
                        <w:r>
                          <w:rPr>
                            <w:spacing w:val="-7"/>
                          </w:rPr>
                          <w:t xml:space="preserve"> </w:t>
                        </w:r>
                        <w:r>
                          <w:t>I</w:t>
                        </w:r>
                        <w:r>
                          <w:rPr>
                            <w:spacing w:val="5"/>
                          </w:rPr>
                          <w:t xml:space="preserve"> </w:t>
                        </w:r>
                        <w:r>
                          <w:t>are</w:t>
                        </w:r>
                        <w:r>
                          <w:rPr>
                            <w:spacing w:val="5"/>
                          </w:rPr>
                          <w:t xml:space="preserve"> </w:t>
                        </w:r>
                        <w:r>
                          <w:t>at</w:t>
                        </w:r>
                        <w:r>
                          <w:rPr>
                            <w:spacing w:val="5"/>
                          </w:rPr>
                          <w:t xml:space="preserve"> </w:t>
                        </w:r>
                        <w:r>
                          <w:t>-2.</w:t>
                        </w:r>
                      </w:p>
                      <w:p w:rsidR="003D39BA" w:rsidRDefault="003D39BA" w:rsidP="005A02C9">
                        <w:pPr>
                          <w:numPr>
                            <w:ilvl w:val="0"/>
                            <w:numId w:val="6"/>
                          </w:numPr>
                          <w:tabs>
                            <w:tab w:val="left" w:pos="265"/>
                          </w:tabs>
                          <w:spacing w:before="117"/>
                          <w:ind w:left="264" w:hanging="149"/>
                          <w:rPr>
                            <w:rFonts w:ascii="Garamond" w:eastAsia="Garamond" w:hAnsi="Garamond" w:cs="Garamond"/>
                            <w:sz w:val="20"/>
                            <w:szCs w:val="20"/>
                          </w:rPr>
                        </w:pPr>
                        <w:r>
                          <w:rPr>
                            <w:rFonts w:ascii="Garamond" w:eastAsia="Garamond" w:hAnsi="Garamond" w:cs="Garamond"/>
                            <w:b/>
                            <w:bCs/>
                            <w:spacing w:val="-1"/>
                            <w:sz w:val="20"/>
                            <w:szCs w:val="20"/>
                          </w:rPr>
                          <w:t>Destroyed</w:t>
                        </w:r>
                        <w:r>
                          <w:rPr>
                            <w:rFonts w:ascii="Garamond" w:eastAsia="Garamond" w:hAnsi="Garamond" w:cs="Garamond"/>
                            <w:b/>
                            <w:bCs/>
                            <w:spacing w:val="4"/>
                            <w:sz w:val="20"/>
                            <w:szCs w:val="20"/>
                          </w:rPr>
                          <w:t xml:space="preserve"> </w:t>
                        </w:r>
                        <w:r>
                          <w:rPr>
                            <w:rFonts w:ascii="Garamond" w:eastAsia="Garamond" w:hAnsi="Garamond" w:cs="Garamond"/>
                            <w:sz w:val="20"/>
                            <w:szCs w:val="20"/>
                          </w:rPr>
                          <w:t>–</w:t>
                        </w:r>
                        <w:r>
                          <w:rPr>
                            <w:rFonts w:ascii="Garamond" w:eastAsia="Garamond" w:hAnsi="Garamond" w:cs="Garamond"/>
                            <w:spacing w:val="5"/>
                            <w:sz w:val="20"/>
                            <w:szCs w:val="20"/>
                          </w:rPr>
                          <w:t xml:space="preserve"> </w:t>
                        </w:r>
                        <w:r>
                          <w:rPr>
                            <w:rFonts w:ascii="Garamond" w:eastAsia="Garamond" w:hAnsi="Garamond" w:cs="Garamond"/>
                            <w:sz w:val="20"/>
                            <w:szCs w:val="20"/>
                          </w:rPr>
                          <w:t>Suit</w:t>
                        </w:r>
                        <w:r>
                          <w:rPr>
                            <w:rFonts w:ascii="Garamond" w:eastAsia="Garamond" w:hAnsi="Garamond" w:cs="Garamond"/>
                            <w:spacing w:val="5"/>
                            <w:sz w:val="20"/>
                            <w:szCs w:val="20"/>
                          </w:rPr>
                          <w:t xml:space="preserve"> </w:t>
                        </w:r>
                        <w:r>
                          <w:rPr>
                            <w:rFonts w:ascii="Garamond" w:eastAsia="Garamond" w:hAnsi="Garamond" w:cs="Garamond"/>
                            <w:sz w:val="20"/>
                            <w:szCs w:val="20"/>
                          </w:rPr>
                          <w:t>is</w:t>
                        </w:r>
                        <w:r>
                          <w:rPr>
                            <w:rFonts w:ascii="Garamond" w:eastAsia="Garamond" w:hAnsi="Garamond" w:cs="Garamond"/>
                            <w:spacing w:val="5"/>
                            <w:sz w:val="20"/>
                            <w:szCs w:val="20"/>
                          </w:rPr>
                          <w:t xml:space="preserve"> </w:t>
                        </w:r>
                        <w:r>
                          <w:rPr>
                            <w:rFonts w:ascii="Garamond" w:eastAsia="Garamond" w:hAnsi="Garamond" w:cs="Garamond"/>
                            <w:sz w:val="20"/>
                            <w:szCs w:val="20"/>
                          </w:rPr>
                          <w:t>collapses</w:t>
                        </w:r>
                        <w:r>
                          <w:rPr>
                            <w:rFonts w:ascii="Garamond" w:eastAsia="Garamond" w:hAnsi="Garamond" w:cs="Garamond"/>
                            <w:spacing w:val="5"/>
                            <w:sz w:val="20"/>
                            <w:szCs w:val="20"/>
                          </w:rPr>
                          <w:t xml:space="preserve"> </w:t>
                        </w:r>
                        <w:r>
                          <w:rPr>
                            <w:rFonts w:ascii="Garamond" w:eastAsia="Garamond" w:hAnsi="Garamond" w:cs="Garamond"/>
                            <w:sz w:val="20"/>
                            <w:szCs w:val="20"/>
                          </w:rPr>
                          <w:t>in</w:t>
                        </w:r>
                        <w:r>
                          <w:rPr>
                            <w:rFonts w:ascii="Garamond" w:eastAsia="Garamond" w:hAnsi="Garamond" w:cs="Garamond"/>
                            <w:spacing w:val="5"/>
                            <w:sz w:val="20"/>
                            <w:szCs w:val="20"/>
                          </w:rPr>
                          <w:t xml:space="preserve"> </w:t>
                        </w:r>
                        <w:r>
                          <w:rPr>
                            <w:rFonts w:ascii="Garamond" w:eastAsia="Garamond" w:hAnsi="Garamond" w:cs="Garamond"/>
                            <w:sz w:val="20"/>
                            <w:szCs w:val="20"/>
                          </w:rPr>
                          <w:t>a</w:t>
                        </w:r>
                        <w:r>
                          <w:rPr>
                            <w:rFonts w:ascii="Garamond" w:eastAsia="Garamond" w:hAnsi="Garamond" w:cs="Garamond"/>
                            <w:spacing w:val="5"/>
                            <w:sz w:val="20"/>
                            <w:szCs w:val="20"/>
                          </w:rPr>
                          <w:t xml:space="preserve"> </w:t>
                        </w:r>
                        <w:r>
                          <w:rPr>
                            <w:rFonts w:ascii="Garamond" w:eastAsia="Garamond" w:hAnsi="Garamond" w:cs="Garamond"/>
                            <w:spacing w:val="-1"/>
                            <w:sz w:val="20"/>
                            <w:szCs w:val="20"/>
                          </w:rPr>
                          <w:t>junked</w:t>
                        </w:r>
                        <w:r>
                          <w:rPr>
                            <w:rFonts w:ascii="Garamond" w:eastAsia="Garamond" w:hAnsi="Garamond" w:cs="Garamond"/>
                            <w:spacing w:val="5"/>
                            <w:sz w:val="20"/>
                            <w:szCs w:val="20"/>
                          </w:rPr>
                          <w:t xml:space="preserve"> </w:t>
                        </w:r>
                        <w:r>
                          <w:rPr>
                            <w:rFonts w:ascii="Garamond" w:eastAsia="Garamond" w:hAnsi="Garamond" w:cs="Garamond"/>
                            <w:spacing w:val="-1"/>
                            <w:sz w:val="20"/>
                            <w:szCs w:val="20"/>
                          </w:rPr>
                          <w:t>pile.</w:t>
                        </w:r>
                      </w:p>
                      <w:p w:rsidR="003D39BA" w:rsidRDefault="003D39BA" w:rsidP="005A02C9">
                        <w:pPr>
                          <w:pStyle w:val="BodyText"/>
                          <w:numPr>
                            <w:ilvl w:val="0"/>
                            <w:numId w:val="6"/>
                          </w:numPr>
                          <w:tabs>
                            <w:tab w:val="left" w:pos="338"/>
                          </w:tabs>
                          <w:spacing w:before="65"/>
                          <w:ind w:right="67" w:firstLine="57"/>
                          <w:jc w:val="both"/>
                        </w:pPr>
                        <w:r>
                          <w:rPr>
                            <w:rFonts w:cs="Garamond"/>
                            <w:b/>
                            <w:bCs/>
                          </w:rPr>
                          <w:t>Explodes</w:t>
                        </w:r>
                        <w:r>
                          <w:rPr>
                            <w:rFonts w:cs="Garamond"/>
                            <w:b/>
                            <w:bCs/>
                            <w:spacing w:val="22"/>
                          </w:rPr>
                          <w:t xml:space="preserve"> </w:t>
                        </w:r>
                        <w:r>
                          <w:t>–</w:t>
                        </w:r>
                        <w:r>
                          <w:rPr>
                            <w:spacing w:val="16"/>
                          </w:rPr>
                          <w:t xml:space="preserve"> </w:t>
                        </w:r>
                        <w:r>
                          <w:t>Suits</w:t>
                        </w:r>
                        <w:r>
                          <w:rPr>
                            <w:spacing w:val="16"/>
                          </w:rPr>
                          <w:t xml:space="preserve"> </w:t>
                        </w:r>
                        <w:r>
                          <w:t>reactor</w:t>
                        </w:r>
                        <w:r>
                          <w:rPr>
                            <w:spacing w:val="16"/>
                          </w:rPr>
                          <w:t xml:space="preserve"> </w:t>
                        </w:r>
                        <w:r>
                          <w:t>is</w:t>
                        </w:r>
                        <w:r>
                          <w:rPr>
                            <w:spacing w:val="16"/>
                          </w:rPr>
                          <w:t xml:space="preserve"> </w:t>
                        </w:r>
                        <w:r>
                          <w:t>hit</w:t>
                        </w:r>
                        <w:r>
                          <w:rPr>
                            <w:spacing w:val="16"/>
                          </w:rPr>
                          <w:t xml:space="preserve"> </w:t>
                        </w:r>
                        <w:r>
                          <w:t>and</w:t>
                        </w:r>
                        <w:r>
                          <w:rPr>
                            <w:spacing w:val="16"/>
                          </w:rPr>
                          <w:t xml:space="preserve"> </w:t>
                        </w:r>
                        <w:r>
                          <w:t>goes</w:t>
                        </w:r>
                        <w:r>
                          <w:rPr>
                            <w:spacing w:val="16"/>
                          </w:rPr>
                          <w:t xml:space="preserve"> </w:t>
                        </w:r>
                        <w:r>
                          <w:t>nova.</w:t>
                        </w:r>
                        <w:r>
                          <w:rPr>
                            <w:spacing w:val="22"/>
                          </w:rPr>
                          <w:t xml:space="preserve"> </w:t>
                        </w:r>
                        <w:r>
                          <w:t>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 a glancing hit on a 2+ and a penetrating hit on a 5+.</w:t>
                        </w:r>
                      </w:p>
                    </w:txbxContent>
                  </v:textbox>
                  <w10:wrap anchorx="page"/>
                </v:shape>
              </w:pict>
            </w:r>
          </w:p>
        </w:tc>
      </w:tr>
      <w:tr w:rsidR="00F87A27">
        <w:trPr>
          <w:trHeight w:hRule="exact" w:val="245"/>
        </w:trPr>
        <w:tc>
          <w:tcPr>
            <w:tcW w:w="2604" w:type="dxa"/>
            <w:tcBorders>
              <w:top w:val="single" w:sz="8" w:space="0" w:color="000000"/>
              <w:left w:val="single" w:sz="8" w:space="0" w:color="000000"/>
              <w:bottom w:val="single" w:sz="8" w:space="0" w:color="000000"/>
              <w:right w:val="single" w:sz="8" w:space="0" w:color="000000"/>
            </w:tcBorders>
            <w:shd w:val="clear" w:color="auto" w:fill="000000"/>
          </w:tcPr>
          <w:p w:rsidR="00F87A27" w:rsidRDefault="005A02C9">
            <w:pPr>
              <w:pStyle w:val="TableParagraph"/>
              <w:spacing w:before="40"/>
              <w:ind w:left="42"/>
              <w:rPr>
                <w:rFonts w:ascii="Helvetica" w:eastAsia="Helvetica" w:hAnsi="Helvetica" w:cs="Helvetica"/>
                <w:sz w:val="14"/>
                <w:szCs w:val="14"/>
              </w:rPr>
            </w:pPr>
            <w:r>
              <w:rPr>
                <w:rFonts w:ascii="Helvetica"/>
                <w:b/>
                <w:color w:val="FFFFFF"/>
                <w:spacing w:val="-1"/>
                <w:sz w:val="14"/>
              </w:rPr>
              <w:t>Zaku</w:t>
            </w:r>
            <w:r>
              <w:rPr>
                <w:rFonts w:ascii="Helvetica"/>
                <w:b/>
                <w:color w:val="FFFFFF"/>
                <w:spacing w:val="3"/>
                <w:sz w:val="14"/>
              </w:rPr>
              <w:t xml:space="preserve"> </w:t>
            </w:r>
            <w:r>
              <w:rPr>
                <w:rFonts w:ascii="Helvetica"/>
                <w:b/>
                <w:color w:val="FFFFFF"/>
                <w:spacing w:val="-1"/>
                <w:sz w:val="14"/>
              </w:rPr>
              <w:t>in</w:t>
            </w:r>
            <w:r>
              <w:rPr>
                <w:rFonts w:ascii="Helvetica"/>
                <w:b/>
                <w:color w:val="FFFFFF"/>
                <w:spacing w:val="3"/>
                <w:sz w:val="14"/>
              </w:rPr>
              <w:t xml:space="preserve"> </w:t>
            </w:r>
            <w:r>
              <w:rPr>
                <w:rFonts w:ascii="Helvetica"/>
                <w:b/>
                <w:color w:val="FFFFFF"/>
                <w:spacing w:val="-1"/>
                <w:sz w:val="14"/>
              </w:rPr>
              <w:t>Quartered</w:t>
            </w:r>
            <w:r>
              <w:rPr>
                <w:rFonts w:ascii="Helvetica"/>
                <w:b/>
                <w:color w:val="FFFFFF"/>
                <w:spacing w:val="3"/>
                <w:sz w:val="14"/>
              </w:rPr>
              <w:t xml:space="preserve"> </w:t>
            </w:r>
            <w:r>
              <w:rPr>
                <w:rFonts w:ascii="Helvetica"/>
                <w:b/>
                <w:color w:val="FFFFFF"/>
                <w:spacing w:val="-2"/>
                <w:sz w:val="14"/>
              </w:rPr>
              <w:t>Cover</w:t>
            </w:r>
          </w:p>
        </w:tc>
        <w:tc>
          <w:tcPr>
            <w:tcW w:w="2656" w:type="dxa"/>
            <w:tcBorders>
              <w:top w:val="single" w:sz="8" w:space="0" w:color="000000"/>
              <w:left w:val="single" w:sz="8" w:space="0" w:color="000000"/>
              <w:bottom w:val="single" w:sz="8" w:space="0" w:color="000000"/>
              <w:right w:val="single" w:sz="8" w:space="0" w:color="000000"/>
            </w:tcBorders>
            <w:shd w:val="clear" w:color="auto" w:fill="000000"/>
          </w:tcPr>
          <w:p w:rsidR="00F87A27" w:rsidRDefault="005A02C9">
            <w:pPr>
              <w:pStyle w:val="TableParagraph"/>
              <w:spacing w:before="40"/>
              <w:ind w:left="46"/>
              <w:rPr>
                <w:rFonts w:ascii="Helvetica" w:eastAsia="Helvetica" w:hAnsi="Helvetica" w:cs="Helvetica"/>
                <w:sz w:val="14"/>
                <w:szCs w:val="14"/>
              </w:rPr>
            </w:pPr>
            <w:r>
              <w:rPr>
                <w:rFonts w:ascii="Helvetica"/>
                <w:b/>
                <w:color w:val="FFFFFF"/>
                <w:spacing w:val="-1"/>
                <w:sz w:val="14"/>
              </w:rPr>
              <w:t>Zaku</w:t>
            </w:r>
            <w:r>
              <w:rPr>
                <w:rFonts w:ascii="Helvetica"/>
                <w:b/>
                <w:color w:val="FFFFFF"/>
                <w:spacing w:val="3"/>
                <w:sz w:val="14"/>
              </w:rPr>
              <w:t xml:space="preserve"> </w:t>
            </w:r>
            <w:r>
              <w:rPr>
                <w:rFonts w:ascii="Helvetica"/>
                <w:b/>
                <w:color w:val="FFFFFF"/>
                <w:spacing w:val="-1"/>
                <w:sz w:val="14"/>
              </w:rPr>
              <w:t>in</w:t>
            </w:r>
            <w:r>
              <w:rPr>
                <w:rFonts w:ascii="Helvetica"/>
                <w:b/>
                <w:color w:val="FFFFFF"/>
                <w:spacing w:val="3"/>
                <w:sz w:val="14"/>
              </w:rPr>
              <w:t xml:space="preserve"> </w:t>
            </w:r>
            <w:r>
              <w:rPr>
                <w:rFonts w:ascii="Helvetica"/>
                <w:b/>
                <w:color w:val="FFFFFF"/>
                <w:spacing w:val="-1"/>
                <w:sz w:val="14"/>
              </w:rPr>
              <w:t>Half</w:t>
            </w:r>
            <w:r>
              <w:rPr>
                <w:rFonts w:ascii="Helvetica"/>
                <w:b/>
                <w:color w:val="FFFFFF"/>
                <w:spacing w:val="3"/>
                <w:sz w:val="14"/>
              </w:rPr>
              <w:t xml:space="preserve"> </w:t>
            </w:r>
            <w:r>
              <w:rPr>
                <w:rFonts w:ascii="Helvetica"/>
                <w:b/>
                <w:color w:val="FFFFFF"/>
                <w:spacing w:val="-2"/>
                <w:sz w:val="14"/>
              </w:rPr>
              <w:t>Cover</w:t>
            </w:r>
          </w:p>
        </w:tc>
      </w:tr>
    </w:tbl>
    <w:p w:rsidR="00F87A27" w:rsidRDefault="00E86CF6">
      <w:pPr>
        <w:pStyle w:val="BodyText"/>
        <w:spacing w:before="114" w:line="223" w:lineRule="exact"/>
        <w:ind w:left="203"/>
        <w:jc w:val="both"/>
      </w:pPr>
      <w:r>
        <w:pict>
          <v:group id="_x0000_s1474" style="position:absolute;left:0;text-align:left;margin-left:30.5pt;margin-top:-200.4pt;width:263pt;height:194.7pt;z-index:-251629056;mso-position-horizontal-relative:page;mso-position-vertical-relative:text" coordorigin="610,-4008" coordsize="5260,3894">
            <v:shape id="_x0000_s1478" type="#_x0000_t75" style="position:absolute;left:610;top:-4008;width:3199;height:3770">
              <v:imagedata r:id="rId24" o:title=""/>
            </v:shape>
            <v:group id="_x0000_s1475" style="position:absolute;left:3214;top:-4008;width:2656;height:3754" coordorigin="3214,-4008" coordsize="2656,3754">
              <v:shape id="_x0000_s1477" style="position:absolute;left:3214;top:-4008;width:2656;height:3754" coordorigin="3214,-4008" coordsize="2656,3754" path="m3214,-255r2656,l5870,-4008r-2656,l3214,-255xe" stroked="f">
                <v:path arrowok="t"/>
              </v:shape>
              <v:shape id="_x0000_s1476" type="#_x0000_t75" style="position:absolute;left:3214;top:-4003;width:2656;height:3888">
                <v:imagedata r:id="rId25" o:title=""/>
              </v:shape>
            </v:group>
            <w10:wrap anchorx="page"/>
          </v:group>
        </w:pict>
      </w:r>
      <w:r w:rsidR="005A02C9">
        <w:rPr>
          <w:spacing w:val="2"/>
        </w:rPr>
        <w:t>Pilot</w:t>
      </w:r>
      <w:r w:rsidR="005A02C9">
        <w:rPr>
          <w:spacing w:val="13"/>
        </w:rPr>
        <w:t xml:space="preserve"> </w:t>
      </w:r>
      <w:r w:rsidR="005A02C9">
        <w:rPr>
          <w:spacing w:val="3"/>
        </w:rPr>
        <w:t>Concussion</w:t>
      </w:r>
    </w:p>
    <w:p w:rsidR="00F87A27" w:rsidRDefault="00E86CF6">
      <w:pPr>
        <w:pStyle w:val="BodyText"/>
        <w:spacing w:before="1" w:line="234" w:lineRule="auto"/>
        <w:ind w:left="203" w:right="6052"/>
        <w:jc w:val="both"/>
      </w:pPr>
      <w:r>
        <w:pict>
          <v:shape id="_x0000_s1472" type="#_x0000_t202" style="position:absolute;left:0;text-align:left;margin-left:332.55pt;margin-top:6.05pt;width:263pt;height:145.25pt;z-index:251628032;mso-position-horizontal-relative:page" filled="f" strokeweight=".30281mm">
            <v:textbox inset="0,0,0,0">
              <w:txbxContent>
                <w:p w:rsidR="003D39BA" w:rsidRDefault="003D39BA">
                  <w:pPr>
                    <w:spacing w:before="10"/>
                    <w:rPr>
                      <w:rFonts w:ascii="Garamond" w:eastAsia="Garamond" w:hAnsi="Garamond" w:cs="Garamond"/>
                      <w:i/>
                      <w:sz w:val="12"/>
                      <w:szCs w:val="12"/>
                    </w:rPr>
                  </w:pPr>
                </w:p>
                <w:p w:rsidR="003D39BA" w:rsidRDefault="003D39BA">
                  <w:pPr>
                    <w:ind w:left="929"/>
                    <w:rPr>
                      <w:rFonts w:ascii="Helvetica" w:eastAsia="Helvetica" w:hAnsi="Helvetica" w:cs="Helvetica"/>
                      <w:sz w:val="17"/>
                      <w:szCs w:val="17"/>
                    </w:rPr>
                  </w:pPr>
                  <w:r>
                    <w:rPr>
                      <w:rFonts w:ascii="Arial"/>
                      <w:b/>
                      <w:spacing w:val="-1"/>
                      <w:sz w:val="17"/>
                    </w:rPr>
                    <w:t>Vehicle</w:t>
                  </w:r>
                  <w:r>
                    <w:rPr>
                      <w:rFonts w:ascii="Arial"/>
                      <w:b/>
                      <w:spacing w:val="4"/>
                      <w:sz w:val="17"/>
                    </w:rPr>
                    <w:t xml:space="preserve"> </w:t>
                  </w:r>
                  <w:r>
                    <w:rPr>
                      <w:rFonts w:ascii="Helvetica"/>
                      <w:b/>
                      <w:spacing w:val="-1"/>
                      <w:sz w:val="17"/>
                    </w:rPr>
                    <w:t>Glancing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rsidR="003D39BA" w:rsidRDefault="003D39BA">
                  <w:pPr>
                    <w:spacing w:before="107"/>
                    <w:ind w:left="114"/>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spacing w:val="-1"/>
                      <w:sz w:val="17"/>
                    </w:rPr>
                    <w:t>-2</w:t>
                  </w:r>
                  <w:r>
                    <w:rPr>
                      <w:rFonts w:ascii="Helvetica"/>
                      <w:spacing w:val="4"/>
                      <w:sz w:val="17"/>
                    </w:rPr>
                    <w:t xml:space="preserve"> </w:t>
                  </w:r>
                  <w:r>
                    <w:rPr>
                      <w:rFonts w:ascii="Helvetica"/>
                      <w:b/>
                      <w:sz w:val="17"/>
                    </w:rPr>
                    <w:t>Shaken</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rsidR="003D39BA" w:rsidRDefault="003D39BA">
                  <w:pPr>
                    <w:spacing w:before="7"/>
                    <w:rPr>
                      <w:rFonts w:ascii="Garamond" w:eastAsia="Garamond" w:hAnsi="Garamond" w:cs="Garamond"/>
                      <w:i/>
                      <w:sz w:val="13"/>
                      <w:szCs w:val="13"/>
                    </w:rPr>
                  </w:pPr>
                </w:p>
                <w:p w:rsidR="003D39BA" w:rsidRDefault="003D39BA">
                  <w:pPr>
                    <w:spacing w:line="296" w:lineRule="auto"/>
                    <w:ind w:left="1257" w:right="620" w:hanging="1144"/>
                    <w:rPr>
                      <w:rFonts w:ascii="Helvetica" w:eastAsia="Helvetica" w:hAnsi="Helvetica" w:cs="Helvetica"/>
                      <w:sz w:val="17"/>
                      <w:szCs w:val="17"/>
                    </w:rPr>
                  </w:pPr>
                  <w:r>
                    <w:rPr>
                      <w:rFonts w:ascii="Helvetica"/>
                      <w:sz w:val="17"/>
                    </w:rPr>
                    <w:t>3</w:t>
                  </w:r>
                  <w:r>
                    <w:rPr>
                      <w:rFonts w:ascii="Helvetica"/>
                      <w:spacing w:val="3"/>
                      <w:sz w:val="17"/>
                    </w:rPr>
                    <w:t xml:space="preserve"> </w:t>
                  </w:r>
                  <w:r>
                    <w:rPr>
                      <w:rFonts w:ascii="Helvetica"/>
                      <w:b/>
                      <w:spacing w:val="-1"/>
                      <w:sz w:val="17"/>
                    </w:rPr>
                    <w:t>Stunned</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3"/>
                      <w:sz w:val="17"/>
                    </w:rPr>
                    <w:t xml:space="preserve"> </w:t>
                  </w:r>
                  <w:r>
                    <w:rPr>
                      <w:rFonts w:ascii="Helvetica"/>
                      <w:spacing w:val="-1"/>
                      <w:sz w:val="17"/>
                    </w:rPr>
                    <w:t>not</w:t>
                  </w:r>
                  <w:r>
                    <w:rPr>
                      <w:rFonts w:ascii="Helvetica"/>
                      <w:spacing w:val="4"/>
                      <w:sz w:val="17"/>
                    </w:rPr>
                    <w:t xml:space="preserve"> </w:t>
                  </w:r>
                  <w:r>
                    <w:rPr>
                      <w:rFonts w:ascii="Helvetica"/>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3"/>
                      <w:sz w:val="17"/>
                    </w:rPr>
                    <w:t xml:space="preserve"> </w:t>
                  </w:r>
                  <w:r>
                    <w:rPr>
                      <w:rFonts w:ascii="Helvetica"/>
                      <w:spacing w:val="-1"/>
                      <w:sz w:val="17"/>
                    </w:rPr>
                    <w:t>next</w:t>
                  </w:r>
                  <w:r>
                    <w:rPr>
                      <w:rFonts w:ascii="Helvetica"/>
                      <w:spacing w:val="4"/>
                      <w:sz w:val="17"/>
                    </w:rPr>
                    <w:t xml:space="preserve"> </w:t>
                  </w:r>
                  <w:r>
                    <w:rPr>
                      <w:rFonts w:ascii="Helvetica"/>
                      <w:sz w:val="17"/>
                    </w:rPr>
                    <w:t>turn.</w:t>
                  </w:r>
                  <w:r>
                    <w:rPr>
                      <w:rFonts w:ascii="Helvetica"/>
                      <w:spacing w:val="4"/>
                      <w:sz w:val="17"/>
                    </w:rPr>
                    <w:t xml:space="preserve"> </w:t>
                  </w:r>
                  <w:r>
                    <w:rPr>
                      <w:rFonts w:ascii="Helvetica"/>
                      <w:sz w:val="17"/>
                    </w:rPr>
                    <w:t>Pilot</w:t>
                  </w:r>
                  <w:r>
                    <w:rPr>
                      <w:rFonts w:ascii="Helvetica"/>
                      <w:spacing w:val="3"/>
                      <w:sz w:val="17"/>
                    </w:rPr>
                    <w:t xml:space="preserve"> </w:t>
                  </w:r>
                  <w:r>
                    <w:rPr>
                      <w:rFonts w:ascii="Helvetica"/>
                      <w:sz w:val="17"/>
                    </w:rPr>
                    <w:t>can</w:t>
                  </w:r>
                  <w:r>
                    <w:rPr>
                      <w:rFonts w:ascii="Helvetica"/>
                      <w:spacing w:val="4"/>
                      <w:sz w:val="17"/>
                    </w:rPr>
                    <w:t xml:space="preserve"> </w:t>
                  </w:r>
                  <w:r>
                    <w:rPr>
                      <w:rFonts w:ascii="Helvetica"/>
                      <w:sz w:val="17"/>
                    </w:rPr>
                    <w:t>still</w:t>
                  </w:r>
                  <w:r>
                    <w:rPr>
                      <w:rFonts w:ascii="Helvetica"/>
                      <w:spacing w:val="25"/>
                      <w:sz w:val="17"/>
                    </w:rPr>
                    <w:t xml:space="preserve"> </w:t>
                  </w:r>
                  <w:r>
                    <w:rPr>
                      <w:rFonts w:ascii="Helvetica"/>
                      <w:sz w:val="17"/>
                    </w:rPr>
                    <w:t>make</w:t>
                  </w:r>
                  <w:r>
                    <w:rPr>
                      <w:rFonts w:ascii="Helvetica"/>
                      <w:spacing w:val="4"/>
                      <w:sz w:val="17"/>
                    </w:rPr>
                    <w:t xml:space="preserve"> </w:t>
                  </w:r>
                  <w:r>
                    <w:rPr>
                      <w:rFonts w:ascii="Helvetica"/>
                      <w:sz w:val="17"/>
                    </w:rPr>
                    <w:t>saves</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pacing w:val="-1"/>
                      <w:sz w:val="17"/>
                    </w:rPr>
                    <w:t>his</w:t>
                  </w:r>
                  <w:r>
                    <w:rPr>
                      <w:rFonts w:ascii="Helvetica"/>
                      <w:spacing w:val="4"/>
                      <w:sz w:val="17"/>
                    </w:rPr>
                    <w:t xml:space="preserve"> </w:t>
                  </w:r>
                  <w:r>
                    <w:rPr>
                      <w:rFonts w:ascii="Helvetica"/>
                      <w:sz w:val="17"/>
                    </w:rPr>
                    <w:t>shield.</w:t>
                  </w:r>
                </w:p>
                <w:p w:rsidR="003D39BA" w:rsidRDefault="003D39BA">
                  <w:pPr>
                    <w:pStyle w:val="BodyText"/>
                    <w:spacing w:before="65" w:line="220" w:lineRule="exact"/>
                    <w:ind w:left="114" w:right="194" w:firstLine="54"/>
                  </w:pPr>
                  <w:r>
                    <w:t>4</w:t>
                  </w:r>
                  <w:r>
                    <w:rPr>
                      <w:spacing w:val="3"/>
                    </w:rPr>
                    <w:t xml:space="preserve"> </w:t>
                  </w:r>
                  <w:r>
                    <w:rPr>
                      <w:rFonts w:cs="Garamond"/>
                      <w:b/>
                      <w:bCs/>
                    </w:rPr>
                    <w:t>Weapon</w:t>
                  </w:r>
                  <w:r>
                    <w:rPr>
                      <w:rFonts w:cs="Garamond"/>
                      <w:b/>
                      <w:bCs/>
                      <w:spacing w:val="4"/>
                    </w:rPr>
                    <w:t xml:space="preserve"> </w:t>
                  </w:r>
                  <w:r>
                    <w:rPr>
                      <w:rFonts w:cs="Garamond"/>
                      <w:b/>
                      <w:bCs/>
                    </w:rPr>
                    <w:t>destroyed</w:t>
                  </w:r>
                  <w:r>
                    <w:rPr>
                      <w:rFonts w:cs="Garamond"/>
                      <w:b/>
                      <w:bCs/>
                      <w:spacing w:val="3"/>
                    </w:rPr>
                    <w:t xml:space="preserve"> </w:t>
                  </w:r>
                  <w:r>
                    <w:t>–</w:t>
                  </w:r>
                  <w:r>
                    <w:rPr>
                      <w:spacing w:val="3"/>
                    </w:rPr>
                    <w:t xml:space="preserve"> </w:t>
                  </w:r>
                  <w:r>
                    <w:t>A</w:t>
                  </w:r>
                  <w:r>
                    <w:rPr>
                      <w:spacing w:val="4"/>
                    </w:rPr>
                    <w:t xml:space="preserve"> </w:t>
                  </w:r>
                  <w:r>
                    <w:t>Weapon</w:t>
                  </w:r>
                  <w:r>
                    <w:rPr>
                      <w:spacing w:val="4"/>
                    </w:rPr>
                    <w:t xml:space="preserve"> </w:t>
                  </w:r>
                  <w:r>
                    <w:t>chosen</w:t>
                  </w:r>
                  <w:r>
                    <w:rPr>
                      <w:spacing w:val="3"/>
                    </w:rPr>
                    <w:t xml:space="preserve"> </w:t>
                  </w:r>
                  <w:r>
                    <w:t>by</w:t>
                  </w:r>
                  <w:r>
                    <w:rPr>
                      <w:spacing w:val="3"/>
                    </w:rPr>
                    <w:t xml:space="preserve"> </w:t>
                  </w:r>
                  <w:r>
                    <w:t>the</w:t>
                  </w:r>
                  <w:r>
                    <w:rPr>
                      <w:spacing w:val="3"/>
                    </w:rPr>
                    <w:t xml:space="preserve"> </w:t>
                  </w:r>
                  <w:r>
                    <w:t>opponent</w:t>
                  </w:r>
                  <w:r>
                    <w:rPr>
                      <w:spacing w:val="4"/>
                    </w:rPr>
                    <w:t xml:space="preserve"> </w:t>
                  </w:r>
                  <w:r>
                    <w:t>is destroyed</w:t>
                  </w:r>
                  <w:r>
                    <w:rPr>
                      <w:spacing w:val="4"/>
                    </w:rPr>
                    <w:t xml:space="preserve"> </w:t>
                  </w:r>
                  <w:r>
                    <w:t>and</w:t>
                  </w:r>
                  <w:r>
                    <w:rPr>
                      <w:spacing w:val="5"/>
                    </w:rPr>
                    <w:t xml:space="preserve"> </w:t>
                  </w:r>
                  <w:r>
                    <w:t>can</w:t>
                  </w:r>
                  <w:r>
                    <w:rPr>
                      <w:spacing w:val="5"/>
                    </w:rPr>
                    <w:t xml:space="preserve"> </w:t>
                  </w:r>
                  <w:r>
                    <w:t>no</w:t>
                  </w:r>
                  <w:r>
                    <w:rPr>
                      <w:spacing w:val="5"/>
                    </w:rPr>
                    <w:t xml:space="preserve"> </w:t>
                  </w:r>
                  <w:r>
                    <w:t>longer</w:t>
                  </w:r>
                  <w:r>
                    <w:rPr>
                      <w:spacing w:val="5"/>
                    </w:rPr>
                    <w:t xml:space="preserve"> </w:t>
                  </w:r>
                  <w:r>
                    <w:t>be</w:t>
                  </w:r>
                  <w:r>
                    <w:rPr>
                      <w:spacing w:val="4"/>
                    </w:rPr>
                    <w:t xml:space="preserve"> </w:t>
                  </w:r>
                  <w:r>
                    <w:t>used</w:t>
                  </w:r>
                </w:p>
                <w:p w:rsidR="003D39BA" w:rsidRDefault="003D39BA">
                  <w:pPr>
                    <w:spacing w:before="173" w:line="251" w:lineRule="auto"/>
                    <w:ind w:left="114" w:right="417"/>
                    <w:rPr>
                      <w:rFonts w:ascii="Garamond" w:eastAsia="Garamond" w:hAnsi="Garamond" w:cs="Garamond"/>
                      <w:sz w:val="20"/>
                      <w:szCs w:val="20"/>
                    </w:rPr>
                  </w:pPr>
                  <w:r>
                    <w:rPr>
                      <w:rFonts w:ascii="Arial"/>
                      <w:sz w:val="17"/>
                    </w:rPr>
                    <w:t>5</w:t>
                  </w:r>
                  <w:r>
                    <w:rPr>
                      <w:rFonts w:ascii="Arial"/>
                      <w:spacing w:val="9"/>
                      <w:sz w:val="17"/>
                    </w:rPr>
                    <w:t xml:space="preserve"> </w:t>
                  </w:r>
                  <w:r>
                    <w:rPr>
                      <w:rFonts w:ascii="Arial"/>
                      <w:b/>
                      <w:sz w:val="17"/>
                    </w:rPr>
                    <w:t>Immobilized</w:t>
                  </w:r>
                  <w:r>
                    <w:rPr>
                      <w:rFonts w:ascii="Arial"/>
                      <w:b/>
                      <w:spacing w:val="4"/>
                      <w:sz w:val="17"/>
                    </w:rPr>
                    <w:t xml:space="preserve"> </w:t>
                  </w:r>
                  <w:r>
                    <w:rPr>
                      <w:rFonts w:ascii="Arial"/>
                      <w:b/>
                      <w:sz w:val="17"/>
                    </w:rPr>
                    <w:t>and</w:t>
                  </w:r>
                  <w:r>
                    <w:rPr>
                      <w:rFonts w:ascii="Arial"/>
                      <w:b/>
                      <w:spacing w:val="4"/>
                      <w:sz w:val="17"/>
                    </w:rPr>
                    <w:t xml:space="preserve"> </w:t>
                  </w:r>
                  <w:r>
                    <w:rPr>
                      <w:rFonts w:ascii="Arial"/>
                      <w:b/>
                      <w:sz w:val="17"/>
                    </w:rPr>
                    <w:t>Crew</w:t>
                  </w:r>
                  <w:r>
                    <w:rPr>
                      <w:rFonts w:ascii="Arial"/>
                      <w:b/>
                      <w:spacing w:val="4"/>
                      <w:sz w:val="17"/>
                    </w:rPr>
                    <w:t xml:space="preserve"> </w:t>
                  </w:r>
                  <w:r>
                    <w:rPr>
                      <w:rFonts w:ascii="Arial"/>
                      <w:b/>
                      <w:sz w:val="17"/>
                    </w:rPr>
                    <w:t xml:space="preserve">Stunned </w:t>
                  </w:r>
                  <w:r>
                    <w:rPr>
                      <w:rFonts w:ascii="Arial"/>
                      <w:b/>
                      <w:spacing w:val="8"/>
                      <w:sz w:val="17"/>
                    </w:rPr>
                    <w:t xml:space="preserve"> </w:t>
                  </w:r>
                  <w:r>
                    <w:rPr>
                      <w:rFonts w:ascii="Helvetica"/>
                      <w:sz w:val="17"/>
                    </w:rPr>
                    <w:t>-</w:t>
                  </w:r>
                  <w:r>
                    <w:rPr>
                      <w:rFonts w:ascii="Helvetica"/>
                      <w:spacing w:val="-18"/>
                      <w:sz w:val="17"/>
                    </w:rPr>
                    <w:t xml:space="preserve"> </w:t>
                  </w:r>
                  <w:r>
                    <w:rPr>
                      <w:rFonts w:ascii="Garamond"/>
                      <w:spacing w:val="-1"/>
                      <w:sz w:val="20"/>
                    </w:rPr>
                    <w:t>May not move or</w:t>
                  </w:r>
                  <w:r>
                    <w:rPr>
                      <w:rFonts w:ascii="Garamond"/>
                      <w:sz w:val="20"/>
                    </w:rPr>
                    <w:t xml:space="preserve"> </w:t>
                  </w:r>
                  <w:r>
                    <w:rPr>
                      <w:rFonts w:ascii="Garamond"/>
                      <w:spacing w:val="-1"/>
                      <w:sz w:val="20"/>
                    </w:rPr>
                    <w:t>shoot</w:t>
                  </w:r>
                  <w:r>
                    <w:rPr>
                      <w:rFonts w:ascii="Garamond"/>
                      <w:spacing w:val="24"/>
                      <w:sz w:val="20"/>
                    </w:rPr>
                    <w:t xml:space="preserve"> </w:t>
                  </w:r>
                  <w:r>
                    <w:rPr>
                      <w:rFonts w:ascii="Garamond"/>
                      <w:spacing w:val="-1"/>
                      <w:sz w:val="20"/>
                    </w:rPr>
                    <w:t>next</w:t>
                  </w:r>
                  <w:r>
                    <w:rPr>
                      <w:rFonts w:ascii="Garamond"/>
                      <w:spacing w:val="49"/>
                      <w:sz w:val="20"/>
                    </w:rPr>
                    <w:t xml:space="preserve"> </w:t>
                  </w:r>
                  <w:r>
                    <w:rPr>
                      <w:rFonts w:ascii="Garamond"/>
                      <w:spacing w:val="-1"/>
                      <w:sz w:val="20"/>
                    </w:rPr>
                    <w:t>turn.</w:t>
                  </w:r>
                  <w:r>
                    <w:rPr>
                      <w:rFonts w:ascii="Garamond"/>
                      <w:spacing w:val="49"/>
                      <w:sz w:val="20"/>
                    </w:rPr>
                    <w:t xml:space="preserve"> </w:t>
                  </w:r>
                  <w:r>
                    <w:rPr>
                      <w:rFonts w:ascii="Garamond"/>
                      <w:spacing w:val="-1"/>
                      <w:sz w:val="20"/>
                    </w:rPr>
                    <w:t>The Vehicle is considered immobilized.</w:t>
                  </w:r>
                </w:p>
                <w:p w:rsidR="003D39BA" w:rsidRDefault="003D39BA">
                  <w:pPr>
                    <w:spacing w:before="145"/>
                    <w:ind w:left="149"/>
                    <w:rPr>
                      <w:rFonts w:ascii="Garamond" w:eastAsia="Garamond" w:hAnsi="Garamond" w:cs="Garamond"/>
                      <w:sz w:val="20"/>
                      <w:szCs w:val="20"/>
                    </w:rPr>
                  </w:pPr>
                  <w:r>
                    <w:rPr>
                      <w:rFonts w:ascii="Garamond" w:eastAsia="Garamond" w:hAnsi="Garamond" w:cs="Garamond"/>
                      <w:b/>
                      <w:bCs/>
                      <w:sz w:val="20"/>
                      <w:szCs w:val="20"/>
                    </w:rPr>
                    <w:t>6 Vehicle Destroyed</w:t>
                  </w:r>
                  <w:r>
                    <w:rPr>
                      <w:rFonts w:ascii="Garamond" w:eastAsia="Garamond" w:hAnsi="Garamond" w:cs="Garamond"/>
                      <w:b/>
                      <w:bCs/>
                      <w:spacing w:val="-1"/>
                      <w:sz w:val="20"/>
                      <w:szCs w:val="20"/>
                    </w:rPr>
                    <w:t xml:space="preserve"> </w:t>
                  </w:r>
                  <w:r>
                    <w:rPr>
                      <w:rFonts w:ascii="Garamond" w:eastAsia="Garamond" w:hAnsi="Garamond" w:cs="Garamond"/>
                      <w:sz w:val="20"/>
                      <w:szCs w:val="20"/>
                    </w:rPr>
                    <w:t>– The vehicle becomes a wreck.</w:t>
                  </w:r>
                </w:p>
              </w:txbxContent>
            </v:textbox>
            <w10:wrap anchorx="page"/>
          </v:shape>
        </w:pict>
      </w:r>
      <w:r w:rsidR="005A02C9">
        <w:t>Mobile</w:t>
      </w:r>
      <w:r w:rsidR="005A02C9">
        <w:rPr>
          <w:spacing w:val="26"/>
        </w:rPr>
        <w:t xml:space="preserve"> </w:t>
      </w:r>
      <w:r w:rsidR="005A02C9">
        <w:t>Suits</w:t>
      </w:r>
      <w:r w:rsidR="005A02C9">
        <w:rPr>
          <w:spacing w:val="26"/>
        </w:rPr>
        <w:t xml:space="preserve"> </w:t>
      </w:r>
      <w:r w:rsidR="005A02C9">
        <w:t>can</w:t>
      </w:r>
      <w:r w:rsidR="005A02C9">
        <w:rPr>
          <w:spacing w:val="26"/>
        </w:rPr>
        <w:t xml:space="preserve"> </w:t>
      </w:r>
      <w:r w:rsidR="005A02C9">
        <w:t>absorb</w:t>
      </w:r>
      <w:r w:rsidR="005A02C9">
        <w:rPr>
          <w:spacing w:val="26"/>
        </w:rPr>
        <w:t xml:space="preserve"> </w:t>
      </w:r>
      <w:r w:rsidR="005A02C9">
        <w:t>a</w:t>
      </w:r>
      <w:r w:rsidR="005A02C9">
        <w:rPr>
          <w:spacing w:val="26"/>
        </w:rPr>
        <w:t xml:space="preserve"> </w:t>
      </w:r>
      <w:r w:rsidR="005A02C9">
        <w:rPr>
          <w:spacing w:val="1"/>
        </w:rPr>
        <w:t>great</w:t>
      </w:r>
      <w:r w:rsidR="005A02C9">
        <w:rPr>
          <w:spacing w:val="26"/>
        </w:rPr>
        <w:t xml:space="preserve"> </w:t>
      </w:r>
      <w:r w:rsidR="005A02C9">
        <w:t>amount</w:t>
      </w:r>
      <w:r w:rsidR="005A02C9">
        <w:rPr>
          <w:spacing w:val="26"/>
        </w:rPr>
        <w:t xml:space="preserve"> </w:t>
      </w:r>
      <w:r w:rsidR="005A02C9">
        <w:t>of</w:t>
      </w:r>
      <w:r w:rsidR="005A02C9">
        <w:rPr>
          <w:spacing w:val="2"/>
        </w:rPr>
        <w:t xml:space="preserve"> </w:t>
      </w:r>
      <w:r w:rsidR="005A02C9">
        <w:rPr>
          <w:spacing w:val="1"/>
        </w:rPr>
        <w:t>damage</w:t>
      </w:r>
      <w:r w:rsidR="005A02C9">
        <w:rPr>
          <w:spacing w:val="26"/>
        </w:rPr>
        <w:t xml:space="preserve"> </w:t>
      </w:r>
      <w:r w:rsidR="005A02C9">
        <w:rPr>
          <w:spacing w:val="1"/>
        </w:rPr>
        <w:t>before</w:t>
      </w:r>
      <w:r w:rsidR="005A02C9">
        <w:rPr>
          <w:spacing w:val="57"/>
        </w:rPr>
        <w:t xml:space="preserve"> </w:t>
      </w:r>
      <w:r w:rsidR="005A02C9">
        <w:rPr>
          <w:spacing w:val="-1"/>
        </w:rPr>
        <w:t>collapsing.</w:t>
      </w:r>
      <w:r w:rsidR="005A02C9">
        <w:rPr>
          <w:spacing w:val="38"/>
        </w:rPr>
        <w:t xml:space="preserve"> </w:t>
      </w:r>
      <w:r w:rsidR="005A02C9">
        <w:rPr>
          <w:spacing w:val="-2"/>
        </w:rPr>
        <w:t>However</w:t>
      </w:r>
      <w:r w:rsidR="005A02C9">
        <w:rPr>
          <w:spacing w:val="38"/>
        </w:rPr>
        <w:t xml:space="preserve"> </w:t>
      </w:r>
      <w:r w:rsidR="005A02C9">
        <w:t>the</w:t>
      </w:r>
      <w:r w:rsidR="005A02C9">
        <w:rPr>
          <w:spacing w:val="38"/>
        </w:rPr>
        <w:t xml:space="preserve"> </w:t>
      </w:r>
      <w:r w:rsidR="005A02C9">
        <w:t>pilots</w:t>
      </w:r>
      <w:r w:rsidR="005A02C9">
        <w:rPr>
          <w:spacing w:val="38"/>
        </w:rPr>
        <w:t xml:space="preserve"> </w:t>
      </w:r>
      <w:r w:rsidR="005A02C9">
        <w:t>inside</w:t>
      </w:r>
      <w:r w:rsidR="005A02C9">
        <w:rPr>
          <w:spacing w:val="38"/>
        </w:rPr>
        <w:t xml:space="preserve"> </w:t>
      </w:r>
      <w:r w:rsidR="005A02C9">
        <w:t>cannot</w:t>
      </w:r>
      <w:r w:rsidR="005A02C9">
        <w:rPr>
          <w:spacing w:val="38"/>
        </w:rPr>
        <w:t xml:space="preserve"> </w:t>
      </w:r>
      <w:r w:rsidR="005A02C9">
        <w:t>and</w:t>
      </w:r>
      <w:r w:rsidR="005A02C9">
        <w:rPr>
          <w:spacing w:val="38"/>
        </w:rPr>
        <w:t xml:space="preserve"> </w:t>
      </w:r>
      <w:r w:rsidR="005A02C9">
        <w:t>they</w:t>
      </w:r>
      <w:r w:rsidR="005A02C9">
        <w:rPr>
          <w:spacing w:val="38"/>
        </w:rPr>
        <w:t xml:space="preserve"> </w:t>
      </w:r>
      <w:r w:rsidR="005A02C9">
        <w:t>suffer</w:t>
      </w:r>
      <w:r w:rsidR="005A02C9">
        <w:rPr>
          <w:spacing w:val="38"/>
        </w:rPr>
        <w:t xml:space="preserve"> </w:t>
      </w:r>
      <w:r w:rsidR="005A02C9">
        <w:t>the</w:t>
      </w:r>
      <w:r w:rsidR="005A02C9">
        <w:rPr>
          <w:spacing w:val="27"/>
        </w:rPr>
        <w:t xml:space="preserve"> </w:t>
      </w:r>
      <w:r w:rsidR="005A02C9">
        <w:t>effects</w:t>
      </w:r>
      <w:r w:rsidR="005A02C9">
        <w:rPr>
          <w:spacing w:val="14"/>
        </w:rPr>
        <w:t xml:space="preserve"> </w:t>
      </w:r>
      <w:r w:rsidR="005A02C9">
        <w:t>of</w:t>
      </w:r>
      <w:r w:rsidR="005A02C9">
        <w:rPr>
          <w:spacing w:val="40"/>
        </w:rPr>
        <w:t xml:space="preserve"> </w:t>
      </w:r>
      <w:r w:rsidR="005A02C9">
        <w:t>the</w:t>
      </w:r>
      <w:r w:rsidR="005A02C9">
        <w:rPr>
          <w:spacing w:val="14"/>
        </w:rPr>
        <w:t xml:space="preserve"> </w:t>
      </w:r>
      <w:r w:rsidR="005A02C9">
        <w:rPr>
          <w:spacing w:val="-1"/>
        </w:rPr>
        <w:t>concussive</w:t>
      </w:r>
      <w:r w:rsidR="005A02C9">
        <w:rPr>
          <w:spacing w:val="14"/>
        </w:rPr>
        <w:t xml:space="preserve"> </w:t>
      </w:r>
      <w:r w:rsidR="005A02C9">
        <w:t>force</w:t>
      </w:r>
      <w:r w:rsidR="005A02C9">
        <w:rPr>
          <w:spacing w:val="14"/>
        </w:rPr>
        <w:t xml:space="preserve"> </w:t>
      </w:r>
      <w:r w:rsidR="005A02C9">
        <w:t>of</w:t>
      </w:r>
      <w:r w:rsidR="005A02C9">
        <w:rPr>
          <w:spacing w:val="40"/>
        </w:rPr>
        <w:t xml:space="preserve"> </w:t>
      </w:r>
      <w:r w:rsidR="005A02C9">
        <w:t>the</w:t>
      </w:r>
      <w:r w:rsidR="005A02C9">
        <w:rPr>
          <w:spacing w:val="14"/>
        </w:rPr>
        <w:t xml:space="preserve"> </w:t>
      </w:r>
      <w:r w:rsidR="005A02C9">
        <w:rPr>
          <w:spacing w:val="-1"/>
        </w:rPr>
        <w:t>weapons</w:t>
      </w:r>
      <w:r w:rsidR="005A02C9">
        <w:rPr>
          <w:spacing w:val="14"/>
        </w:rPr>
        <w:t xml:space="preserve"> </w:t>
      </w:r>
      <w:r w:rsidR="005A02C9">
        <w:t>used</w:t>
      </w:r>
      <w:r w:rsidR="005A02C9">
        <w:rPr>
          <w:spacing w:val="14"/>
        </w:rPr>
        <w:t xml:space="preserve"> </w:t>
      </w:r>
      <w:r w:rsidR="005A02C9">
        <w:t>against</w:t>
      </w:r>
      <w:r w:rsidR="005A02C9">
        <w:rPr>
          <w:spacing w:val="14"/>
        </w:rPr>
        <w:t xml:space="preserve"> </w:t>
      </w:r>
      <w:r w:rsidR="005A02C9">
        <w:t>them.</w:t>
      </w:r>
      <w:r w:rsidR="005A02C9">
        <w:rPr>
          <w:spacing w:val="23"/>
        </w:rPr>
        <w:t xml:space="preserve"> </w:t>
      </w:r>
      <w:r w:rsidR="005A02C9">
        <w:t>Any hit</w:t>
      </w:r>
      <w:r w:rsidR="005A02C9">
        <w:rPr>
          <w:spacing w:val="50"/>
        </w:rPr>
        <w:t xml:space="preserve"> </w:t>
      </w:r>
      <w:r w:rsidR="005A02C9">
        <w:t xml:space="preserve">that scores an </w:t>
      </w:r>
      <w:r w:rsidR="005A02C9">
        <w:rPr>
          <w:spacing w:val="1"/>
        </w:rPr>
        <w:t>armor</w:t>
      </w:r>
      <w:r w:rsidR="005A02C9">
        <w:t xml:space="preserve"> penetration total of</w:t>
      </w:r>
      <w:r w:rsidR="005A02C9">
        <w:rPr>
          <w:spacing w:val="26"/>
        </w:rPr>
        <w:t xml:space="preserve"> </w:t>
      </w:r>
      <w:r w:rsidR="005A02C9">
        <w:t>11 or more</w:t>
      </w:r>
      <w:r w:rsidR="005A02C9">
        <w:rPr>
          <w:spacing w:val="22"/>
        </w:rPr>
        <w:t xml:space="preserve"> </w:t>
      </w:r>
      <w:r w:rsidR="005A02C9">
        <w:t>regardless</w:t>
      </w:r>
      <w:r w:rsidR="005A02C9">
        <w:rPr>
          <w:spacing w:val="17"/>
        </w:rPr>
        <w:t xml:space="preserve"> </w:t>
      </w:r>
      <w:r w:rsidR="005A02C9">
        <w:t>of</w:t>
      </w:r>
      <w:r w:rsidR="005A02C9">
        <w:rPr>
          <w:spacing w:val="43"/>
        </w:rPr>
        <w:t xml:space="preserve"> </w:t>
      </w:r>
      <w:r w:rsidR="005A02C9">
        <w:t>penetration</w:t>
      </w:r>
      <w:r w:rsidR="005A02C9">
        <w:rPr>
          <w:spacing w:val="17"/>
        </w:rPr>
        <w:t xml:space="preserve"> </w:t>
      </w:r>
      <w:r w:rsidR="005A02C9">
        <w:t>the</w:t>
      </w:r>
      <w:r w:rsidR="005A02C9">
        <w:rPr>
          <w:spacing w:val="17"/>
        </w:rPr>
        <w:t xml:space="preserve"> </w:t>
      </w:r>
      <w:r w:rsidR="005A02C9">
        <w:t>pilot</w:t>
      </w:r>
      <w:r w:rsidR="005A02C9">
        <w:rPr>
          <w:spacing w:val="17"/>
        </w:rPr>
        <w:t xml:space="preserve"> </w:t>
      </w:r>
      <w:r w:rsidR="005A02C9">
        <w:rPr>
          <w:spacing w:val="-1"/>
        </w:rPr>
        <w:t>must</w:t>
      </w:r>
      <w:r w:rsidR="005A02C9">
        <w:rPr>
          <w:spacing w:val="17"/>
        </w:rPr>
        <w:t xml:space="preserve"> </w:t>
      </w:r>
      <w:r w:rsidR="005A02C9">
        <w:rPr>
          <w:spacing w:val="-1"/>
        </w:rPr>
        <w:t>take</w:t>
      </w:r>
      <w:r w:rsidR="005A02C9">
        <w:rPr>
          <w:spacing w:val="17"/>
        </w:rPr>
        <w:t xml:space="preserve"> </w:t>
      </w:r>
      <w:r w:rsidR="005A02C9">
        <w:t>a</w:t>
      </w:r>
      <w:r w:rsidR="005A02C9">
        <w:rPr>
          <w:spacing w:val="17"/>
        </w:rPr>
        <w:t xml:space="preserve"> </w:t>
      </w:r>
      <w:r w:rsidR="005A02C9">
        <w:t>PS</w:t>
      </w:r>
      <w:r w:rsidR="005A02C9">
        <w:rPr>
          <w:spacing w:val="17"/>
        </w:rPr>
        <w:t xml:space="preserve"> </w:t>
      </w:r>
      <w:r w:rsidR="005A02C9">
        <w:t>roll</w:t>
      </w:r>
      <w:r w:rsidR="005A02C9">
        <w:rPr>
          <w:spacing w:val="17"/>
        </w:rPr>
        <w:t xml:space="preserve"> </w:t>
      </w:r>
      <w:r w:rsidR="005A02C9">
        <w:t>or</w:t>
      </w:r>
      <w:r w:rsidR="005A02C9">
        <w:rPr>
          <w:spacing w:val="17"/>
        </w:rPr>
        <w:t xml:space="preserve"> </w:t>
      </w:r>
      <w:r w:rsidR="005A02C9">
        <w:t>count</w:t>
      </w:r>
      <w:r w:rsidR="005A02C9">
        <w:rPr>
          <w:spacing w:val="17"/>
        </w:rPr>
        <w:t xml:space="preserve"> </w:t>
      </w:r>
      <w:r w:rsidR="005A02C9">
        <w:t>as</w:t>
      </w:r>
      <w:r w:rsidR="005A02C9">
        <w:rPr>
          <w:spacing w:val="26"/>
        </w:rPr>
        <w:t xml:space="preserve"> </w:t>
      </w:r>
      <w:r w:rsidR="005A02C9">
        <w:t>stunned</w:t>
      </w:r>
      <w:r w:rsidR="005A02C9">
        <w:rPr>
          <w:spacing w:val="34"/>
        </w:rPr>
        <w:t xml:space="preserve"> </w:t>
      </w:r>
      <w:r w:rsidR="005A02C9">
        <w:t>next</w:t>
      </w:r>
      <w:r w:rsidR="005A02C9">
        <w:rPr>
          <w:spacing w:val="34"/>
        </w:rPr>
        <w:t xml:space="preserve"> </w:t>
      </w:r>
      <w:r w:rsidR="005A02C9">
        <w:t>turn.</w:t>
      </w:r>
      <w:r w:rsidR="005A02C9">
        <w:rPr>
          <w:spacing w:val="34"/>
        </w:rPr>
        <w:t xml:space="preserve"> </w:t>
      </w:r>
      <w:r w:rsidR="005A02C9">
        <w:t>Concussion</w:t>
      </w:r>
      <w:r w:rsidR="005A02C9">
        <w:rPr>
          <w:spacing w:val="34"/>
        </w:rPr>
        <w:t xml:space="preserve"> </w:t>
      </w:r>
      <w:r w:rsidR="005A02C9">
        <w:t>is</w:t>
      </w:r>
      <w:r w:rsidR="005A02C9">
        <w:rPr>
          <w:spacing w:val="34"/>
        </w:rPr>
        <w:t xml:space="preserve"> </w:t>
      </w:r>
      <w:r w:rsidR="005A02C9">
        <w:t>ignored</w:t>
      </w:r>
      <w:r w:rsidR="005A02C9">
        <w:rPr>
          <w:spacing w:val="34"/>
        </w:rPr>
        <w:t xml:space="preserve"> </w:t>
      </w:r>
      <w:r w:rsidR="005A02C9">
        <w:t>if</w:t>
      </w:r>
      <w:r w:rsidR="005A02C9">
        <w:rPr>
          <w:spacing w:val="10"/>
        </w:rPr>
        <w:t xml:space="preserve"> </w:t>
      </w:r>
      <w:r w:rsidR="005A02C9">
        <w:t>the</w:t>
      </w:r>
      <w:r w:rsidR="005A02C9">
        <w:rPr>
          <w:spacing w:val="34"/>
        </w:rPr>
        <w:t xml:space="preserve"> </w:t>
      </w:r>
      <w:r w:rsidR="005A02C9">
        <w:t>pilot</w:t>
      </w:r>
      <w:r w:rsidR="005A02C9">
        <w:rPr>
          <w:spacing w:val="34"/>
        </w:rPr>
        <w:t xml:space="preserve"> </w:t>
      </w:r>
      <w:r w:rsidR="005A02C9">
        <w:t>is</w:t>
      </w:r>
      <w:r w:rsidR="005A02C9">
        <w:rPr>
          <w:spacing w:val="34"/>
        </w:rPr>
        <w:t xml:space="preserve"> </w:t>
      </w:r>
      <w:r w:rsidR="005A02C9">
        <w:t>in</w:t>
      </w:r>
      <w:r w:rsidR="005A02C9">
        <w:rPr>
          <w:spacing w:val="34"/>
        </w:rPr>
        <w:t xml:space="preserve"> </w:t>
      </w:r>
      <w:r w:rsidR="005A02C9">
        <w:t>close</w:t>
      </w:r>
      <w:r w:rsidR="005A02C9">
        <w:rPr>
          <w:spacing w:val="24"/>
        </w:rPr>
        <w:t xml:space="preserve"> </w:t>
      </w:r>
      <w:r w:rsidR="005A02C9">
        <w:t>combat</w:t>
      </w:r>
      <w:r w:rsidR="005A02C9">
        <w:rPr>
          <w:spacing w:val="5"/>
        </w:rPr>
        <w:t xml:space="preserve"> </w:t>
      </w:r>
      <w:r w:rsidR="005A02C9">
        <w:t>as</w:t>
      </w:r>
      <w:r w:rsidR="005A02C9">
        <w:rPr>
          <w:spacing w:val="5"/>
        </w:rPr>
        <w:t xml:space="preserve"> </w:t>
      </w:r>
      <w:r w:rsidR="005A02C9">
        <w:t>the</w:t>
      </w:r>
      <w:r w:rsidR="005A02C9">
        <w:rPr>
          <w:spacing w:val="5"/>
        </w:rPr>
        <w:t xml:space="preserve"> </w:t>
      </w:r>
      <w:r w:rsidR="005A02C9">
        <w:t>desperation</w:t>
      </w:r>
      <w:r w:rsidR="005A02C9">
        <w:rPr>
          <w:spacing w:val="5"/>
        </w:rPr>
        <w:t xml:space="preserve"> </w:t>
      </w:r>
      <w:r w:rsidR="005A02C9">
        <w:t>to</w:t>
      </w:r>
      <w:r w:rsidR="005A02C9">
        <w:rPr>
          <w:spacing w:val="5"/>
        </w:rPr>
        <w:t xml:space="preserve"> </w:t>
      </w:r>
      <w:r w:rsidR="005A02C9">
        <w:rPr>
          <w:spacing w:val="-1"/>
        </w:rPr>
        <w:t>stay</w:t>
      </w:r>
      <w:r w:rsidR="005A02C9">
        <w:rPr>
          <w:spacing w:val="5"/>
        </w:rPr>
        <w:t xml:space="preserve"> </w:t>
      </w:r>
      <w:r w:rsidR="005A02C9">
        <w:rPr>
          <w:spacing w:val="-2"/>
        </w:rPr>
        <w:t>alive</w:t>
      </w:r>
      <w:r w:rsidR="005A02C9">
        <w:rPr>
          <w:spacing w:val="5"/>
        </w:rPr>
        <w:t xml:space="preserve"> </w:t>
      </w:r>
      <w:r w:rsidR="005A02C9">
        <w:rPr>
          <w:spacing w:val="-1"/>
        </w:rPr>
        <w:t>overrides</w:t>
      </w:r>
      <w:r w:rsidR="005A02C9">
        <w:rPr>
          <w:spacing w:val="5"/>
        </w:rPr>
        <w:t xml:space="preserve"> </w:t>
      </w:r>
      <w:r w:rsidR="005A02C9">
        <w:t>any</w:t>
      </w:r>
      <w:r w:rsidR="005A02C9">
        <w:rPr>
          <w:spacing w:val="5"/>
        </w:rPr>
        <w:t xml:space="preserve"> </w:t>
      </w:r>
      <w:r w:rsidR="005A02C9">
        <w:t>pain</w:t>
      </w:r>
      <w:r w:rsidR="005A02C9">
        <w:rPr>
          <w:spacing w:val="5"/>
        </w:rPr>
        <w:t xml:space="preserve"> </w:t>
      </w:r>
      <w:r w:rsidR="005A02C9">
        <w:t>caused.</w:t>
      </w:r>
    </w:p>
    <w:p w:rsidR="00F87A27" w:rsidRDefault="005A02C9">
      <w:pPr>
        <w:pStyle w:val="BodyText"/>
        <w:spacing w:before="116" w:line="223" w:lineRule="exact"/>
        <w:ind w:left="203"/>
        <w:jc w:val="both"/>
      </w:pPr>
      <w:r>
        <w:rPr>
          <w:spacing w:val="4"/>
        </w:rPr>
        <w:t>Damage</w:t>
      </w:r>
      <w:r>
        <w:rPr>
          <w:spacing w:val="18"/>
        </w:rPr>
        <w:t xml:space="preserve"> </w:t>
      </w:r>
      <w:r>
        <w:rPr>
          <w:spacing w:val="5"/>
        </w:rPr>
        <w:t>Rolls</w:t>
      </w:r>
    </w:p>
    <w:p w:rsidR="00F87A27" w:rsidRDefault="005A02C9">
      <w:pPr>
        <w:pStyle w:val="BodyText"/>
        <w:spacing w:before="1" w:line="234" w:lineRule="auto"/>
        <w:ind w:left="203" w:right="6053"/>
        <w:jc w:val="both"/>
      </w:pPr>
      <w:r>
        <w:t>If</w:t>
      </w:r>
      <w:r>
        <w:rPr>
          <w:spacing w:val="46"/>
        </w:rPr>
        <w:t xml:space="preserve"> </w:t>
      </w:r>
      <w:r>
        <w:t>the</w:t>
      </w:r>
      <w:r>
        <w:rPr>
          <w:spacing w:val="20"/>
        </w:rPr>
        <w:t xml:space="preserve"> </w:t>
      </w:r>
      <w:r>
        <w:t>Mobile</w:t>
      </w:r>
      <w:r>
        <w:rPr>
          <w:spacing w:val="20"/>
        </w:rPr>
        <w:t xml:space="preserve"> </w:t>
      </w:r>
      <w:r>
        <w:t>Suits</w:t>
      </w:r>
      <w:r>
        <w:rPr>
          <w:spacing w:val="20"/>
        </w:rPr>
        <w:t xml:space="preserve"> </w:t>
      </w:r>
      <w:r>
        <w:rPr>
          <w:spacing w:val="1"/>
        </w:rPr>
        <w:t>armor</w:t>
      </w:r>
      <w:r>
        <w:rPr>
          <w:spacing w:val="20"/>
        </w:rPr>
        <w:t xml:space="preserve"> </w:t>
      </w:r>
      <w:r>
        <w:t>is</w:t>
      </w:r>
      <w:r>
        <w:rPr>
          <w:spacing w:val="20"/>
        </w:rPr>
        <w:t xml:space="preserve"> </w:t>
      </w:r>
      <w:r>
        <w:rPr>
          <w:spacing w:val="-1"/>
        </w:rPr>
        <w:t>breached</w:t>
      </w:r>
      <w:r>
        <w:rPr>
          <w:spacing w:val="20"/>
        </w:rPr>
        <w:t xml:space="preserve"> </w:t>
      </w:r>
      <w:r>
        <w:rPr>
          <w:spacing w:val="-1"/>
        </w:rPr>
        <w:t>make</w:t>
      </w:r>
      <w:r>
        <w:rPr>
          <w:spacing w:val="20"/>
        </w:rPr>
        <w:t xml:space="preserve"> </w:t>
      </w:r>
      <w:r>
        <w:t>a</w:t>
      </w:r>
      <w:r>
        <w:rPr>
          <w:spacing w:val="20"/>
        </w:rPr>
        <w:t xml:space="preserve"> </w:t>
      </w:r>
      <w:r>
        <w:t>Damage</w:t>
      </w:r>
      <w:r>
        <w:rPr>
          <w:spacing w:val="20"/>
        </w:rPr>
        <w:t xml:space="preserve"> </w:t>
      </w:r>
      <w:r>
        <w:t>roll</w:t>
      </w:r>
      <w:r>
        <w:rPr>
          <w:spacing w:val="20"/>
        </w:rPr>
        <w:t xml:space="preserve"> </w:t>
      </w:r>
      <w:r>
        <w:t>to</w:t>
      </w:r>
      <w:r>
        <w:rPr>
          <w:spacing w:val="20"/>
        </w:rPr>
        <w:t xml:space="preserve"> </w:t>
      </w:r>
      <w:r>
        <w:t>see</w:t>
      </w:r>
      <w:r>
        <w:rPr>
          <w:spacing w:val="22"/>
        </w:rPr>
        <w:t xml:space="preserve"> </w:t>
      </w:r>
      <w:r>
        <w:t>what</w:t>
      </w:r>
      <w:r>
        <w:rPr>
          <w:spacing w:val="10"/>
        </w:rPr>
        <w:t xml:space="preserve"> </w:t>
      </w:r>
      <w:r>
        <w:rPr>
          <w:spacing w:val="-1"/>
        </w:rPr>
        <w:t>happens.</w:t>
      </w:r>
      <w:r>
        <w:rPr>
          <w:spacing w:val="10"/>
        </w:rPr>
        <w:t xml:space="preserve"> </w:t>
      </w:r>
      <w:r>
        <w:rPr>
          <w:spacing w:val="-2"/>
        </w:rPr>
        <w:t>Roll</w:t>
      </w:r>
      <w:r>
        <w:rPr>
          <w:spacing w:val="10"/>
        </w:rPr>
        <w:t xml:space="preserve"> </w:t>
      </w:r>
      <w:r>
        <w:t>a</w:t>
      </w:r>
      <w:r>
        <w:rPr>
          <w:spacing w:val="10"/>
        </w:rPr>
        <w:t xml:space="preserve"> </w:t>
      </w:r>
      <w:r>
        <w:t>D6</w:t>
      </w:r>
      <w:r>
        <w:rPr>
          <w:spacing w:val="10"/>
        </w:rPr>
        <w:t xml:space="preserve"> </w:t>
      </w:r>
      <w:r>
        <w:t>and</w:t>
      </w:r>
      <w:r>
        <w:rPr>
          <w:spacing w:val="10"/>
        </w:rPr>
        <w:t xml:space="preserve"> </w:t>
      </w:r>
      <w:r>
        <w:t>look</w:t>
      </w:r>
      <w:r>
        <w:rPr>
          <w:spacing w:val="10"/>
        </w:rPr>
        <w:t xml:space="preserve"> </w:t>
      </w:r>
      <w:r>
        <w:t>up</w:t>
      </w:r>
      <w:r>
        <w:rPr>
          <w:spacing w:val="10"/>
        </w:rPr>
        <w:t xml:space="preserve"> </w:t>
      </w:r>
      <w:r>
        <w:t>the</w:t>
      </w:r>
      <w:r>
        <w:rPr>
          <w:spacing w:val="10"/>
        </w:rPr>
        <w:t xml:space="preserve"> </w:t>
      </w:r>
      <w:r>
        <w:t>result</w:t>
      </w:r>
      <w:r>
        <w:rPr>
          <w:spacing w:val="10"/>
        </w:rPr>
        <w:t xml:space="preserve"> </w:t>
      </w:r>
      <w:r>
        <w:t>on</w:t>
      </w:r>
      <w:r>
        <w:rPr>
          <w:spacing w:val="10"/>
        </w:rPr>
        <w:t xml:space="preserve"> </w:t>
      </w:r>
      <w:r>
        <w:t>the</w:t>
      </w:r>
      <w:r>
        <w:rPr>
          <w:spacing w:val="10"/>
        </w:rPr>
        <w:t xml:space="preserve"> </w:t>
      </w:r>
      <w:r>
        <w:t>appropriate</w:t>
      </w:r>
      <w:r>
        <w:rPr>
          <w:spacing w:val="23"/>
        </w:rPr>
        <w:t xml:space="preserve"> </w:t>
      </w:r>
      <w:r>
        <w:t>Damage</w:t>
      </w:r>
      <w:r>
        <w:rPr>
          <w:spacing w:val="32"/>
        </w:rPr>
        <w:t xml:space="preserve"> </w:t>
      </w:r>
      <w:r>
        <w:rPr>
          <w:spacing w:val="-3"/>
        </w:rPr>
        <w:t>Table.</w:t>
      </w:r>
      <w:r>
        <w:rPr>
          <w:spacing w:val="32"/>
        </w:rPr>
        <w:t xml:space="preserve"> </w:t>
      </w:r>
      <w:r>
        <w:t>Please</w:t>
      </w:r>
      <w:r>
        <w:rPr>
          <w:spacing w:val="32"/>
        </w:rPr>
        <w:t xml:space="preserve"> </w:t>
      </w:r>
      <w:r>
        <w:t>note</w:t>
      </w:r>
      <w:r>
        <w:rPr>
          <w:spacing w:val="32"/>
        </w:rPr>
        <w:t xml:space="preserve"> </w:t>
      </w:r>
      <w:r>
        <w:t>there</w:t>
      </w:r>
      <w:r>
        <w:rPr>
          <w:spacing w:val="32"/>
        </w:rPr>
        <w:t xml:space="preserve"> </w:t>
      </w:r>
      <w:r>
        <w:t>are</w:t>
      </w:r>
      <w:r>
        <w:rPr>
          <w:spacing w:val="32"/>
        </w:rPr>
        <w:t xml:space="preserve"> </w:t>
      </w:r>
      <w:r>
        <w:t>separate</w:t>
      </w:r>
      <w:r>
        <w:rPr>
          <w:spacing w:val="32"/>
        </w:rPr>
        <w:t xml:space="preserve"> </w:t>
      </w:r>
      <w:r>
        <w:t>Damage</w:t>
      </w:r>
      <w:r>
        <w:rPr>
          <w:spacing w:val="32"/>
        </w:rPr>
        <w:t xml:space="preserve"> </w:t>
      </w:r>
      <w:r>
        <w:t>tables</w:t>
      </w:r>
      <w:r>
        <w:rPr>
          <w:spacing w:val="32"/>
        </w:rPr>
        <w:t xml:space="preserve"> </w:t>
      </w:r>
      <w:r>
        <w:t>for</w:t>
      </w:r>
      <w:r>
        <w:rPr>
          <w:spacing w:val="26"/>
        </w:rPr>
        <w:t xml:space="preserve"> </w:t>
      </w:r>
      <w:r>
        <w:t>glancing</w:t>
      </w:r>
      <w:r>
        <w:rPr>
          <w:spacing w:val="5"/>
        </w:rPr>
        <w:t xml:space="preserve"> </w:t>
      </w:r>
      <w:r>
        <w:t>and</w:t>
      </w:r>
      <w:r>
        <w:rPr>
          <w:spacing w:val="5"/>
        </w:rPr>
        <w:t xml:space="preserve"> </w:t>
      </w:r>
      <w:r>
        <w:t>penetrating</w:t>
      </w:r>
      <w:r>
        <w:rPr>
          <w:spacing w:val="5"/>
        </w:rPr>
        <w:t xml:space="preserve"> </w:t>
      </w:r>
      <w:r>
        <w:rPr>
          <w:spacing w:val="-2"/>
        </w:rPr>
        <w:t>hits.</w:t>
      </w:r>
    </w:p>
    <w:p w:rsidR="00F87A27" w:rsidRDefault="005A02C9">
      <w:pPr>
        <w:spacing w:before="94" w:line="220" w:lineRule="exact"/>
        <w:ind w:left="203" w:right="6054"/>
        <w:jc w:val="both"/>
        <w:rPr>
          <w:rFonts w:ascii="Garamond" w:eastAsia="Garamond" w:hAnsi="Garamond" w:cs="Garamond"/>
          <w:sz w:val="20"/>
          <w:szCs w:val="20"/>
        </w:rPr>
      </w:pPr>
      <w:r>
        <w:rPr>
          <w:rFonts w:ascii="Garamond" w:eastAsia="Garamond" w:hAnsi="Garamond" w:cs="Garamond"/>
          <w:i/>
          <w:sz w:val="20"/>
          <w:szCs w:val="20"/>
        </w:rPr>
        <w:t>Note</w:t>
      </w:r>
      <w:r>
        <w:rPr>
          <w:rFonts w:ascii="Garamond" w:eastAsia="Garamond" w:hAnsi="Garamond" w:cs="Garamond"/>
          <w:i/>
          <w:spacing w:val="7"/>
          <w:sz w:val="20"/>
          <w:szCs w:val="20"/>
        </w:rPr>
        <w:t xml:space="preserve"> </w:t>
      </w:r>
      <w:r>
        <w:rPr>
          <w:rFonts w:ascii="Garamond" w:eastAsia="Garamond" w:hAnsi="Garamond" w:cs="Garamond"/>
          <w:i/>
          <w:sz w:val="20"/>
          <w:szCs w:val="20"/>
        </w:rPr>
        <w:t>on</w:t>
      </w:r>
      <w:r>
        <w:rPr>
          <w:rFonts w:ascii="Garamond" w:eastAsia="Garamond" w:hAnsi="Garamond" w:cs="Garamond"/>
          <w:i/>
          <w:spacing w:val="7"/>
          <w:sz w:val="20"/>
          <w:szCs w:val="20"/>
        </w:rPr>
        <w:t xml:space="preserve"> </w:t>
      </w:r>
      <w:r>
        <w:rPr>
          <w:rFonts w:ascii="Garamond" w:eastAsia="Garamond" w:hAnsi="Garamond" w:cs="Garamond"/>
          <w:i/>
          <w:sz w:val="20"/>
          <w:szCs w:val="20"/>
        </w:rPr>
        <w:t>Stun</w:t>
      </w:r>
      <w:r>
        <w:rPr>
          <w:rFonts w:ascii="Garamond" w:eastAsia="Garamond" w:hAnsi="Garamond" w:cs="Garamond"/>
          <w:i/>
          <w:spacing w:val="7"/>
          <w:sz w:val="20"/>
          <w:szCs w:val="20"/>
        </w:rPr>
        <w:t xml:space="preserve"> </w:t>
      </w:r>
      <w:r>
        <w:rPr>
          <w:rFonts w:ascii="Garamond" w:eastAsia="Garamond" w:hAnsi="Garamond" w:cs="Garamond"/>
          <w:i/>
          <w:sz w:val="20"/>
          <w:szCs w:val="20"/>
        </w:rPr>
        <w:t>and</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shaken</w:t>
      </w:r>
      <w:r>
        <w:rPr>
          <w:rFonts w:ascii="Garamond" w:eastAsia="Garamond" w:hAnsi="Garamond" w:cs="Garamond"/>
          <w:i/>
          <w:spacing w:val="7"/>
          <w:sz w:val="20"/>
          <w:szCs w:val="20"/>
        </w:rPr>
        <w:t xml:space="preserve"> </w:t>
      </w:r>
      <w:r>
        <w:rPr>
          <w:rFonts w:ascii="Garamond" w:eastAsia="Garamond" w:hAnsi="Garamond" w:cs="Garamond"/>
          <w:i/>
          <w:sz w:val="20"/>
          <w:szCs w:val="20"/>
        </w:rPr>
        <w:t>results</w:t>
      </w:r>
      <w:r>
        <w:rPr>
          <w:rFonts w:ascii="Garamond" w:eastAsia="Garamond" w:hAnsi="Garamond" w:cs="Garamond"/>
          <w:i/>
          <w:spacing w:val="7"/>
          <w:sz w:val="20"/>
          <w:szCs w:val="20"/>
        </w:rPr>
        <w:t xml:space="preserve"> </w:t>
      </w:r>
      <w:r>
        <w:rPr>
          <w:rFonts w:ascii="Garamond" w:eastAsia="Garamond" w:hAnsi="Garamond" w:cs="Garamond"/>
          <w:i/>
          <w:sz w:val="20"/>
          <w:szCs w:val="20"/>
        </w:rPr>
        <w:t>–</w:t>
      </w:r>
      <w:r>
        <w:rPr>
          <w:rFonts w:ascii="Garamond" w:eastAsia="Garamond" w:hAnsi="Garamond" w:cs="Garamond"/>
          <w:i/>
          <w:spacing w:val="7"/>
          <w:sz w:val="20"/>
          <w:szCs w:val="20"/>
        </w:rPr>
        <w:t xml:space="preserve"> </w:t>
      </w:r>
      <w:r>
        <w:rPr>
          <w:rFonts w:ascii="Garamond" w:eastAsia="Garamond" w:hAnsi="Garamond" w:cs="Garamond"/>
          <w:i/>
          <w:sz w:val="20"/>
          <w:szCs w:val="20"/>
        </w:rPr>
        <w:t>Do</w:t>
      </w:r>
      <w:r>
        <w:rPr>
          <w:rFonts w:ascii="Garamond" w:eastAsia="Garamond" w:hAnsi="Garamond" w:cs="Garamond"/>
          <w:i/>
          <w:spacing w:val="7"/>
          <w:sz w:val="20"/>
          <w:szCs w:val="20"/>
        </w:rPr>
        <w:t xml:space="preserve"> </w:t>
      </w:r>
      <w:r>
        <w:rPr>
          <w:rFonts w:ascii="Garamond" w:eastAsia="Garamond" w:hAnsi="Garamond" w:cs="Garamond"/>
          <w:i/>
          <w:sz w:val="20"/>
          <w:szCs w:val="20"/>
        </w:rPr>
        <w:t>not</w:t>
      </w:r>
      <w:r>
        <w:rPr>
          <w:rFonts w:ascii="Garamond" w:eastAsia="Garamond" w:hAnsi="Garamond" w:cs="Garamond"/>
          <w:i/>
          <w:spacing w:val="7"/>
          <w:sz w:val="20"/>
          <w:szCs w:val="20"/>
        </w:rPr>
        <w:t xml:space="preserve"> </w:t>
      </w:r>
      <w:r>
        <w:rPr>
          <w:rFonts w:ascii="Garamond" w:eastAsia="Garamond" w:hAnsi="Garamond" w:cs="Garamond"/>
          <w:i/>
          <w:sz w:val="20"/>
          <w:szCs w:val="20"/>
        </w:rPr>
        <w:t>add</w:t>
      </w:r>
      <w:r>
        <w:rPr>
          <w:rFonts w:ascii="Garamond" w:eastAsia="Garamond" w:hAnsi="Garamond" w:cs="Garamond"/>
          <w:i/>
          <w:spacing w:val="7"/>
          <w:sz w:val="20"/>
          <w:szCs w:val="20"/>
        </w:rPr>
        <w:t xml:space="preserve"> </w:t>
      </w:r>
      <w:r>
        <w:rPr>
          <w:rFonts w:ascii="Garamond" w:eastAsia="Garamond" w:hAnsi="Garamond" w:cs="Garamond"/>
          <w:i/>
          <w:sz w:val="20"/>
          <w:szCs w:val="20"/>
        </w:rPr>
        <w:t>them</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together</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you</w:t>
      </w:r>
      <w:r>
        <w:rPr>
          <w:rFonts w:ascii="Garamond" w:eastAsia="Garamond" w:hAnsi="Garamond" w:cs="Garamond"/>
          <w:i/>
          <w:spacing w:val="7"/>
          <w:sz w:val="20"/>
          <w:szCs w:val="20"/>
        </w:rPr>
        <w:t xml:space="preserve"> </w:t>
      </w:r>
      <w:r>
        <w:rPr>
          <w:rFonts w:ascii="Garamond" w:eastAsia="Garamond" w:hAnsi="Garamond" w:cs="Garamond"/>
          <w:i/>
          <w:sz w:val="20"/>
          <w:szCs w:val="20"/>
        </w:rPr>
        <w:t>can</w:t>
      </w:r>
      <w:r>
        <w:rPr>
          <w:rFonts w:ascii="Garamond" w:eastAsia="Garamond" w:hAnsi="Garamond" w:cs="Garamond"/>
          <w:i/>
          <w:spacing w:val="7"/>
          <w:sz w:val="20"/>
          <w:szCs w:val="20"/>
        </w:rPr>
        <w:t xml:space="preserve"> </w:t>
      </w:r>
      <w:r>
        <w:rPr>
          <w:rFonts w:ascii="Garamond" w:eastAsia="Garamond" w:hAnsi="Garamond" w:cs="Garamond"/>
          <w:i/>
          <w:sz w:val="20"/>
          <w:szCs w:val="20"/>
        </w:rPr>
        <w:t>only</w:t>
      </w:r>
      <w:r>
        <w:rPr>
          <w:rFonts w:ascii="Garamond" w:eastAsia="Garamond" w:hAnsi="Garamond" w:cs="Garamond"/>
          <w:i/>
          <w:spacing w:val="7"/>
          <w:sz w:val="20"/>
          <w:szCs w:val="20"/>
        </w:rPr>
        <w:t xml:space="preserve"> </w:t>
      </w:r>
      <w:r>
        <w:rPr>
          <w:rFonts w:ascii="Garamond" w:eastAsia="Garamond" w:hAnsi="Garamond" w:cs="Garamond"/>
          <w:i/>
          <w:sz w:val="20"/>
          <w:szCs w:val="20"/>
        </w:rPr>
        <w:t>get</w:t>
      </w:r>
      <w:r>
        <w:rPr>
          <w:rFonts w:ascii="Garamond" w:eastAsia="Garamond" w:hAnsi="Garamond" w:cs="Garamond"/>
          <w:i/>
          <w:spacing w:val="20"/>
          <w:sz w:val="20"/>
          <w:szCs w:val="20"/>
        </w:rPr>
        <w:t xml:space="preserve"> </w:t>
      </w:r>
      <w:r>
        <w:rPr>
          <w:rFonts w:ascii="Garamond" w:eastAsia="Garamond" w:hAnsi="Garamond" w:cs="Garamond"/>
          <w:i/>
          <w:sz w:val="20"/>
          <w:szCs w:val="20"/>
        </w:rPr>
        <w:t>stunned</w:t>
      </w:r>
      <w:r>
        <w:rPr>
          <w:rFonts w:ascii="Garamond" w:eastAsia="Garamond" w:hAnsi="Garamond" w:cs="Garamond"/>
          <w:i/>
          <w:spacing w:val="5"/>
          <w:sz w:val="20"/>
          <w:szCs w:val="20"/>
        </w:rPr>
        <w:t xml:space="preserve"> </w:t>
      </w:r>
      <w:r>
        <w:rPr>
          <w:rFonts w:ascii="Garamond" w:eastAsia="Garamond" w:hAnsi="Garamond" w:cs="Garamond"/>
          <w:i/>
          <w:sz w:val="20"/>
          <w:szCs w:val="20"/>
        </w:rPr>
        <w:t>and</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shaken</w:t>
      </w:r>
      <w:r>
        <w:rPr>
          <w:rFonts w:ascii="Garamond" w:eastAsia="Garamond" w:hAnsi="Garamond" w:cs="Garamond"/>
          <w:i/>
          <w:spacing w:val="5"/>
          <w:sz w:val="20"/>
          <w:szCs w:val="20"/>
        </w:rPr>
        <w:t xml:space="preserve"> </w:t>
      </w:r>
      <w:r>
        <w:rPr>
          <w:rFonts w:ascii="Garamond" w:eastAsia="Garamond" w:hAnsi="Garamond" w:cs="Garamond"/>
          <w:i/>
          <w:sz w:val="20"/>
          <w:szCs w:val="20"/>
        </w:rPr>
        <w:t>once</w:t>
      </w:r>
      <w:r>
        <w:rPr>
          <w:rFonts w:ascii="Garamond" w:eastAsia="Garamond" w:hAnsi="Garamond" w:cs="Garamond"/>
          <w:i/>
          <w:spacing w:val="5"/>
          <w:sz w:val="20"/>
          <w:szCs w:val="20"/>
        </w:rPr>
        <w:t xml:space="preserve"> </w:t>
      </w:r>
      <w:r>
        <w:rPr>
          <w:rFonts w:ascii="Garamond" w:eastAsia="Garamond" w:hAnsi="Garamond" w:cs="Garamond"/>
          <w:i/>
          <w:sz w:val="20"/>
          <w:szCs w:val="20"/>
        </w:rPr>
        <w:t>per</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turn.</w:t>
      </w:r>
      <w:r>
        <w:rPr>
          <w:rFonts w:ascii="Garamond" w:eastAsia="Garamond" w:hAnsi="Garamond" w:cs="Garamond"/>
          <w:i/>
          <w:spacing w:val="5"/>
          <w:sz w:val="20"/>
          <w:szCs w:val="20"/>
        </w:rPr>
        <w:t xml:space="preserve"> </w:t>
      </w:r>
      <w:r>
        <w:rPr>
          <w:rFonts w:ascii="Garamond" w:eastAsia="Garamond" w:hAnsi="Garamond" w:cs="Garamond"/>
          <w:i/>
          <w:sz w:val="20"/>
          <w:szCs w:val="20"/>
        </w:rPr>
        <w:t>These</w:t>
      </w:r>
      <w:r>
        <w:rPr>
          <w:rFonts w:ascii="Garamond" w:eastAsia="Garamond" w:hAnsi="Garamond" w:cs="Garamond"/>
          <w:i/>
          <w:spacing w:val="5"/>
          <w:sz w:val="20"/>
          <w:szCs w:val="20"/>
        </w:rPr>
        <w:t xml:space="preserve"> </w:t>
      </w:r>
      <w:r>
        <w:rPr>
          <w:rFonts w:ascii="Garamond" w:eastAsia="Garamond" w:hAnsi="Garamond" w:cs="Garamond"/>
          <w:i/>
          <w:sz w:val="20"/>
          <w:szCs w:val="20"/>
        </w:rPr>
        <w:t>results</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5"/>
          <w:sz w:val="20"/>
          <w:szCs w:val="20"/>
        </w:rPr>
        <w:t xml:space="preserve"> </w:t>
      </w:r>
      <w:r>
        <w:rPr>
          <w:rFonts w:ascii="Garamond" w:eastAsia="Garamond" w:hAnsi="Garamond" w:cs="Garamond"/>
          <w:i/>
          <w:sz w:val="20"/>
          <w:szCs w:val="20"/>
        </w:rPr>
        <w:t>not</w:t>
      </w:r>
      <w:r>
        <w:rPr>
          <w:rFonts w:ascii="Garamond" w:eastAsia="Garamond" w:hAnsi="Garamond" w:cs="Garamond"/>
          <w:i/>
          <w:spacing w:val="5"/>
          <w:sz w:val="20"/>
          <w:szCs w:val="20"/>
        </w:rPr>
        <w:t xml:space="preserve"> </w:t>
      </w:r>
      <w:r>
        <w:rPr>
          <w:rFonts w:ascii="Garamond" w:eastAsia="Garamond" w:hAnsi="Garamond" w:cs="Garamond"/>
          <w:i/>
          <w:sz w:val="20"/>
          <w:szCs w:val="20"/>
        </w:rPr>
        <w:t>accumulative.</w:t>
      </w:r>
    </w:p>
    <w:p w:rsidR="00F87A27" w:rsidRDefault="00F87A27">
      <w:pPr>
        <w:spacing w:before="9"/>
        <w:rPr>
          <w:rFonts w:ascii="Garamond" w:eastAsia="Garamond" w:hAnsi="Garamond" w:cs="Garamond"/>
          <w:i/>
          <w:sz w:val="8"/>
          <w:szCs w:val="8"/>
        </w:rPr>
      </w:pPr>
    </w:p>
    <w:p w:rsidR="00F87A27" w:rsidRDefault="00E86CF6">
      <w:pPr>
        <w:pStyle w:val="BodyText"/>
        <w:tabs>
          <w:tab w:val="left" w:pos="6131"/>
        </w:tabs>
        <w:spacing w:line="200" w:lineRule="atLeast"/>
        <w:ind w:left="192"/>
        <w:rPr>
          <w:rFonts w:cs="Garamond"/>
        </w:rPr>
      </w:pPr>
      <w:r w:rsidRPr="00E86CF6">
        <w:rPr>
          <w:rFonts w:asciiTheme="minorHAnsi" w:eastAsiaTheme="minorHAnsi" w:hAnsiTheme="minorHAnsi"/>
          <w:sz w:val="22"/>
          <w:szCs w:val="22"/>
        </w:rPr>
        <w:pict>
          <v:shape id="_x0000_s1471" type="#_x0000_t202" style="position:absolute;left:0;text-align:left;margin-left:332.8pt;margin-top:180.4pt;width:263pt;height:164.9pt;z-index:251629056;mso-position-horizontal-relative:page" filled="f" strokeweight="1pt">
            <v:textbox inset="0,0,0,0">
              <w:txbxContent>
                <w:p w:rsidR="003D39BA" w:rsidRDefault="003D39BA">
                  <w:pPr>
                    <w:spacing w:before="94"/>
                    <w:ind w:left="989"/>
                    <w:rPr>
                      <w:rFonts w:ascii="Helvetica" w:eastAsia="Helvetica" w:hAnsi="Helvetica" w:cs="Helvetica"/>
                      <w:sz w:val="17"/>
                      <w:szCs w:val="17"/>
                    </w:rPr>
                  </w:pPr>
                  <w:r>
                    <w:rPr>
                      <w:rFonts w:ascii="Arial"/>
                      <w:b/>
                      <w:spacing w:val="-1"/>
                      <w:sz w:val="17"/>
                    </w:rPr>
                    <w:t>Vehicle</w:t>
                  </w:r>
                  <w:r>
                    <w:rPr>
                      <w:rFonts w:ascii="Arial"/>
                      <w:b/>
                      <w:spacing w:val="4"/>
                      <w:sz w:val="17"/>
                    </w:rPr>
                    <w:t xml:space="preserve"> </w:t>
                  </w:r>
                  <w:r>
                    <w:rPr>
                      <w:rFonts w:ascii="Helvetica"/>
                      <w:b/>
                      <w:spacing w:val="-1"/>
                      <w:sz w:val="17"/>
                    </w:rPr>
                    <w:t>Penetrating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rsidR="003D39BA" w:rsidRDefault="003D39BA">
                  <w:pPr>
                    <w:spacing w:before="103"/>
                    <w:ind w:left="173"/>
                    <w:jc w:val="both"/>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b/>
                      <w:spacing w:val="-1"/>
                      <w:sz w:val="17"/>
                    </w:rPr>
                    <w:t>Stunned</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rsidR="003D39BA" w:rsidRDefault="003D39BA">
                  <w:pPr>
                    <w:pStyle w:val="BodyText"/>
                    <w:spacing w:before="123" w:line="256" w:lineRule="auto"/>
                    <w:ind w:right="120" w:firstLine="52"/>
                    <w:jc w:val="both"/>
                  </w:pPr>
                  <w:r>
                    <w:t>2</w:t>
                  </w:r>
                  <w:r>
                    <w:rPr>
                      <w:spacing w:val="15"/>
                    </w:rPr>
                    <w:t xml:space="preserve"> </w:t>
                  </w:r>
                  <w:r>
                    <w:rPr>
                      <w:rFonts w:cs="Garamond"/>
                      <w:b/>
                      <w:bCs/>
                    </w:rPr>
                    <w:t>Armarment</w:t>
                  </w:r>
                  <w:r>
                    <w:rPr>
                      <w:rFonts w:cs="Garamond"/>
                      <w:b/>
                      <w:bCs/>
                      <w:spacing w:val="15"/>
                    </w:rPr>
                    <w:t xml:space="preserve"> </w:t>
                  </w:r>
                  <w:r>
                    <w:rPr>
                      <w:rFonts w:cs="Garamond"/>
                      <w:b/>
                      <w:bCs/>
                    </w:rPr>
                    <w:t>Destroyed</w:t>
                  </w:r>
                  <w:r>
                    <w:rPr>
                      <w:rFonts w:cs="Garamond"/>
                      <w:b/>
                      <w:bCs/>
                      <w:spacing w:val="15"/>
                    </w:rPr>
                    <w:t xml:space="preserve"> </w:t>
                  </w:r>
                  <w:r>
                    <w:rPr>
                      <w:rFonts w:cs="Garamond"/>
                      <w:b/>
                      <w:bCs/>
                    </w:rPr>
                    <w:t>&amp;</w:t>
                  </w:r>
                  <w:r>
                    <w:rPr>
                      <w:rFonts w:cs="Garamond"/>
                      <w:b/>
                      <w:bCs/>
                      <w:spacing w:val="15"/>
                    </w:rPr>
                    <w:t xml:space="preserve"> </w:t>
                  </w:r>
                  <w:r>
                    <w:rPr>
                      <w:rFonts w:cs="Garamond"/>
                      <w:b/>
                      <w:bCs/>
                    </w:rPr>
                    <w:t>Crew</w:t>
                  </w:r>
                  <w:r>
                    <w:rPr>
                      <w:rFonts w:cs="Garamond"/>
                      <w:b/>
                      <w:bCs/>
                      <w:spacing w:val="15"/>
                    </w:rPr>
                    <w:t xml:space="preserve"> </w:t>
                  </w:r>
                  <w:r>
                    <w:rPr>
                      <w:rFonts w:cs="Garamond"/>
                      <w:b/>
                      <w:bCs/>
                    </w:rPr>
                    <w:t>Stunned</w:t>
                  </w:r>
                  <w:r>
                    <w:rPr>
                      <w:rFonts w:cs="Garamond"/>
                      <w:b/>
                      <w:bCs/>
                      <w:spacing w:val="15"/>
                    </w:rPr>
                    <w:t xml:space="preserve"> </w:t>
                  </w:r>
                  <w:r>
                    <w:t>–</w:t>
                  </w:r>
                  <w:r>
                    <w:rPr>
                      <w:spacing w:val="15"/>
                    </w:rPr>
                    <w:t xml:space="preserve"> </w:t>
                  </w:r>
                  <w:r>
                    <w:t>May</w:t>
                  </w:r>
                  <w:r>
                    <w:rPr>
                      <w:spacing w:val="15"/>
                    </w:rPr>
                    <w:t xml:space="preserve"> </w:t>
                  </w:r>
                  <w:r>
                    <w:t>not</w:t>
                  </w:r>
                  <w:r>
                    <w:rPr>
                      <w:spacing w:val="15"/>
                    </w:rPr>
                    <w:t xml:space="preserve"> </w:t>
                  </w:r>
                  <w:r>
                    <w:t>move or</w:t>
                  </w:r>
                  <w:r>
                    <w:rPr>
                      <w:spacing w:val="5"/>
                    </w:rPr>
                    <w:t xml:space="preserve"> </w:t>
                  </w:r>
                  <w:r>
                    <w:t>shoot</w:t>
                  </w:r>
                  <w:r>
                    <w:rPr>
                      <w:spacing w:val="4"/>
                    </w:rPr>
                    <w:t xml:space="preserve"> </w:t>
                  </w:r>
                  <w:r>
                    <w:t>next</w:t>
                  </w:r>
                  <w:r>
                    <w:rPr>
                      <w:spacing w:val="4"/>
                    </w:rPr>
                    <w:t xml:space="preserve"> </w:t>
                  </w:r>
                  <w:r>
                    <w:t>turn.</w:t>
                  </w:r>
                  <w:r>
                    <w:rPr>
                      <w:spacing w:val="9"/>
                    </w:rPr>
                    <w:t xml:space="preserve"> </w:t>
                  </w:r>
                  <w:r>
                    <w:t>The</w:t>
                  </w:r>
                  <w:r>
                    <w:rPr>
                      <w:spacing w:val="4"/>
                    </w:rPr>
                    <w:t xml:space="preserve"> </w:t>
                  </w:r>
                  <w:r>
                    <w:t>vehicle</w:t>
                  </w:r>
                  <w:r>
                    <w:rPr>
                      <w:spacing w:val="4"/>
                    </w:rPr>
                    <w:t xml:space="preserve"> </w:t>
                  </w:r>
                  <w:r>
                    <w:t>loses</w:t>
                  </w:r>
                  <w:r>
                    <w:rPr>
                      <w:spacing w:val="4"/>
                    </w:rPr>
                    <w:t xml:space="preserve"> </w:t>
                  </w:r>
                  <w:r>
                    <w:t>one</w:t>
                  </w:r>
                  <w:r>
                    <w:rPr>
                      <w:spacing w:val="4"/>
                    </w:rPr>
                    <w:t xml:space="preserve"> </w:t>
                  </w:r>
                  <w:r>
                    <w:rPr>
                      <w:spacing w:val="-1"/>
                    </w:rPr>
                    <w:t>we</w:t>
                  </w:r>
                  <w:r>
                    <w:rPr>
                      <w:rFonts w:cs="Garamond"/>
                      <w:spacing w:val="-1"/>
                    </w:rPr>
                    <w:t>a</w:t>
                  </w:r>
                  <w:r>
                    <w:rPr>
                      <w:spacing w:val="-1"/>
                    </w:rPr>
                    <w:t>pon</w:t>
                  </w:r>
                  <w:r>
                    <w:rPr>
                      <w:spacing w:val="5"/>
                    </w:rPr>
                    <w:t xml:space="preserve"> </w:t>
                  </w:r>
                  <w:r>
                    <w:t>Strength</w:t>
                  </w:r>
                  <w:r>
                    <w:rPr>
                      <w:spacing w:val="4"/>
                    </w:rPr>
                    <w:t xml:space="preserve"> </w:t>
                  </w:r>
                  <w:r>
                    <w:t>4</w:t>
                  </w:r>
                  <w:r>
                    <w:rPr>
                      <w:spacing w:val="4"/>
                    </w:rPr>
                    <w:t xml:space="preserve"> </w:t>
                  </w:r>
                  <w:r>
                    <w:t>or</w:t>
                  </w:r>
                  <w:r>
                    <w:rPr>
                      <w:spacing w:val="25"/>
                    </w:rPr>
                    <w:t xml:space="preserve"> </w:t>
                  </w:r>
                  <w:r>
                    <w:t>higher.</w:t>
                  </w:r>
                  <w:r>
                    <w:rPr>
                      <w:spacing w:val="8"/>
                    </w:rPr>
                    <w:t xml:space="preserve"> </w:t>
                  </w:r>
                  <w:r>
                    <w:t>If</w:t>
                  </w:r>
                  <w:r>
                    <w:rPr>
                      <w:spacing w:val="29"/>
                    </w:rPr>
                    <w:t xml:space="preserve"> </w:t>
                  </w:r>
                  <w:r>
                    <w:t>it</w:t>
                  </w:r>
                  <w:r>
                    <w:rPr>
                      <w:spacing w:val="29"/>
                    </w:rPr>
                    <w:t xml:space="preserve"> </w:t>
                  </w:r>
                  <w:r>
                    <w:t>does</w:t>
                  </w:r>
                  <w:r>
                    <w:rPr>
                      <w:spacing w:val="29"/>
                    </w:rPr>
                    <w:t xml:space="preserve"> </w:t>
                  </w:r>
                  <w:r>
                    <w:t>not</w:t>
                  </w:r>
                  <w:r>
                    <w:rPr>
                      <w:spacing w:val="29"/>
                    </w:rPr>
                    <w:t xml:space="preserve"> </w:t>
                  </w:r>
                  <w:r>
                    <w:t>have</w:t>
                  </w:r>
                  <w:r>
                    <w:rPr>
                      <w:spacing w:val="29"/>
                    </w:rPr>
                    <w:t xml:space="preserve"> </w:t>
                  </w:r>
                  <w:r>
                    <w:t>a</w:t>
                  </w:r>
                  <w:r>
                    <w:rPr>
                      <w:spacing w:val="29"/>
                    </w:rPr>
                    <w:t xml:space="preserve"> </w:t>
                  </w:r>
                  <w:r>
                    <w:t>S4</w:t>
                  </w:r>
                  <w:r>
                    <w:rPr>
                      <w:spacing w:val="29"/>
                    </w:rPr>
                    <w:t xml:space="preserve"> </w:t>
                  </w:r>
                  <w:r>
                    <w:t>weapon,</w:t>
                  </w:r>
                  <w:r>
                    <w:rPr>
                      <w:spacing w:val="29"/>
                    </w:rPr>
                    <w:t xml:space="preserve"> </w:t>
                  </w:r>
                  <w:r>
                    <w:t>it</w:t>
                  </w:r>
                  <w:r>
                    <w:rPr>
                      <w:spacing w:val="29"/>
                    </w:rPr>
                    <w:t xml:space="preserve"> </w:t>
                  </w:r>
                  <w:r>
                    <w:t>counts</w:t>
                  </w:r>
                  <w:r>
                    <w:rPr>
                      <w:spacing w:val="29"/>
                    </w:rPr>
                    <w:t xml:space="preserve"> </w:t>
                  </w:r>
                  <w:r>
                    <w:t>as immobilized</w:t>
                  </w:r>
                </w:p>
                <w:p w:rsidR="003D39BA" w:rsidRDefault="003D39BA">
                  <w:pPr>
                    <w:spacing w:before="95" w:line="253" w:lineRule="auto"/>
                    <w:ind w:left="146" w:right="386"/>
                    <w:rPr>
                      <w:rFonts w:ascii="Garamond" w:eastAsia="Garamond" w:hAnsi="Garamond" w:cs="Garamond"/>
                      <w:sz w:val="20"/>
                      <w:szCs w:val="20"/>
                    </w:rPr>
                  </w:pPr>
                  <w:r>
                    <w:rPr>
                      <w:rFonts w:ascii="Helvetica"/>
                      <w:sz w:val="17"/>
                    </w:rPr>
                    <w:t>3</w:t>
                  </w:r>
                  <w:r>
                    <w:rPr>
                      <w:rFonts w:ascii="Helvetica"/>
                      <w:spacing w:val="4"/>
                      <w:sz w:val="17"/>
                    </w:rPr>
                    <w:t xml:space="preserve"> </w:t>
                  </w:r>
                  <w:r>
                    <w:rPr>
                      <w:rFonts w:ascii="Arial"/>
                      <w:b/>
                      <w:sz w:val="17"/>
                    </w:rPr>
                    <w:t>Immobilized</w:t>
                  </w:r>
                  <w:r>
                    <w:rPr>
                      <w:rFonts w:ascii="Arial"/>
                      <w:b/>
                      <w:spacing w:val="4"/>
                      <w:sz w:val="17"/>
                    </w:rPr>
                    <w:t xml:space="preserve"> </w:t>
                  </w:r>
                  <w:r>
                    <w:rPr>
                      <w:rFonts w:ascii="Arial"/>
                      <w:b/>
                      <w:sz w:val="17"/>
                    </w:rPr>
                    <w:t>and</w:t>
                  </w:r>
                  <w:r>
                    <w:rPr>
                      <w:rFonts w:ascii="Arial"/>
                      <w:b/>
                      <w:spacing w:val="4"/>
                      <w:sz w:val="17"/>
                    </w:rPr>
                    <w:t xml:space="preserve"> </w:t>
                  </w:r>
                  <w:r>
                    <w:rPr>
                      <w:rFonts w:ascii="Arial"/>
                      <w:b/>
                      <w:sz w:val="17"/>
                    </w:rPr>
                    <w:t>Crew</w:t>
                  </w:r>
                  <w:r>
                    <w:rPr>
                      <w:rFonts w:ascii="Arial"/>
                      <w:b/>
                      <w:spacing w:val="4"/>
                      <w:sz w:val="17"/>
                    </w:rPr>
                    <w:t xml:space="preserve"> </w:t>
                  </w:r>
                  <w:r>
                    <w:rPr>
                      <w:rFonts w:ascii="Arial"/>
                      <w:b/>
                      <w:sz w:val="17"/>
                    </w:rPr>
                    <w:t xml:space="preserve">Stunned </w:t>
                  </w:r>
                  <w:r>
                    <w:rPr>
                      <w:rFonts w:ascii="Arial"/>
                      <w:b/>
                      <w:spacing w:val="9"/>
                      <w:sz w:val="17"/>
                    </w:rPr>
                    <w:t xml:space="preserve"> </w:t>
                  </w:r>
                  <w:r>
                    <w:rPr>
                      <w:rFonts w:ascii="Helvetica"/>
                      <w:sz w:val="17"/>
                    </w:rPr>
                    <w:t>-</w:t>
                  </w:r>
                  <w:r>
                    <w:rPr>
                      <w:rFonts w:ascii="Helvetica"/>
                      <w:spacing w:val="-13"/>
                      <w:sz w:val="17"/>
                    </w:rPr>
                    <w:t xml:space="preserve"> </w:t>
                  </w:r>
                  <w:r>
                    <w:rPr>
                      <w:rFonts w:ascii="Garamond"/>
                      <w:spacing w:val="-1"/>
                      <w:sz w:val="20"/>
                    </w:rPr>
                    <w:t>May not move or shoot</w:t>
                  </w:r>
                  <w:r>
                    <w:rPr>
                      <w:rFonts w:ascii="Garamond"/>
                      <w:spacing w:val="24"/>
                      <w:sz w:val="20"/>
                    </w:rPr>
                    <w:t xml:space="preserve"> </w:t>
                  </w:r>
                  <w:r>
                    <w:rPr>
                      <w:rFonts w:ascii="Garamond"/>
                      <w:spacing w:val="-1"/>
                      <w:sz w:val="20"/>
                    </w:rPr>
                    <w:t>next</w:t>
                  </w:r>
                  <w:r>
                    <w:rPr>
                      <w:rFonts w:ascii="Garamond"/>
                      <w:spacing w:val="49"/>
                      <w:sz w:val="20"/>
                    </w:rPr>
                    <w:t xml:space="preserve"> </w:t>
                  </w:r>
                  <w:r>
                    <w:rPr>
                      <w:rFonts w:ascii="Garamond"/>
                      <w:spacing w:val="-1"/>
                      <w:sz w:val="20"/>
                    </w:rPr>
                    <w:t>turn.</w:t>
                  </w:r>
                  <w:r>
                    <w:rPr>
                      <w:rFonts w:ascii="Garamond"/>
                      <w:spacing w:val="49"/>
                      <w:sz w:val="20"/>
                    </w:rPr>
                    <w:t xml:space="preserve"> </w:t>
                  </w:r>
                  <w:r>
                    <w:rPr>
                      <w:rFonts w:ascii="Garamond"/>
                      <w:spacing w:val="-1"/>
                      <w:sz w:val="20"/>
                    </w:rPr>
                    <w:t>The Vehicle is considered immobilized.</w:t>
                  </w:r>
                </w:p>
                <w:p w:rsidR="003D39BA" w:rsidRDefault="003D39BA">
                  <w:pPr>
                    <w:spacing w:before="90"/>
                    <w:ind w:left="141"/>
                    <w:jc w:val="both"/>
                    <w:rPr>
                      <w:rFonts w:ascii="Garamond" w:eastAsia="Garamond" w:hAnsi="Garamond" w:cs="Garamond"/>
                      <w:sz w:val="20"/>
                      <w:szCs w:val="20"/>
                    </w:rPr>
                  </w:pPr>
                  <w:r>
                    <w:rPr>
                      <w:rFonts w:ascii="Garamond" w:eastAsia="Garamond" w:hAnsi="Garamond" w:cs="Garamond"/>
                      <w:sz w:val="20"/>
                      <w:szCs w:val="20"/>
                    </w:rPr>
                    <w:t>4-6</w:t>
                  </w:r>
                  <w:r>
                    <w:rPr>
                      <w:rFonts w:ascii="Garamond" w:eastAsia="Garamond" w:hAnsi="Garamond" w:cs="Garamond"/>
                      <w:spacing w:val="4"/>
                      <w:sz w:val="20"/>
                      <w:szCs w:val="20"/>
                    </w:rPr>
                    <w:t xml:space="preserve"> </w:t>
                  </w:r>
                  <w:r>
                    <w:rPr>
                      <w:rFonts w:ascii="Garamond" w:eastAsia="Garamond" w:hAnsi="Garamond" w:cs="Garamond"/>
                      <w:b/>
                      <w:bCs/>
                      <w:sz w:val="20"/>
                      <w:szCs w:val="20"/>
                    </w:rPr>
                    <w:t>Vehicle</w:t>
                  </w:r>
                  <w:r>
                    <w:rPr>
                      <w:rFonts w:ascii="Garamond" w:eastAsia="Garamond" w:hAnsi="Garamond" w:cs="Garamond"/>
                      <w:b/>
                      <w:bCs/>
                      <w:spacing w:val="4"/>
                      <w:sz w:val="20"/>
                      <w:szCs w:val="20"/>
                    </w:rPr>
                    <w:t xml:space="preserve"> </w:t>
                  </w:r>
                  <w:r>
                    <w:rPr>
                      <w:rFonts w:ascii="Garamond" w:eastAsia="Garamond" w:hAnsi="Garamond" w:cs="Garamond"/>
                      <w:b/>
                      <w:bCs/>
                      <w:sz w:val="20"/>
                      <w:szCs w:val="20"/>
                    </w:rPr>
                    <w:t>Destroyed</w:t>
                  </w:r>
                  <w:r>
                    <w:rPr>
                      <w:rFonts w:ascii="Garamond" w:eastAsia="Garamond" w:hAnsi="Garamond" w:cs="Garamond"/>
                      <w:b/>
                      <w:bCs/>
                      <w:spacing w:val="4"/>
                      <w:sz w:val="20"/>
                      <w:szCs w:val="20"/>
                    </w:rPr>
                    <w:t xml:space="preserve"> </w:t>
                  </w:r>
                  <w:r>
                    <w:rPr>
                      <w:rFonts w:ascii="Garamond" w:eastAsia="Garamond" w:hAnsi="Garamond" w:cs="Garamond"/>
                      <w:sz w:val="20"/>
                      <w:szCs w:val="20"/>
                    </w:rPr>
                    <w:t>–</w:t>
                  </w:r>
                  <w:r>
                    <w:rPr>
                      <w:rFonts w:ascii="Garamond" w:eastAsia="Garamond" w:hAnsi="Garamond" w:cs="Garamond"/>
                      <w:spacing w:val="5"/>
                      <w:sz w:val="20"/>
                      <w:szCs w:val="20"/>
                    </w:rPr>
                    <w:t xml:space="preserve"> </w:t>
                  </w:r>
                  <w:r>
                    <w:rPr>
                      <w:rFonts w:ascii="Garamond" w:eastAsia="Garamond" w:hAnsi="Garamond" w:cs="Garamond"/>
                      <w:sz w:val="20"/>
                      <w:szCs w:val="20"/>
                    </w:rPr>
                    <w:t xml:space="preserve">The vehicle becomes a </w:t>
                  </w:r>
                  <w:r>
                    <w:rPr>
                      <w:rFonts w:ascii="Garamond" w:eastAsia="Garamond" w:hAnsi="Garamond" w:cs="Garamond"/>
                      <w:spacing w:val="-1"/>
                      <w:sz w:val="20"/>
                      <w:szCs w:val="20"/>
                    </w:rPr>
                    <w:t>wreck.</w:t>
                  </w:r>
                </w:p>
                <w:p w:rsidR="003D39BA" w:rsidRDefault="003D39BA">
                  <w:pPr>
                    <w:spacing w:before="122" w:line="220" w:lineRule="exact"/>
                    <w:ind w:left="155" w:right="117" w:firstLine="56"/>
                    <w:rPr>
                      <w:rFonts w:ascii="Garamond" w:eastAsia="Garamond" w:hAnsi="Garamond" w:cs="Garamond"/>
                      <w:sz w:val="20"/>
                      <w:szCs w:val="20"/>
                    </w:rPr>
                  </w:pPr>
                  <w:r>
                    <w:rPr>
                      <w:rFonts w:ascii="Garamond" w:eastAsia="Garamond" w:hAnsi="Garamond" w:cs="Garamond"/>
                      <w:sz w:val="20"/>
                      <w:szCs w:val="20"/>
                    </w:rPr>
                    <w:t>6</w:t>
                  </w:r>
                  <w:r>
                    <w:rPr>
                      <w:rFonts w:ascii="Garamond" w:eastAsia="Garamond" w:hAnsi="Garamond" w:cs="Garamond"/>
                      <w:spacing w:val="7"/>
                      <w:sz w:val="20"/>
                      <w:szCs w:val="20"/>
                    </w:rPr>
                    <w:t xml:space="preserve"> </w:t>
                  </w:r>
                  <w:r>
                    <w:rPr>
                      <w:rFonts w:ascii="Garamond" w:eastAsia="Garamond" w:hAnsi="Garamond" w:cs="Garamond"/>
                      <w:b/>
                      <w:bCs/>
                      <w:sz w:val="20"/>
                      <w:szCs w:val="20"/>
                    </w:rPr>
                    <w:t>Vehicle Explodes</w:t>
                  </w:r>
                  <w:r>
                    <w:rPr>
                      <w:rFonts w:ascii="Garamond" w:eastAsia="Garamond" w:hAnsi="Garamond" w:cs="Garamond"/>
                      <w:b/>
                      <w:bCs/>
                      <w:spacing w:val="13"/>
                      <w:sz w:val="20"/>
                      <w:szCs w:val="20"/>
                    </w:rPr>
                    <w:t xml:space="preserve"> </w:t>
                  </w:r>
                  <w:r>
                    <w:rPr>
                      <w:rFonts w:ascii="Garamond" w:eastAsia="Garamond" w:hAnsi="Garamond" w:cs="Garamond"/>
                      <w:sz w:val="20"/>
                      <w:szCs w:val="20"/>
                    </w:rPr>
                    <w:t>–</w:t>
                  </w:r>
                  <w:r>
                    <w:rPr>
                      <w:rFonts w:ascii="Garamond" w:eastAsia="Garamond" w:hAnsi="Garamond" w:cs="Garamond"/>
                      <w:spacing w:val="7"/>
                      <w:sz w:val="20"/>
                      <w:szCs w:val="20"/>
                    </w:rPr>
                    <w:t xml:space="preserve"> </w:t>
                  </w:r>
                  <w:r>
                    <w:rPr>
                      <w:rFonts w:ascii="Garamond" w:eastAsia="Garamond" w:hAnsi="Garamond" w:cs="Garamond"/>
                      <w:sz w:val="20"/>
                      <w:szCs w:val="20"/>
                    </w:rPr>
                    <w:t>All</w:t>
                  </w:r>
                  <w:r>
                    <w:rPr>
                      <w:rFonts w:ascii="Garamond" w:eastAsia="Garamond" w:hAnsi="Garamond" w:cs="Garamond"/>
                      <w:spacing w:val="8"/>
                      <w:sz w:val="20"/>
                      <w:szCs w:val="20"/>
                    </w:rPr>
                    <w:t xml:space="preserve"> </w:t>
                  </w:r>
                  <w:r>
                    <w:rPr>
                      <w:rFonts w:ascii="Garamond" w:eastAsia="Garamond" w:hAnsi="Garamond" w:cs="Garamond"/>
                      <w:sz w:val="20"/>
                      <w:szCs w:val="20"/>
                    </w:rPr>
                    <w:t>models</w:t>
                  </w:r>
                  <w:r>
                    <w:rPr>
                      <w:rFonts w:ascii="Garamond" w:eastAsia="Garamond" w:hAnsi="Garamond" w:cs="Garamond"/>
                      <w:spacing w:val="7"/>
                      <w:sz w:val="20"/>
                      <w:szCs w:val="20"/>
                    </w:rPr>
                    <w:t xml:space="preserve"> </w:t>
                  </w:r>
                  <w:r>
                    <w:rPr>
                      <w:rFonts w:ascii="Garamond" w:eastAsia="Garamond" w:hAnsi="Garamond" w:cs="Garamond"/>
                      <w:sz w:val="20"/>
                      <w:szCs w:val="20"/>
                    </w:rPr>
                    <w:t>within</w:t>
                  </w:r>
                  <w:r>
                    <w:rPr>
                      <w:rFonts w:ascii="Garamond" w:eastAsia="Garamond" w:hAnsi="Garamond" w:cs="Garamond"/>
                      <w:spacing w:val="7"/>
                      <w:sz w:val="20"/>
                      <w:szCs w:val="20"/>
                    </w:rPr>
                    <w:t xml:space="preserve"> </w:t>
                  </w:r>
                  <w:r>
                    <w:rPr>
                      <w:rFonts w:ascii="Garamond" w:eastAsia="Garamond" w:hAnsi="Garamond" w:cs="Garamond"/>
                      <w:sz w:val="20"/>
                      <w:szCs w:val="20"/>
                    </w:rPr>
                    <w:t>6"</w:t>
                  </w:r>
                  <w:r>
                    <w:rPr>
                      <w:rFonts w:ascii="Garamond" w:eastAsia="Garamond" w:hAnsi="Garamond" w:cs="Garamond"/>
                      <w:spacing w:val="7"/>
                      <w:sz w:val="20"/>
                      <w:szCs w:val="20"/>
                    </w:rPr>
                    <w:t xml:space="preserve"> </w:t>
                  </w:r>
                  <w:r>
                    <w:rPr>
                      <w:rFonts w:ascii="Garamond" w:eastAsia="Garamond" w:hAnsi="Garamond" w:cs="Garamond"/>
                      <w:sz w:val="20"/>
                      <w:szCs w:val="20"/>
                    </w:rPr>
                    <w:t>take</w:t>
                  </w:r>
                  <w:r>
                    <w:rPr>
                      <w:rFonts w:ascii="Garamond" w:eastAsia="Garamond" w:hAnsi="Garamond" w:cs="Garamond"/>
                      <w:spacing w:val="7"/>
                      <w:sz w:val="20"/>
                      <w:szCs w:val="20"/>
                    </w:rPr>
                    <w:t xml:space="preserve"> </w:t>
                  </w:r>
                  <w:r>
                    <w:rPr>
                      <w:rFonts w:ascii="Garamond" w:eastAsia="Garamond" w:hAnsi="Garamond" w:cs="Garamond"/>
                      <w:sz w:val="20"/>
                      <w:szCs w:val="20"/>
                    </w:rPr>
                    <w:t>1</w:t>
                  </w:r>
                  <w:r>
                    <w:rPr>
                      <w:rFonts w:ascii="Garamond" w:eastAsia="Garamond" w:hAnsi="Garamond" w:cs="Garamond"/>
                      <w:spacing w:val="7"/>
                      <w:sz w:val="20"/>
                      <w:szCs w:val="20"/>
                    </w:rPr>
                    <w:t xml:space="preserve"> </w:t>
                  </w:r>
                  <w:r>
                    <w:rPr>
                      <w:rFonts w:ascii="Garamond" w:eastAsia="Garamond" w:hAnsi="Garamond" w:cs="Garamond"/>
                      <w:sz w:val="20"/>
                      <w:szCs w:val="20"/>
                    </w:rPr>
                    <w:t>S4</w:t>
                  </w:r>
                  <w:r>
                    <w:rPr>
                      <w:rFonts w:ascii="Garamond" w:eastAsia="Garamond" w:hAnsi="Garamond" w:cs="Garamond"/>
                      <w:spacing w:val="7"/>
                      <w:sz w:val="20"/>
                      <w:szCs w:val="20"/>
                    </w:rPr>
                    <w:t xml:space="preserve"> </w:t>
                  </w:r>
                  <w:r>
                    <w:rPr>
                      <w:rFonts w:ascii="Garamond" w:eastAsia="Garamond" w:hAnsi="Garamond" w:cs="Garamond"/>
                      <w:sz w:val="20"/>
                      <w:szCs w:val="20"/>
                    </w:rPr>
                    <w:t>hit</w:t>
                  </w:r>
                  <w:r>
                    <w:rPr>
                      <w:rFonts w:ascii="Garamond" w:eastAsia="Garamond" w:hAnsi="Garamond" w:cs="Garamond"/>
                      <w:spacing w:val="7"/>
                      <w:sz w:val="20"/>
                      <w:szCs w:val="20"/>
                    </w:rPr>
                    <w:t xml:space="preserve"> </w:t>
                  </w:r>
                  <w:r>
                    <w:rPr>
                      <w:rFonts w:ascii="Garamond" w:eastAsia="Garamond" w:hAnsi="Garamond" w:cs="Garamond"/>
                      <w:sz w:val="20"/>
                      <w:szCs w:val="20"/>
                    </w:rPr>
                    <w:t>on</w:t>
                  </w:r>
                  <w:r>
                    <w:rPr>
                      <w:rFonts w:ascii="Garamond" w:eastAsia="Garamond" w:hAnsi="Garamond" w:cs="Garamond"/>
                      <w:spacing w:val="8"/>
                      <w:sz w:val="20"/>
                      <w:szCs w:val="20"/>
                    </w:rPr>
                    <w:t xml:space="preserve"> </w:t>
                  </w:r>
                  <w:r>
                    <w:rPr>
                      <w:rFonts w:ascii="Garamond" w:eastAsia="Garamond" w:hAnsi="Garamond" w:cs="Garamond"/>
                      <w:sz w:val="20"/>
                      <w:szCs w:val="20"/>
                    </w:rPr>
                    <w:t>a roll</w:t>
                  </w:r>
                  <w:r>
                    <w:rPr>
                      <w:rFonts w:ascii="Garamond" w:eastAsia="Garamond" w:hAnsi="Garamond" w:cs="Garamond"/>
                      <w:spacing w:val="8"/>
                      <w:sz w:val="20"/>
                      <w:szCs w:val="20"/>
                    </w:rPr>
                    <w:t xml:space="preserve"> </w:t>
                  </w:r>
                  <w:r>
                    <w:rPr>
                      <w:rFonts w:ascii="Garamond" w:eastAsia="Garamond" w:hAnsi="Garamond" w:cs="Garamond"/>
                      <w:sz w:val="20"/>
                      <w:szCs w:val="20"/>
                    </w:rPr>
                    <w:t>of</w:t>
                  </w:r>
                  <w:r>
                    <w:rPr>
                      <w:rFonts w:ascii="Garamond" w:eastAsia="Garamond" w:hAnsi="Garamond" w:cs="Garamond"/>
                      <w:spacing w:val="7"/>
                      <w:sz w:val="20"/>
                      <w:szCs w:val="20"/>
                    </w:rPr>
                    <w:t xml:space="preserve"> </w:t>
                  </w:r>
                  <w:r>
                    <w:rPr>
                      <w:rFonts w:ascii="Garamond" w:eastAsia="Garamond" w:hAnsi="Garamond" w:cs="Garamond"/>
                      <w:sz w:val="20"/>
                      <w:szCs w:val="20"/>
                    </w:rPr>
                    <w:t>4+</w:t>
                  </w:r>
                </w:p>
              </w:txbxContent>
            </v:textbox>
            <w10:wrap anchorx="page"/>
          </v:shape>
        </w:pict>
      </w:r>
      <w:r w:rsidRPr="00E86CF6">
        <w:pict>
          <v:shape id="_x0000_s1569" type="#_x0000_t202" style="width:264.5pt;height:352.1pt;mso-position-horizontal-relative:char;mso-position-vertical-relative:line" filled="f" stroked="f">
            <v:textbox inset="0,0,0,0">
              <w:txbxContent>
                <w:tbl>
                  <w:tblPr>
                    <w:tblW w:w="0" w:type="auto"/>
                    <w:tblLayout w:type="fixed"/>
                    <w:tblCellMar>
                      <w:left w:w="0" w:type="dxa"/>
                      <w:right w:w="0" w:type="dxa"/>
                    </w:tblCellMar>
                    <w:tblLook w:val="01E0"/>
                  </w:tblPr>
                  <w:tblGrid>
                    <w:gridCol w:w="5260"/>
                  </w:tblGrid>
                  <w:tr w:rsidR="003D39BA">
                    <w:trPr>
                      <w:trHeight w:hRule="exact" w:val="3570"/>
                    </w:trPr>
                    <w:tc>
                      <w:tcPr>
                        <w:tcW w:w="5260" w:type="dxa"/>
                        <w:tcBorders>
                          <w:top w:val="single" w:sz="8" w:space="0" w:color="000000"/>
                          <w:left w:val="single" w:sz="8" w:space="0" w:color="000000"/>
                          <w:bottom w:val="single" w:sz="8" w:space="0" w:color="000000"/>
                          <w:right w:val="single" w:sz="8" w:space="0" w:color="000000"/>
                        </w:tcBorders>
                      </w:tcPr>
                      <w:p w:rsidR="003D39BA" w:rsidRDefault="003D39BA">
                        <w:pPr>
                          <w:spacing w:before="77"/>
                          <w:ind w:left="850"/>
                          <w:rPr>
                            <w:rFonts w:ascii="Helvetica" w:eastAsia="Helvetica" w:hAnsi="Helvetica" w:cs="Helvetica"/>
                            <w:sz w:val="17"/>
                            <w:szCs w:val="17"/>
                          </w:rPr>
                        </w:pPr>
                        <w:r>
                          <w:rPr>
                            <w:rFonts w:ascii="Arial"/>
                            <w:b/>
                            <w:spacing w:val="-1"/>
                            <w:sz w:val="17"/>
                          </w:rPr>
                          <w:t>Mobile</w:t>
                        </w:r>
                        <w:r>
                          <w:rPr>
                            <w:rFonts w:ascii="Arial"/>
                            <w:b/>
                            <w:spacing w:val="4"/>
                            <w:sz w:val="17"/>
                          </w:rPr>
                          <w:t xml:space="preserve"> </w:t>
                        </w:r>
                        <w:r>
                          <w:rPr>
                            <w:rFonts w:ascii="Arial"/>
                            <w:b/>
                            <w:spacing w:val="-1"/>
                            <w:sz w:val="17"/>
                          </w:rPr>
                          <w:t>Suit</w:t>
                        </w:r>
                        <w:r>
                          <w:rPr>
                            <w:rFonts w:ascii="Arial"/>
                            <w:b/>
                            <w:spacing w:val="4"/>
                            <w:sz w:val="17"/>
                          </w:rPr>
                          <w:t xml:space="preserve"> </w:t>
                        </w:r>
                        <w:r>
                          <w:rPr>
                            <w:rFonts w:ascii="Helvetica"/>
                            <w:b/>
                            <w:spacing w:val="-1"/>
                            <w:sz w:val="17"/>
                          </w:rPr>
                          <w:t>Glancing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rsidR="003D39BA" w:rsidRDefault="003D39BA" w:rsidP="005A02C9">
                        <w:pPr>
                          <w:spacing w:before="106"/>
                          <w:ind w:left="166"/>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spacing w:val="-1"/>
                            <w:sz w:val="17"/>
                          </w:rPr>
                          <w:t>-2</w:t>
                        </w:r>
                        <w:r>
                          <w:rPr>
                            <w:rFonts w:ascii="Helvetica"/>
                            <w:spacing w:val="4"/>
                            <w:sz w:val="17"/>
                          </w:rPr>
                          <w:t xml:space="preserve"> </w:t>
                        </w:r>
                        <w:r>
                          <w:rPr>
                            <w:rFonts w:ascii="Helvetica"/>
                            <w:b/>
                            <w:sz w:val="17"/>
                          </w:rPr>
                          <w:t>Shaken</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rsidR="003D39BA" w:rsidRDefault="003D39BA" w:rsidP="005A02C9">
                        <w:pPr>
                          <w:spacing w:before="7"/>
                          <w:rPr>
                            <w:rFonts w:ascii="Garamond" w:eastAsia="Garamond" w:hAnsi="Garamond" w:cs="Garamond"/>
                            <w:i/>
                            <w:sz w:val="13"/>
                            <w:szCs w:val="13"/>
                          </w:rPr>
                        </w:pPr>
                      </w:p>
                      <w:p w:rsidR="003D39BA" w:rsidRDefault="003D39BA" w:rsidP="005A02C9">
                        <w:pPr>
                          <w:numPr>
                            <w:ilvl w:val="0"/>
                            <w:numId w:val="10"/>
                          </w:numPr>
                          <w:tabs>
                            <w:tab w:val="left" w:pos="313"/>
                          </w:tabs>
                          <w:ind w:right="566" w:hanging="1143"/>
                          <w:rPr>
                            <w:rFonts w:ascii="Helvetica" w:eastAsia="Helvetica" w:hAnsi="Helvetica" w:cs="Helvetica"/>
                            <w:sz w:val="17"/>
                            <w:szCs w:val="17"/>
                          </w:rPr>
                        </w:pPr>
                        <w:r>
                          <w:rPr>
                            <w:rFonts w:ascii="Helvetica"/>
                            <w:b/>
                            <w:spacing w:val="-1"/>
                            <w:sz w:val="17"/>
                          </w:rPr>
                          <w:t>Stunned</w:t>
                        </w:r>
                        <w:r>
                          <w:rPr>
                            <w:rFonts w:ascii="Helvetica"/>
                            <w:b/>
                            <w:spacing w:val="3"/>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3"/>
                            <w:sz w:val="17"/>
                          </w:rPr>
                          <w:t xml:space="preserve"> </w:t>
                        </w:r>
                        <w:r>
                          <w:rPr>
                            <w:rFonts w:ascii="Helvetica"/>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3"/>
                            <w:sz w:val="17"/>
                          </w:rPr>
                          <w:t xml:space="preserve"> </w:t>
                        </w:r>
                        <w:r>
                          <w:rPr>
                            <w:rFonts w:ascii="Helvetica"/>
                            <w:spacing w:val="-1"/>
                            <w:sz w:val="17"/>
                          </w:rPr>
                          <w:t>next</w:t>
                        </w:r>
                        <w:r>
                          <w:rPr>
                            <w:rFonts w:ascii="Helvetica"/>
                            <w:spacing w:val="4"/>
                            <w:sz w:val="17"/>
                          </w:rPr>
                          <w:t xml:space="preserve"> </w:t>
                        </w:r>
                        <w:r>
                          <w:rPr>
                            <w:rFonts w:ascii="Helvetica"/>
                            <w:sz w:val="17"/>
                          </w:rPr>
                          <w:t>turn.</w:t>
                        </w:r>
                        <w:r>
                          <w:rPr>
                            <w:rFonts w:ascii="Helvetica"/>
                            <w:spacing w:val="4"/>
                            <w:sz w:val="17"/>
                          </w:rPr>
                          <w:t xml:space="preserve"> </w:t>
                        </w:r>
                        <w:r>
                          <w:rPr>
                            <w:rFonts w:ascii="Helvetica"/>
                            <w:sz w:val="17"/>
                          </w:rPr>
                          <w:t>Pilot</w:t>
                        </w:r>
                        <w:r>
                          <w:rPr>
                            <w:rFonts w:ascii="Helvetica"/>
                            <w:spacing w:val="3"/>
                            <w:sz w:val="17"/>
                          </w:rPr>
                          <w:t xml:space="preserve"> </w:t>
                        </w:r>
                        <w:r>
                          <w:rPr>
                            <w:rFonts w:ascii="Helvetica"/>
                            <w:sz w:val="17"/>
                          </w:rPr>
                          <w:t>can</w:t>
                        </w:r>
                        <w:r>
                          <w:rPr>
                            <w:rFonts w:ascii="Helvetica"/>
                            <w:spacing w:val="4"/>
                            <w:sz w:val="17"/>
                          </w:rPr>
                          <w:t xml:space="preserve"> </w:t>
                        </w:r>
                        <w:r>
                          <w:rPr>
                            <w:rFonts w:ascii="Helvetica"/>
                            <w:sz w:val="17"/>
                          </w:rPr>
                          <w:t>still</w:t>
                        </w:r>
                        <w:r>
                          <w:rPr>
                            <w:rFonts w:ascii="Helvetica"/>
                            <w:spacing w:val="25"/>
                            <w:sz w:val="17"/>
                          </w:rPr>
                          <w:t xml:space="preserve"> </w:t>
                        </w:r>
                        <w:r>
                          <w:rPr>
                            <w:rFonts w:ascii="Helvetica"/>
                            <w:sz w:val="17"/>
                          </w:rPr>
                          <w:t>make</w:t>
                        </w:r>
                        <w:r>
                          <w:rPr>
                            <w:rFonts w:ascii="Helvetica"/>
                            <w:spacing w:val="4"/>
                            <w:sz w:val="17"/>
                          </w:rPr>
                          <w:t xml:space="preserve"> </w:t>
                        </w:r>
                        <w:r>
                          <w:rPr>
                            <w:rFonts w:ascii="Helvetica"/>
                            <w:sz w:val="17"/>
                          </w:rPr>
                          <w:t>saves</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pacing w:val="-1"/>
                            <w:sz w:val="17"/>
                          </w:rPr>
                          <w:t>his</w:t>
                        </w:r>
                        <w:r>
                          <w:rPr>
                            <w:rFonts w:ascii="Helvetica"/>
                            <w:spacing w:val="4"/>
                            <w:sz w:val="17"/>
                          </w:rPr>
                          <w:t xml:space="preserve"> </w:t>
                        </w:r>
                        <w:r>
                          <w:rPr>
                            <w:rFonts w:ascii="Helvetica"/>
                            <w:sz w:val="17"/>
                          </w:rPr>
                          <w:t>shield.</w:t>
                        </w:r>
                      </w:p>
                      <w:p w:rsidR="003D39BA" w:rsidRDefault="003D39BA" w:rsidP="005A02C9">
                        <w:pPr>
                          <w:numPr>
                            <w:ilvl w:val="0"/>
                            <w:numId w:val="10"/>
                          </w:numPr>
                          <w:tabs>
                            <w:tab w:val="left" w:pos="313"/>
                          </w:tabs>
                          <w:spacing w:before="113"/>
                          <w:ind w:left="392" w:right="2689" w:hanging="226"/>
                          <w:rPr>
                            <w:rFonts w:ascii="Helvetica" w:eastAsia="Helvetica" w:hAnsi="Helvetica" w:cs="Helvetica"/>
                            <w:sz w:val="17"/>
                            <w:szCs w:val="17"/>
                          </w:rPr>
                        </w:pPr>
                        <w:r>
                          <w:rPr>
                            <w:rFonts w:ascii="Helvetica"/>
                            <w:b/>
                            <w:sz w:val="17"/>
                          </w:rPr>
                          <w:t>Limb</w:t>
                        </w:r>
                        <w:r>
                          <w:rPr>
                            <w:rFonts w:ascii="Helvetica"/>
                            <w:b/>
                            <w:spacing w:val="4"/>
                            <w:sz w:val="17"/>
                          </w:rPr>
                          <w:t xml:space="preserve"> </w:t>
                        </w:r>
                        <w:r>
                          <w:rPr>
                            <w:rFonts w:ascii="Helvetica"/>
                            <w:b/>
                            <w:sz w:val="17"/>
                          </w:rPr>
                          <w:t>destroyed</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21"/>
                            <w:sz w:val="17"/>
                          </w:rPr>
                          <w:t xml:space="preserve"> </w:t>
                        </w:r>
                        <w:r>
                          <w:rPr>
                            <w:rFonts w:ascii="Helvetica"/>
                            <w:spacing w:val="-1"/>
                            <w:sz w:val="17"/>
                          </w:rPr>
                          <w:t>1-3</w:t>
                        </w:r>
                        <w:r>
                          <w:rPr>
                            <w:rFonts w:ascii="Helvetica"/>
                            <w:spacing w:val="4"/>
                            <w:sz w:val="17"/>
                          </w:rPr>
                          <w:t xml:space="preserve"> </w:t>
                        </w:r>
                        <w:r>
                          <w:rPr>
                            <w:rFonts w:ascii="Helvetica"/>
                            <w:b/>
                            <w:spacing w:val="-1"/>
                            <w:sz w:val="17"/>
                          </w:rPr>
                          <w:t>Leg</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immobilized</w:t>
                        </w:r>
                        <w:r>
                          <w:rPr>
                            <w:rFonts w:ascii="Helvetica"/>
                            <w:spacing w:val="24"/>
                            <w:sz w:val="17"/>
                          </w:rPr>
                          <w:t xml:space="preserve"> </w:t>
                        </w:r>
                        <w:r>
                          <w:rPr>
                            <w:rFonts w:ascii="Helvetica"/>
                            <w:spacing w:val="-1"/>
                            <w:sz w:val="17"/>
                          </w:rPr>
                          <w:t>4-6</w:t>
                        </w:r>
                        <w:r>
                          <w:rPr>
                            <w:rFonts w:ascii="Helvetica"/>
                            <w:spacing w:val="4"/>
                            <w:sz w:val="17"/>
                          </w:rPr>
                          <w:t xml:space="preserve"> </w:t>
                        </w:r>
                        <w:r>
                          <w:rPr>
                            <w:rFonts w:ascii="Helvetica"/>
                            <w:b/>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p>
                      <w:p w:rsidR="003D39BA" w:rsidRDefault="003D39BA" w:rsidP="005A02C9">
                        <w:pPr>
                          <w:ind w:left="1475" w:right="362" w:hanging="1"/>
                          <w:rPr>
                            <w:rFonts w:ascii="Helvetica" w:eastAsia="Helvetica" w:hAnsi="Helvetica" w:cs="Helvetica"/>
                            <w:sz w:val="17"/>
                            <w:szCs w:val="17"/>
                          </w:rPr>
                        </w:pPr>
                        <w:r>
                          <w:rPr>
                            <w:rFonts w:ascii="Helvetica"/>
                            <w:spacing w:val="-1"/>
                            <w:sz w:val="17"/>
                          </w:rPr>
                          <w:t>1-3</w:t>
                        </w:r>
                        <w:r>
                          <w:rPr>
                            <w:rFonts w:ascii="Helvetica"/>
                            <w:spacing w:val="4"/>
                            <w:sz w:val="17"/>
                          </w:rPr>
                          <w:t xml:space="preserve"> </w:t>
                        </w:r>
                        <w:r>
                          <w:rPr>
                            <w:rFonts w:ascii="Helvetica"/>
                            <w:b/>
                            <w:spacing w:val="-1"/>
                            <w:sz w:val="17"/>
                          </w:rPr>
                          <w:t>Left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Shield</w:t>
                        </w:r>
                        <w:r>
                          <w:rPr>
                            <w:rFonts w:ascii="Helvetica"/>
                            <w:spacing w:val="4"/>
                            <w:sz w:val="17"/>
                          </w:rPr>
                          <w:t xml:space="preserve"> </w:t>
                        </w:r>
                        <w:r>
                          <w:rPr>
                            <w:rFonts w:ascii="Helvetica"/>
                            <w:spacing w:val="-1"/>
                            <w:sz w:val="17"/>
                          </w:rPr>
                          <w:t>can</w:t>
                        </w:r>
                        <w:r>
                          <w:rPr>
                            <w:rFonts w:ascii="Helvetica"/>
                            <w:spacing w:val="4"/>
                            <w:sz w:val="17"/>
                          </w:rPr>
                          <w:t xml:space="preserve"> </w:t>
                        </w:r>
                        <w:r>
                          <w:rPr>
                            <w:rFonts w:ascii="Helvetica"/>
                            <w:spacing w:val="-1"/>
                            <w:sz w:val="17"/>
                          </w:rPr>
                          <w:t>no</w:t>
                        </w:r>
                        <w:r>
                          <w:rPr>
                            <w:rFonts w:ascii="Helvetica"/>
                            <w:spacing w:val="25"/>
                            <w:sz w:val="17"/>
                          </w:rPr>
                          <w:t xml:space="preserve"> </w:t>
                        </w:r>
                        <w:r>
                          <w:rPr>
                            <w:rFonts w:ascii="Helvetica"/>
                            <w:spacing w:val="-1"/>
                            <w:sz w:val="17"/>
                          </w:rPr>
                          <w:t>longer</w:t>
                        </w:r>
                        <w:r>
                          <w:rPr>
                            <w:rFonts w:ascii="Helvetica"/>
                            <w:spacing w:val="4"/>
                            <w:sz w:val="17"/>
                          </w:rPr>
                          <w:t xml:space="preserve"> </w:t>
                        </w:r>
                        <w:r>
                          <w:rPr>
                            <w:rFonts w:ascii="Helvetica"/>
                            <w:spacing w:val="-1"/>
                            <w:sz w:val="17"/>
                          </w:rPr>
                          <w:t>be</w:t>
                        </w:r>
                        <w:r>
                          <w:rPr>
                            <w:rFonts w:ascii="Helvetica"/>
                            <w:spacing w:val="4"/>
                            <w:sz w:val="17"/>
                          </w:rPr>
                          <w:t xml:space="preserve"> </w:t>
                        </w:r>
                        <w:r>
                          <w:rPr>
                            <w:rFonts w:ascii="Helvetica"/>
                            <w:spacing w:val="-1"/>
                            <w:sz w:val="17"/>
                          </w:rPr>
                          <w:t>used</w:t>
                        </w:r>
                        <w:r>
                          <w:rPr>
                            <w:rFonts w:ascii="Helvetica"/>
                            <w:spacing w:val="28"/>
                            <w:sz w:val="17"/>
                          </w:rPr>
                          <w:t xml:space="preserve"> </w:t>
                        </w:r>
                        <w:r>
                          <w:rPr>
                            <w:rFonts w:ascii="Helvetica"/>
                            <w:spacing w:val="-1"/>
                            <w:sz w:val="17"/>
                          </w:rPr>
                          <w:t>4-6</w:t>
                        </w:r>
                        <w:r>
                          <w:rPr>
                            <w:rFonts w:ascii="Helvetica"/>
                            <w:spacing w:val="3"/>
                            <w:sz w:val="17"/>
                          </w:rPr>
                          <w:t xml:space="preserve"> </w:t>
                        </w:r>
                        <w:r>
                          <w:rPr>
                            <w:rFonts w:ascii="Helvetica"/>
                            <w:b/>
                            <w:spacing w:val="-1"/>
                            <w:sz w:val="17"/>
                          </w:rPr>
                          <w:t>Right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3"/>
                            <w:sz w:val="17"/>
                          </w:rPr>
                          <w:t xml:space="preserve"> </w:t>
                        </w:r>
                        <w:r>
                          <w:rPr>
                            <w:rFonts w:ascii="Helvetica"/>
                            <w:spacing w:val="-2"/>
                            <w:sz w:val="17"/>
                          </w:rPr>
                          <w:t>Weapon</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destroyed</w:t>
                        </w:r>
                      </w:p>
                      <w:p w:rsidR="003D39BA" w:rsidRDefault="003D39BA" w:rsidP="005A02C9">
                        <w:pPr>
                          <w:numPr>
                            <w:ilvl w:val="0"/>
                            <w:numId w:val="9"/>
                          </w:numPr>
                          <w:tabs>
                            <w:tab w:val="left" w:pos="317"/>
                          </w:tabs>
                          <w:spacing w:before="75"/>
                          <w:ind w:right="191" w:firstLine="54"/>
                          <w:rPr>
                            <w:rFonts w:ascii="Garamond" w:eastAsia="Garamond" w:hAnsi="Garamond" w:cs="Garamond"/>
                            <w:sz w:val="20"/>
                            <w:szCs w:val="20"/>
                          </w:rPr>
                        </w:pPr>
                        <w:r>
                          <w:rPr>
                            <w:rFonts w:ascii="Garamond" w:eastAsia="Garamond" w:hAnsi="Garamond" w:cs="Garamond"/>
                            <w:b/>
                            <w:bCs/>
                            <w:sz w:val="20"/>
                            <w:szCs w:val="20"/>
                          </w:rPr>
                          <w:t>Weapon</w:t>
                        </w:r>
                        <w:r>
                          <w:rPr>
                            <w:rFonts w:ascii="Garamond" w:eastAsia="Garamond" w:hAnsi="Garamond" w:cs="Garamond"/>
                            <w:b/>
                            <w:bCs/>
                            <w:spacing w:val="3"/>
                            <w:sz w:val="20"/>
                            <w:szCs w:val="20"/>
                          </w:rPr>
                          <w:t xml:space="preserve"> </w:t>
                        </w:r>
                        <w:r>
                          <w:rPr>
                            <w:rFonts w:ascii="Garamond" w:eastAsia="Garamond" w:hAnsi="Garamond" w:cs="Garamond"/>
                            <w:b/>
                            <w:bCs/>
                            <w:sz w:val="20"/>
                            <w:szCs w:val="20"/>
                          </w:rPr>
                          <w:t>destroyed</w:t>
                        </w:r>
                        <w:r>
                          <w:rPr>
                            <w:rFonts w:ascii="Garamond" w:eastAsia="Garamond" w:hAnsi="Garamond" w:cs="Garamond"/>
                            <w:b/>
                            <w:bCs/>
                            <w:spacing w:val="3"/>
                            <w:sz w:val="20"/>
                            <w:szCs w:val="20"/>
                          </w:rPr>
                          <w:t xml:space="preserve"> </w:t>
                        </w:r>
                        <w:r>
                          <w:rPr>
                            <w:rFonts w:ascii="Garamond" w:eastAsia="Garamond" w:hAnsi="Garamond" w:cs="Garamond"/>
                            <w:sz w:val="20"/>
                            <w:szCs w:val="20"/>
                          </w:rPr>
                          <w:t>–</w:t>
                        </w:r>
                        <w:r>
                          <w:rPr>
                            <w:rFonts w:ascii="Garamond" w:eastAsia="Garamond" w:hAnsi="Garamond" w:cs="Garamond"/>
                            <w:spacing w:val="3"/>
                            <w:sz w:val="20"/>
                            <w:szCs w:val="20"/>
                          </w:rPr>
                          <w:t xml:space="preserve"> </w:t>
                        </w:r>
                        <w:r>
                          <w:rPr>
                            <w:rFonts w:ascii="Garamond" w:eastAsia="Garamond" w:hAnsi="Garamond" w:cs="Garamond"/>
                            <w:sz w:val="20"/>
                            <w:szCs w:val="20"/>
                          </w:rPr>
                          <w:t>A</w:t>
                        </w:r>
                        <w:r>
                          <w:rPr>
                            <w:rFonts w:ascii="Garamond" w:eastAsia="Garamond" w:hAnsi="Garamond" w:cs="Garamond"/>
                            <w:spacing w:val="3"/>
                            <w:sz w:val="20"/>
                            <w:szCs w:val="20"/>
                          </w:rPr>
                          <w:t xml:space="preserve"> </w:t>
                        </w:r>
                        <w:r>
                          <w:rPr>
                            <w:rFonts w:ascii="Garamond" w:eastAsia="Garamond" w:hAnsi="Garamond" w:cs="Garamond"/>
                            <w:sz w:val="20"/>
                            <w:szCs w:val="20"/>
                          </w:rPr>
                          <w:t>Weapon</w:t>
                        </w:r>
                        <w:r>
                          <w:rPr>
                            <w:rFonts w:ascii="Garamond" w:eastAsia="Garamond" w:hAnsi="Garamond" w:cs="Garamond"/>
                            <w:spacing w:val="4"/>
                            <w:sz w:val="20"/>
                            <w:szCs w:val="20"/>
                          </w:rPr>
                          <w:t xml:space="preserve"> </w:t>
                        </w:r>
                        <w:r>
                          <w:rPr>
                            <w:rFonts w:ascii="Garamond" w:eastAsia="Garamond" w:hAnsi="Garamond" w:cs="Garamond"/>
                            <w:sz w:val="20"/>
                            <w:szCs w:val="20"/>
                          </w:rPr>
                          <w:t>chosen</w:t>
                        </w:r>
                        <w:r>
                          <w:rPr>
                            <w:rFonts w:ascii="Garamond" w:eastAsia="Garamond" w:hAnsi="Garamond" w:cs="Garamond"/>
                            <w:spacing w:val="3"/>
                            <w:sz w:val="20"/>
                            <w:szCs w:val="20"/>
                          </w:rPr>
                          <w:t xml:space="preserve"> </w:t>
                        </w:r>
                        <w:r>
                          <w:rPr>
                            <w:rFonts w:ascii="Garamond" w:eastAsia="Garamond" w:hAnsi="Garamond" w:cs="Garamond"/>
                            <w:sz w:val="20"/>
                            <w:szCs w:val="20"/>
                          </w:rPr>
                          <w:t>by</w:t>
                        </w:r>
                        <w:r>
                          <w:rPr>
                            <w:rFonts w:ascii="Garamond" w:eastAsia="Garamond" w:hAnsi="Garamond" w:cs="Garamond"/>
                            <w:spacing w:val="3"/>
                            <w:sz w:val="20"/>
                            <w:szCs w:val="20"/>
                          </w:rPr>
                          <w:t xml:space="preserve"> </w:t>
                        </w:r>
                        <w:r>
                          <w:rPr>
                            <w:rFonts w:ascii="Garamond" w:eastAsia="Garamond" w:hAnsi="Garamond" w:cs="Garamond"/>
                            <w:sz w:val="20"/>
                            <w:szCs w:val="20"/>
                          </w:rPr>
                          <w:t>the</w:t>
                        </w:r>
                        <w:r>
                          <w:rPr>
                            <w:rFonts w:ascii="Garamond" w:eastAsia="Garamond" w:hAnsi="Garamond" w:cs="Garamond"/>
                            <w:spacing w:val="3"/>
                            <w:sz w:val="20"/>
                            <w:szCs w:val="20"/>
                          </w:rPr>
                          <w:t xml:space="preserve"> </w:t>
                        </w:r>
                        <w:r>
                          <w:rPr>
                            <w:rFonts w:ascii="Garamond" w:eastAsia="Garamond" w:hAnsi="Garamond" w:cs="Garamond"/>
                            <w:sz w:val="20"/>
                            <w:szCs w:val="20"/>
                          </w:rPr>
                          <w:t>opponent</w:t>
                        </w:r>
                        <w:r>
                          <w:rPr>
                            <w:rFonts w:ascii="Garamond" w:eastAsia="Garamond" w:hAnsi="Garamond" w:cs="Garamond"/>
                            <w:spacing w:val="4"/>
                            <w:sz w:val="20"/>
                            <w:szCs w:val="20"/>
                          </w:rPr>
                          <w:t xml:space="preserve"> </w:t>
                        </w:r>
                        <w:r>
                          <w:rPr>
                            <w:rFonts w:ascii="Garamond" w:eastAsia="Garamond" w:hAnsi="Garamond" w:cs="Garamond"/>
                            <w:sz w:val="20"/>
                            <w:szCs w:val="20"/>
                          </w:rPr>
                          <w:t>is destroyed</w:t>
                        </w:r>
                        <w:r>
                          <w:rPr>
                            <w:rFonts w:ascii="Garamond" w:eastAsia="Garamond" w:hAnsi="Garamond" w:cs="Garamond"/>
                            <w:spacing w:val="4"/>
                            <w:sz w:val="20"/>
                            <w:szCs w:val="20"/>
                          </w:rPr>
                          <w:t xml:space="preserve"> </w:t>
                        </w:r>
                        <w:r>
                          <w:rPr>
                            <w:rFonts w:ascii="Garamond" w:eastAsia="Garamond" w:hAnsi="Garamond" w:cs="Garamond"/>
                            <w:sz w:val="20"/>
                            <w:szCs w:val="20"/>
                          </w:rPr>
                          <w:t>and</w:t>
                        </w:r>
                        <w:r>
                          <w:rPr>
                            <w:rFonts w:ascii="Garamond" w:eastAsia="Garamond" w:hAnsi="Garamond" w:cs="Garamond"/>
                            <w:spacing w:val="5"/>
                            <w:sz w:val="20"/>
                            <w:szCs w:val="20"/>
                          </w:rPr>
                          <w:t xml:space="preserve"> </w:t>
                        </w:r>
                        <w:r>
                          <w:rPr>
                            <w:rFonts w:ascii="Garamond" w:eastAsia="Garamond" w:hAnsi="Garamond" w:cs="Garamond"/>
                            <w:sz w:val="20"/>
                            <w:szCs w:val="20"/>
                          </w:rPr>
                          <w:t>can</w:t>
                        </w:r>
                        <w:r>
                          <w:rPr>
                            <w:rFonts w:ascii="Garamond" w:eastAsia="Garamond" w:hAnsi="Garamond" w:cs="Garamond"/>
                            <w:spacing w:val="5"/>
                            <w:sz w:val="20"/>
                            <w:szCs w:val="20"/>
                          </w:rPr>
                          <w:t xml:space="preserve"> </w:t>
                        </w:r>
                        <w:r>
                          <w:rPr>
                            <w:rFonts w:ascii="Garamond" w:eastAsia="Garamond" w:hAnsi="Garamond" w:cs="Garamond"/>
                            <w:sz w:val="20"/>
                            <w:szCs w:val="20"/>
                          </w:rPr>
                          <w:t>no</w:t>
                        </w:r>
                        <w:r>
                          <w:rPr>
                            <w:rFonts w:ascii="Garamond" w:eastAsia="Garamond" w:hAnsi="Garamond" w:cs="Garamond"/>
                            <w:spacing w:val="5"/>
                            <w:sz w:val="20"/>
                            <w:szCs w:val="20"/>
                          </w:rPr>
                          <w:t xml:space="preserve"> </w:t>
                        </w:r>
                        <w:r>
                          <w:rPr>
                            <w:rFonts w:ascii="Garamond" w:eastAsia="Garamond" w:hAnsi="Garamond" w:cs="Garamond"/>
                            <w:sz w:val="20"/>
                            <w:szCs w:val="20"/>
                          </w:rPr>
                          <w:t>longer</w:t>
                        </w:r>
                        <w:r>
                          <w:rPr>
                            <w:rFonts w:ascii="Garamond" w:eastAsia="Garamond" w:hAnsi="Garamond" w:cs="Garamond"/>
                            <w:spacing w:val="5"/>
                            <w:sz w:val="20"/>
                            <w:szCs w:val="20"/>
                          </w:rPr>
                          <w:t xml:space="preserve"> </w:t>
                        </w:r>
                        <w:r>
                          <w:rPr>
                            <w:rFonts w:ascii="Garamond" w:eastAsia="Garamond" w:hAnsi="Garamond" w:cs="Garamond"/>
                            <w:sz w:val="20"/>
                            <w:szCs w:val="20"/>
                          </w:rPr>
                          <w:t>be</w:t>
                        </w:r>
                        <w:r>
                          <w:rPr>
                            <w:rFonts w:ascii="Garamond" w:eastAsia="Garamond" w:hAnsi="Garamond" w:cs="Garamond"/>
                            <w:spacing w:val="4"/>
                            <w:sz w:val="20"/>
                            <w:szCs w:val="20"/>
                          </w:rPr>
                          <w:t xml:space="preserve"> </w:t>
                        </w:r>
                        <w:r>
                          <w:rPr>
                            <w:rFonts w:ascii="Garamond" w:eastAsia="Garamond" w:hAnsi="Garamond" w:cs="Garamond"/>
                            <w:sz w:val="20"/>
                            <w:szCs w:val="20"/>
                          </w:rPr>
                          <w:t>used</w:t>
                        </w:r>
                      </w:p>
                      <w:p w:rsidR="003D39BA" w:rsidRDefault="003D39BA" w:rsidP="005A02C9">
                        <w:pPr>
                          <w:numPr>
                            <w:ilvl w:val="0"/>
                            <w:numId w:val="9"/>
                          </w:numPr>
                          <w:tabs>
                            <w:tab w:val="left" w:pos="388"/>
                          </w:tabs>
                          <w:spacing w:before="113"/>
                          <w:ind w:right="72" w:firstLine="87"/>
                          <w:jc w:val="both"/>
                          <w:rPr>
                            <w:rFonts w:ascii="Garamond" w:eastAsia="Garamond" w:hAnsi="Garamond" w:cs="Garamond"/>
                            <w:sz w:val="20"/>
                            <w:szCs w:val="20"/>
                          </w:rPr>
                        </w:pPr>
                        <w:r>
                          <w:rPr>
                            <w:rFonts w:ascii="Garamond"/>
                            <w:b/>
                            <w:sz w:val="20"/>
                          </w:rPr>
                          <w:t>Auto-Balance</w:t>
                        </w:r>
                        <w:r>
                          <w:rPr>
                            <w:rFonts w:ascii="Garamond"/>
                            <w:b/>
                            <w:spacing w:val="42"/>
                            <w:sz w:val="20"/>
                          </w:rPr>
                          <w:t xml:space="preserve"> </w:t>
                        </w:r>
                        <w:r>
                          <w:rPr>
                            <w:rFonts w:ascii="Garamond"/>
                            <w:b/>
                            <w:sz w:val="20"/>
                          </w:rPr>
                          <w:t>Destroyed</w:t>
                        </w:r>
                        <w:r>
                          <w:rPr>
                            <w:rFonts w:ascii="Garamond"/>
                            <w:b/>
                            <w:spacing w:val="41"/>
                            <w:sz w:val="20"/>
                          </w:rPr>
                          <w:t xml:space="preserve"> </w:t>
                        </w:r>
                        <w:r>
                          <w:rPr>
                            <w:rFonts w:ascii="Garamond"/>
                            <w:b/>
                            <w:sz w:val="20"/>
                          </w:rPr>
                          <w:t>-</w:t>
                        </w:r>
                        <w:r>
                          <w:rPr>
                            <w:rFonts w:ascii="Garamond"/>
                            <w:b/>
                            <w:spacing w:val="42"/>
                            <w:sz w:val="20"/>
                          </w:rPr>
                          <w:t xml:space="preserve"> </w:t>
                        </w:r>
                        <w:r>
                          <w:rPr>
                            <w:rFonts w:ascii="Garamond"/>
                            <w:sz w:val="20"/>
                          </w:rPr>
                          <w:t>All</w:t>
                        </w:r>
                        <w:r>
                          <w:rPr>
                            <w:rFonts w:ascii="Garamond"/>
                            <w:spacing w:val="42"/>
                            <w:sz w:val="20"/>
                          </w:rPr>
                          <w:t xml:space="preserve"> </w:t>
                        </w:r>
                        <w:r>
                          <w:rPr>
                            <w:rFonts w:ascii="Garamond"/>
                            <w:sz w:val="20"/>
                          </w:rPr>
                          <w:t>movement</w:t>
                        </w:r>
                        <w:r>
                          <w:rPr>
                            <w:rFonts w:ascii="Garamond"/>
                            <w:spacing w:val="41"/>
                            <w:sz w:val="20"/>
                          </w:rPr>
                          <w:t xml:space="preserve"> </w:t>
                        </w:r>
                        <w:r>
                          <w:rPr>
                            <w:rFonts w:ascii="Garamond"/>
                            <w:sz w:val="20"/>
                          </w:rPr>
                          <w:t>is</w:t>
                        </w:r>
                        <w:r>
                          <w:rPr>
                            <w:rFonts w:ascii="Garamond"/>
                            <w:spacing w:val="42"/>
                            <w:sz w:val="20"/>
                          </w:rPr>
                          <w:t xml:space="preserve"> </w:t>
                        </w:r>
                        <w:r>
                          <w:rPr>
                            <w:rFonts w:ascii="Garamond"/>
                            <w:sz w:val="20"/>
                          </w:rPr>
                          <w:t>halved</w:t>
                        </w:r>
                        <w:r>
                          <w:rPr>
                            <w:rFonts w:ascii="Garamond"/>
                            <w:spacing w:val="42"/>
                            <w:sz w:val="20"/>
                          </w:rPr>
                          <w:t xml:space="preserve"> </w:t>
                        </w:r>
                        <w:r>
                          <w:rPr>
                            <w:rFonts w:ascii="Garamond"/>
                            <w:sz w:val="20"/>
                          </w:rPr>
                          <w:t>Pilot must a successful</w:t>
                        </w:r>
                        <w:r>
                          <w:rPr>
                            <w:rFonts w:ascii="Garamond"/>
                            <w:spacing w:val="-1"/>
                            <w:sz w:val="20"/>
                          </w:rPr>
                          <w:t xml:space="preserve"> </w:t>
                        </w:r>
                        <w:r>
                          <w:rPr>
                            <w:rFonts w:ascii="Garamond"/>
                            <w:sz w:val="20"/>
                          </w:rPr>
                          <w:t>PS roll when he moves.</w:t>
                        </w:r>
                        <w:r>
                          <w:rPr>
                            <w:rFonts w:ascii="Garamond"/>
                            <w:spacing w:val="22"/>
                            <w:sz w:val="20"/>
                          </w:rPr>
                          <w:t xml:space="preserve"> </w:t>
                        </w:r>
                        <w:r>
                          <w:rPr>
                            <w:rFonts w:ascii="Garamond"/>
                            <w:sz w:val="20"/>
                          </w:rPr>
                          <w:t>If</w:t>
                        </w:r>
                        <w:r>
                          <w:rPr>
                            <w:rFonts w:ascii="Garamond"/>
                            <w:spacing w:val="48"/>
                            <w:sz w:val="20"/>
                          </w:rPr>
                          <w:t xml:space="preserve"> </w:t>
                        </w:r>
                        <w:r>
                          <w:rPr>
                            <w:rFonts w:ascii="Garamond"/>
                            <w:sz w:val="20"/>
                          </w:rPr>
                          <w:t>he</w:t>
                        </w:r>
                        <w:r>
                          <w:rPr>
                            <w:rFonts w:ascii="Garamond"/>
                            <w:spacing w:val="48"/>
                            <w:sz w:val="20"/>
                          </w:rPr>
                          <w:t xml:space="preserve"> </w:t>
                        </w:r>
                        <w:r>
                          <w:rPr>
                            <w:rFonts w:ascii="Garamond"/>
                            <w:sz w:val="20"/>
                          </w:rPr>
                          <w:t>fails, the Mobile Suit collapses to the ground and is</w:t>
                        </w:r>
                        <w:r>
                          <w:rPr>
                            <w:rFonts w:ascii="Garamond"/>
                            <w:spacing w:val="-1"/>
                            <w:sz w:val="20"/>
                          </w:rPr>
                          <w:t xml:space="preserve"> </w:t>
                        </w:r>
                        <w:r>
                          <w:rPr>
                            <w:rFonts w:ascii="Garamond"/>
                            <w:sz w:val="20"/>
                          </w:rPr>
                          <w:t>Immobilized.</w:t>
                        </w:r>
                      </w:p>
                    </w:tc>
                  </w:tr>
                  <w:tr w:rsidR="003D39BA">
                    <w:trPr>
                      <w:trHeight w:hRule="exact" w:val="64"/>
                    </w:trPr>
                    <w:tc>
                      <w:tcPr>
                        <w:tcW w:w="5260" w:type="dxa"/>
                        <w:tcBorders>
                          <w:top w:val="single" w:sz="8" w:space="0" w:color="000000"/>
                          <w:left w:val="nil"/>
                          <w:bottom w:val="single" w:sz="7" w:space="0" w:color="000000"/>
                          <w:right w:val="nil"/>
                        </w:tcBorders>
                      </w:tcPr>
                      <w:p w:rsidR="003D39BA" w:rsidRDefault="003D39BA"/>
                    </w:tc>
                  </w:tr>
                  <w:tr w:rsidR="003D39BA">
                    <w:trPr>
                      <w:trHeight w:hRule="exact" w:val="3389"/>
                    </w:trPr>
                    <w:tc>
                      <w:tcPr>
                        <w:tcW w:w="5260" w:type="dxa"/>
                        <w:tcBorders>
                          <w:top w:val="single" w:sz="7" w:space="0" w:color="000000"/>
                          <w:left w:val="single" w:sz="7" w:space="0" w:color="000000"/>
                          <w:bottom w:val="single" w:sz="7" w:space="0" w:color="000000"/>
                          <w:right w:val="single" w:sz="7" w:space="0" w:color="000000"/>
                        </w:tcBorders>
                      </w:tcPr>
                      <w:p w:rsidR="003D39BA" w:rsidRDefault="003D39BA" w:rsidP="005A02C9">
                        <w:pPr>
                          <w:spacing w:before="80"/>
                          <w:ind w:left="377"/>
                          <w:rPr>
                            <w:rFonts w:ascii="Helvetica" w:eastAsia="Helvetica" w:hAnsi="Helvetica" w:cs="Helvetica"/>
                            <w:sz w:val="17"/>
                            <w:szCs w:val="17"/>
                          </w:rPr>
                        </w:pPr>
                        <w:r>
                          <w:rPr>
                            <w:rFonts w:ascii="Arial"/>
                            <w:b/>
                            <w:spacing w:val="-1"/>
                            <w:sz w:val="17"/>
                          </w:rPr>
                          <w:t>Mobile</w:t>
                        </w:r>
                        <w:r>
                          <w:rPr>
                            <w:rFonts w:ascii="Arial"/>
                            <w:b/>
                            <w:spacing w:val="4"/>
                            <w:sz w:val="17"/>
                          </w:rPr>
                          <w:t xml:space="preserve"> </w:t>
                        </w:r>
                        <w:r>
                          <w:rPr>
                            <w:rFonts w:ascii="Arial"/>
                            <w:b/>
                            <w:spacing w:val="-1"/>
                            <w:sz w:val="17"/>
                          </w:rPr>
                          <w:t>Suit</w:t>
                        </w:r>
                        <w:r>
                          <w:rPr>
                            <w:rFonts w:ascii="Arial"/>
                            <w:b/>
                            <w:spacing w:val="4"/>
                            <w:sz w:val="17"/>
                          </w:rPr>
                          <w:t xml:space="preserve"> </w:t>
                        </w:r>
                        <w:r>
                          <w:rPr>
                            <w:rFonts w:ascii="Helvetica"/>
                            <w:b/>
                            <w:spacing w:val="-1"/>
                            <w:sz w:val="17"/>
                          </w:rPr>
                          <w:t>Penetrating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rsidR="003D39BA" w:rsidRDefault="003D39BA" w:rsidP="005A02C9">
                        <w:pPr>
                          <w:spacing w:before="132"/>
                          <w:ind w:left="180"/>
                          <w:rPr>
                            <w:rFonts w:ascii="Helvetica" w:eastAsia="Helvetica" w:hAnsi="Helvetica" w:cs="Helvetica"/>
                            <w:sz w:val="17"/>
                            <w:szCs w:val="17"/>
                          </w:rPr>
                        </w:pPr>
                        <w:r>
                          <w:rPr>
                            <w:rFonts w:ascii="Helvetica"/>
                            <w:sz w:val="17"/>
                          </w:rPr>
                          <w:t>1</w:t>
                        </w:r>
                        <w:r>
                          <w:rPr>
                            <w:rFonts w:ascii="Helvetica"/>
                            <w:spacing w:val="9"/>
                            <w:sz w:val="17"/>
                          </w:rPr>
                          <w:t xml:space="preserve"> </w:t>
                        </w:r>
                        <w:r>
                          <w:rPr>
                            <w:rFonts w:ascii="Arial"/>
                            <w:b/>
                            <w:spacing w:val="-1"/>
                            <w:sz w:val="17"/>
                          </w:rPr>
                          <w:t>Shaken</w:t>
                        </w:r>
                        <w:r>
                          <w:rPr>
                            <w:rFonts w:ascii="Arial"/>
                            <w:b/>
                            <w:spacing w:val="4"/>
                            <w:sz w:val="17"/>
                          </w:rPr>
                          <w:t xml:space="preserve"> </w:t>
                        </w:r>
                        <w:r>
                          <w:rPr>
                            <w:rFonts w:ascii="Helvetica"/>
                            <w:sz w:val="17"/>
                          </w:rPr>
                          <w:t>-</w:t>
                        </w:r>
                        <w:r>
                          <w:rPr>
                            <w:rFonts w:ascii="Helvetica"/>
                            <w:spacing w:val="4"/>
                            <w:sz w:val="17"/>
                          </w:rPr>
                          <w:t xml:space="preserve"> </w:t>
                        </w:r>
                        <w:r>
                          <w:rPr>
                            <w:rFonts w:ascii="Helvetica"/>
                            <w:spacing w:val="-1"/>
                            <w:sz w:val="17"/>
                          </w:rPr>
                          <w:t>May</w:t>
                        </w:r>
                        <w:r>
                          <w:rPr>
                            <w:rFonts w:ascii="Helvetica"/>
                            <w:spacing w:val="9"/>
                            <w:sz w:val="17"/>
                          </w:rPr>
                          <w:t xml:space="preserve"> </w:t>
                        </w:r>
                        <w:r>
                          <w:rPr>
                            <w:rFonts w:ascii="Helvetica"/>
                            <w:spacing w:val="-1"/>
                            <w:sz w:val="17"/>
                          </w:rPr>
                          <w:t>not</w:t>
                        </w:r>
                        <w:r>
                          <w:rPr>
                            <w:rFonts w:ascii="Helvetica"/>
                            <w:spacing w:val="9"/>
                            <w:sz w:val="17"/>
                          </w:rPr>
                          <w:t xml:space="preserve"> </w:t>
                        </w:r>
                        <w:r>
                          <w:rPr>
                            <w:rFonts w:ascii="Arial"/>
                            <w:sz w:val="17"/>
                          </w:rPr>
                          <w:t>shoot</w:t>
                        </w:r>
                        <w:r>
                          <w:rPr>
                            <w:rFonts w:ascii="Arial"/>
                            <w:spacing w:val="9"/>
                            <w:sz w:val="17"/>
                          </w:rPr>
                          <w:t xml:space="preserve"> </w:t>
                        </w:r>
                        <w:r>
                          <w:rPr>
                            <w:rFonts w:ascii="Helvetica"/>
                            <w:spacing w:val="-1"/>
                            <w:sz w:val="17"/>
                          </w:rPr>
                          <w:t>next</w:t>
                        </w:r>
                        <w:r>
                          <w:rPr>
                            <w:rFonts w:ascii="Helvetica"/>
                            <w:spacing w:val="9"/>
                            <w:sz w:val="17"/>
                          </w:rPr>
                          <w:t xml:space="preserve"> </w:t>
                        </w:r>
                        <w:r>
                          <w:rPr>
                            <w:rFonts w:ascii="Helvetica"/>
                            <w:sz w:val="17"/>
                          </w:rPr>
                          <w:t>turn</w:t>
                        </w:r>
                      </w:p>
                      <w:p w:rsidR="003D39BA" w:rsidRDefault="003D39BA" w:rsidP="005A02C9">
                        <w:pPr>
                          <w:spacing w:before="99"/>
                          <w:ind w:left="180"/>
                          <w:rPr>
                            <w:rFonts w:ascii="Helvetica" w:eastAsia="Helvetica" w:hAnsi="Helvetica" w:cs="Helvetica"/>
                            <w:sz w:val="17"/>
                            <w:szCs w:val="17"/>
                          </w:rPr>
                        </w:pPr>
                        <w:r>
                          <w:rPr>
                            <w:rFonts w:ascii="Arial"/>
                            <w:sz w:val="17"/>
                          </w:rPr>
                          <w:t>2</w:t>
                        </w:r>
                        <w:r>
                          <w:rPr>
                            <w:rFonts w:ascii="Arial"/>
                            <w:spacing w:val="4"/>
                            <w:sz w:val="17"/>
                          </w:rPr>
                          <w:t xml:space="preserve"> </w:t>
                        </w:r>
                        <w:r>
                          <w:rPr>
                            <w:rFonts w:ascii="Helvetica"/>
                            <w:b/>
                            <w:spacing w:val="-1"/>
                            <w:sz w:val="17"/>
                          </w:rPr>
                          <w:t>Stunned</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pacing w:val="-1"/>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rsidR="003D39BA" w:rsidRDefault="003D39BA" w:rsidP="005A02C9">
                        <w:pPr>
                          <w:spacing w:before="76"/>
                          <w:ind w:left="128" w:right="771" w:firstLine="52"/>
                          <w:rPr>
                            <w:rFonts w:ascii="Garamond" w:eastAsia="Garamond" w:hAnsi="Garamond" w:cs="Garamond"/>
                            <w:sz w:val="20"/>
                            <w:szCs w:val="20"/>
                          </w:rPr>
                        </w:pPr>
                        <w:r>
                          <w:rPr>
                            <w:rFonts w:ascii="Garamond" w:eastAsia="Garamond" w:hAnsi="Garamond" w:cs="Garamond"/>
                            <w:sz w:val="20"/>
                            <w:szCs w:val="20"/>
                          </w:rPr>
                          <w:t>3</w:t>
                        </w:r>
                        <w:r>
                          <w:rPr>
                            <w:rFonts w:ascii="Garamond" w:eastAsia="Garamond" w:hAnsi="Garamond" w:cs="Garamond"/>
                            <w:spacing w:val="4"/>
                            <w:sz w:val="20"/>
                            <w:szCs w:val="20"/>
                          </w:rPr>
                          <w:t xml:space="preserve"> </w:t>
                        </w:r>
                        <w:r>
                          <w:rPr>
                            <w:rFonts w:ascii="Garamond" w:eastAsia="Garamond" w:hAnsi="Garamond" w:cs="Garamond"/>
                            <w:b/>
                            <w:bCs/>
                            <w:sz w:val="20"/>
                            <w:szCs w:val="20"/>
                          </w:rPr>
                          <w:t>Immobilized</w:t>
                        </w:r>
                        <w:r>
                          <w:rPr>
                            <w:rFonts w:ascii="Garamond" w:eastAsia="Garamond" w:hAnsi="Garamond" w:cs="Garamond"/>
                            <w:b/>
                            <w:bCs/>
                            <w:spacing w:val="5"/>
                            <w:sz w:val="20"/>
                            <w:szCs w:val="20"/>
                          </w:rPr>
                          <w:t xml:space="preserve"> </w:t>
                        </w:r>
                        <w:r>
                          <w:rPr>
                            <w:rFonts w:ascii="Garamond" w:eastAsia="Garamond" w:hAnsi="Garamond" w:cs="Garamond"/>
                            <w:sz w:val="20"/>
                            <w:szCs w:val="20"/>
                          </w:rPr>
                          <w:t>–</w:t>
                        </w:r>
                        <w:r>
                          <w:rPr>
                            <w:rFonts w:ascii="Garamond" w:eastAsia="Garamond" w:hAnsi="Garamond" w:cs="Garamond"/>
                            <w:spacing w:val="5"/>
                            <w:sz w:val="20"/>
                            <w:szCs w:val="20"/>
                          </w:rPr>
                          <w:t xml:space="preserve"> </w:t>
                        </w:r>
                        <w:r>
                          <w:rPr>
                            <w:rFonts w:ascii="Garamond" w:eastAsia="Garamond" w:hAnsi="Garamond" w:cs="Garamond"/>
                            <w:sz w:val="20"/>
                            <w:szCs w:val="20"/>
                          </w:rPr>
                          <w:t>May</w:t>
                        </w:r>
                        <w:r>
                          <w:rPr>
                            <w:rFonts w:ascii="Garamond" w:eastAsia="Garamond" w:hAnsi="Garamond" w:cs="Garamond"/>
                            <w:spacing w:val="5"/>
                            <w:sz w:val="20"/>
                            <w:szCs w:val="20"/>
                          </w:rPr>
                          <w:t xml:space="preserve"> </w:t>
                        </w:r>
                        <w:r>
                          <w:rPr>
                            <w:rFonts w:ascii="Garamond" w:eastAsia="Garamond" w:hAnsi="Garamond" w:cs="Garamond"/>
                            <w:sz w:val="20"/>
                            <w:szCs w:val="20"/>
                          </w:rPr>
                          <w:t>not</w:t>
                        </w:r>
                        <w:r>
                          <w:rPr>
                            <w:rFonts w:ascii="Garamond" w:eastAsia="Garamond" w:hAnsi="Garamond" w:cs="Garamond"/>
                            <w:spacing w:val="5"/>
                            <w:sz w:val="20"/>
                            <w:szCs w:val="20"/>
                          </w:rPr>
                          <w:t xml:space="preserve"> </w:t>
                        </w:r>
                        <w:r>
                          <w:rPr>
                            <w:rFonts w:ascii="Garamond" w:eastAsia="Garamond" w:hAnsi="Garamond" w:cs="Garamond"/>
                            <w:sz w:val="20"/>
                            <w:szCs w:val="20"/>
                          </w:rPr>
                          <w:t>move.</w:t>
                        </w:r>
                        <w:r>
                          <w:rPr>
                            <w:rFonts w:ascii="Garamond" w:eastAsia="Garamond" w:hAnsi="Garamond" w:cs="Garamond"/>
                            <w:spacing w:val="4"/>
                            <w:sz w:val="20"/>
                            <w:szCs w:val="20"/>
                          </w:rPr>
                          <w:t xml:space="preserve"> </w:t>
                        </w:r>
                        <w:r>
                          <w:rPr>
                            <w:rFonts w:ascii="Garamond" w:eastAsia="Garamond" w:hAnsi="Garamond" w:cs="Garamond"/>
                            <w:sz w:val="20"/>
                            <w:szCs w:val="20"/>
                          </w:rPr>
                          <w:t>Suit</w:t>
                        </w:r>
                        <w:r>
                          <w:rPr>
                            <w:rFonts w:ascii="Garamond" w:eastAsia="Garamond" w:hAnsi="Garamond" w:cs="Garamond"/>
                            <w:spacing w:val="4"/>
                            <w:sz w:val="20"/>
                            <w:szCs w:val="20"/>
                          </w:rPr>
                          <w:t xml:space="preserve"> </w:t>
                        </w:r>
                        <w:r>
                          <w:rPr>
                            <w:rFonts w:ascii="Garamond" w:eastAsia="Garamond" w:hAnsi="Garamond" w:cs="Garamond"/>
                            <w:sz w:val="20"/>
                            <w:szCs w:val="20"/>
                          </w:rPr>
                          <w:t>can</w:t>
                        </w:r>
                        <w:r>
                          <w:rPr>
                            <w:rFonts w:ascii="Garamond" w:eastAsia="Garamond" w:hAnsi="Garamond" w:cs="Garamond"/>
                            <w:spacing w:val="5"/>
                            <w:sz w:val="20"/>
                            <w:szCs w:val="20"/>
                          </w:rPr>
                          <w:t xml:space="preserve"> </w:t>
                        </w:r>
                        <w:r>
                          <w:rPr>
                            <w:rFonts w:ascii="Garamond" w:eastAsia="Garamond" w:hAnsi="Garamond" w:cs="Garamond"/>
                            <w:sz w:val="20"/>
                            <w:szCs w:val="20"/>
                          </w:rPr>
                          <w:t>still</w:t>
                        </w:r>
                        <w:r>
                          <w:rPr>
                            <w:rFonts w:ascii="Garamond" w:eastAsia="Garamond" w:hAnsi="Garamond" w:cs="Garamond"/>
                            <w:spacing w:val="4"/>
                            <w:sz w:val="20"/>
                            <w:szCs w:val="20"/>
                          </w:rPr>
                          <w:t xml:space="preserve"> </w:t>
                        </w:r>
                        <w:r>
                          <w:rPr>
                            <w:rFonts w:ascii="Garamond" w:eastAsia="Garamond" w:hAnsi="Garamond" w:cs="Garamond"/>
                            <w:sz w:val="20"/>
                            <w:szCs w:val="20"/>
                          </w:rPr>
                          <w:t>shoot</w:t>
                        </w:r>
                        <w:r>
                          <w:rPr>
                            <w:rFonts w:ascii="Garamond" w:eastAsia="Garamond" w:hAnsi="Garamond" w:cs="Garamond"/>
                            <w:spacing w:val="5"/>
                            <w:sz w:val="20"/>
                            <w:szCs w:val="20"/>
                          </w:rPr>
                          <w:t xml:space="preserve"> </w:t>
                        </w:r>
                        <w:r>
                          <w:rPr>
                            <w:rFonts w:ascii="Garamond" w:eastAsia="Garamond" w:hAnsi="Garamond" w:cs="Garamond"/>
                            <w:sz w:val="20"/>
                            <w:szCs w:val="20"/>
                          </w:rPr>
                          <w:t>if the</w:t>
                        </w:r>
                        <w:r>
                          <w:rPr>
                            <w:rFonts w:ascii="Garamond" w:eastAsia="Garamond" w:hAnsi="Garamond" w:cs="Garamond"/>
                            <w:spacing w:val="-1"/>
                            <w:sz w:val="20"/>
                            <w:szCs w:val="20"/>
                          </w:rPr>
                          <w:t xml:space="preserve"> </w:t>
                        </w:r>
                        <w:r>
                          <w:rPr>
                            <w:rFonts w:ascii="Garamond" w:eastAsia="Garamond" w:hAnsi="Garamond" w:cs="Garamond"/>
                            <w:sz w:val="20"/>
                            <w:szCs w:val="20"/>
                          </w:rPr>
                          <w:t>Pilot</w:t>
                        </w:r>
                        <w:r>
                          <w:rPr>
                            <w:rFonts w:ascii="Garamond" w:eastAsia="Garamond" w:hAnsi="Garamond" w:cs="Garamond"/>
                            <w:spacing w:val="4"/>
                            <w:sz w:val="20"/>
                            <w:szCs w:val="20"/>
                          </w:rPr>
                          <w:t xml:space="preserve"> </w:t>
                        </w:r>
                        <w:r>
                          <w:rPr>
                            <w:rFonts w:ascii="Garamond" w:eastAsia="Garamond" w:hAnsi="Garamond" w:cs="Garamond"/>
                            <w:sz w:val="20"/>
                            <w:szCs w:val="20"/>
                          </w:rPr>
                          <w:t>makes</w:t>
                        </w:r>
                        <w:r>
                          <w:rPr>
                            <w:rFonts w:ascii="Garamond" w:eastAsia="Garamond" w:hAnsi="Garamond" w:cs="Garamond"/>
                            <w:spacing w:val="4"/>
                            <w:sz w:val="20"/>
                            <w:szCs w:val="20"/>
                          </w:rPr>
                          <w:t xml:space="preserve"> </w:t>
                        </w:r>
                        <w:r>
                          <w:rPr>
                            <w:rFonts w:ascii="Garamond" w:eastAsia="Garamond" w:hAnsi="Garamond" w:cs="Garamond"/>
                            <w:sz w:val="20"/>
                            <w:szCs w:val="20"/>
                          </w:rPr>
                          <w:t>a</w:t>
                        </w:r>
                        <w:r>
                          <w:rPr>
                            <w:rFonts w:ascii="Garamond" w:eastAsia="Garamond" w:hAnsi="Garamond" w:cs="Garamond"/>
                            <w:spacing w:val="5"/>
                            <w:sz w:val="20"/>
                            <w:szCs w:val="20"/>
                          </w:rPr>
                          <w:t xml:space="preserve"> </w:t>
                        </w:r>
                        <w:r>
                          <w:rPr>
                            <w:rFonts w:ascii="Garamond" w:eastAsia="Garamond" w:hAnsi="Garamond" w:cs="Garamond"/>
                            <w:sz w:val="20"/>
                            <w:szCs w:val="20"/>
                          </w:rPr>
                          <w:t>successful</w:t>
                        </w:r>
                        <w:r>
                          <w:rPr>
                            <w:rFonts w:ascii="Garamond" w:eastAsia="Garamond" w:hAnsi="Garamond" w:cs="Garamond"/>
                            <w:spacing w:val="3"/>
                            <w:sz w:val="20"/>
                            <w:szCs w:val="20"/>
                          </w:rPr>
                          <w:t xml:space="preserve"> </w:t>
                        </w:r>
                        <w:r>
                          <w:rPr>
                            <w:rFonts w:ascii="Garamond" w:eastAsia="Garamond" w:hAnsi="Garamond" w:cs="Garamond"/>
                            <w:sz w:val="20"/>
                            <w:szCs w:val="20"/>
                          </w:rPr>
                          <w:t>PS</w:t>
                        </w:r>
                        <w:r>
                          <w:rPr>
                            <w:rFonts w:ascii="Garamond" w:eastAsia="Garamond" w:hAnsi="Garamond" w:cs="Garamond"/>
                            <w:spacing w:val="4"/>
                            <w:sz w:val="20"/>
                            <w:szCs w:val="20"/>
                          </w:rPr>
                          <w:t xml:space="preserve"> </w:t>
                        </w:r>
                        <w:r>
                          <w:rPr>
                            <w:rFonts w:ascii="Garamond" w:eastAsia="Garamond" w:hAnsi="Garamond" w:cs="Garamond"/>
                            <w:sz w:val="20"/>
                            <w:szCs w:val="20"/>
                          </w:rPr>
                          <w:t>roll</w:t>
                        </w:r>
                        <w:r>
                          <w:rPr>
                            <w:rFonts w:ascii="Garamond" w:eastAsia="Garamond" w:hAnsi="Garamond" w:cs="Garamond"/>
                            <w:spacing w:val="5"/>
                            <w:sz w:val="20"/>
                            <w:szCs w:val="20"/>
                          </w:rPr>
                          <w:t xml:space="preserve"> </w:t>
                        </w:r>
                        <w:r>
                          <w:rPr>
                            <w:rFonts w:ascii="Garamond" w:eastAsia="Garamond" w:hAnsi="Garamond" w:cs="Garamond"/>
                            <w:sz w:val="20"/>
                            <w:szCs w:val="20"/>
                          </w:rPr>
                          <w:t>each</w:t>
                        </w:r>
                        <w:r>
                          <w:rPr>
                            <w:rFonts w:ascii="Garamond" w:eastAsia="Garamond" w:hAnsi="Garamond" w:cs="Garamond"/>
                            <w:spacing w:val="4"/>
                            <w:sz w:val="20"/>
                            <w:szCs w:val="20"/>
                          </w:rPr>
                          <w:t xml:space="preserve"> </w:t>
                        </w:r>
                        <w:r>
                          <w:rPr>
                            <w:rFonts w:ascii="Garamond" w:eastAsia="Garamond" w:hAnsi="Garamond" w:cs="Garamond"/>
                            <w:sz w:val="20"/>
                            <w:szCs w:val="20"/>
                          </w:rPr>
                          <w:t>turn</w:t>
                        </w:r>
                      </w:p>
                      <w:p w:rsidR="003D39BA" w:rsidRDefault="003D39BA" w:rsidP="005A02C9">
                        <w:pPr>
                          <w:spacing w:before="122"/>
                          <w:ind w:left="406" w:right="2678" w:hanging="278"/>
                          <w:rPr>
                            <w:rFonts w:ascii="Helvetica" w:eastAsia="Helvetica" w:hAnsi="Helvetica" w:cs="Helvetica"/>
                            <w:sz w:val="17"/>
                            <w:szCs w:val="17"/>
                          </w:rPr>
                        </w:pPr>
                        <w:r>
                          <w:rPr>
                            <w:rFonts w:ascii="Arial"/>
                            <w:sz w:val="17"/>
                          </w:rPr>
                          <w:t>4</w:t>
                        </w:r>
                        <w:r>
                          <w:rPr>
                            <w:rFonts w:ascii="Arial"/>
                            <w:spacing w:val="4"/>
                            <w:sz w:val="17"/>
                          </w:rPr>
                          <w:t xml:space="preserve"> </w:t>
                        </w:r>
                        <w:r>
                          <w:rPr>
                            <w:rFonts w:ascii="Helvetica"/>
                            <w:b/>
                            <w:sz w:val="17"/>
                          </w:rPr>
                          <w:t>Limb</w:t>
                        </w:r>
                        <w:r>
                          <w:rPr>
                            <w:rFonts w:ascii="Helvetica"/>
                            <w:b/>
                            <w:spacing w:val="4"/>
                            <w:sz w:val="17"/>
                          </w:rPr>
                          <w:t xml:space="preserve"> </w:t>
                        </w:r>
                        <w:r>
                          <w:rPr>
                            <w:rFonts w:ascii="Helvetica"/>
                            <w:b/>
                            <w:sz w:val="17"/>
                          </w:rPr>
                          <w:t>destroyed</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21"/>
                            <w:sz w:val="17"/>
                          </w:rPr>
                          <w:t xml:space="preserve"> </w:t>
                        </w:r>
                        <w:r>
                          <w:rPr>
                            <w:rFonts w:ascii="Helvetica"/>
                            <w:spacing w:val="-1"/>
                            <w:sz w:val="17"/>
                          </w:rPr>
                          <w:t>1-3</w:t>
                        </w:r>
                        <w:r>
                          <w:rPr>
                            <w:rFonts w:ascii="Helvetica"/>
                            <w:spacing w:val="4"/>
                            <w:sz w:val="17"/>
                          </w:rPr>
                          <w:t xml:space="preserve"> </w:t>
                        </w:r>
                        <w:r>
                          <w:rPr>
                            <w:rFonts w:ascii="Helvetica"/>
                            <w:b/>
                            <w:spacing w:val="-1"/>
                            <w:sz w:val="17"/>
                          </w:rPr>
                          <w:t>Leg</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immobilized</w:t>
                        </w:r>
                        <w:r>
                          <w:rPr>
                            <w:rFonts w:ascii="Helvetica"/>
                            <w:spacing w:val="24"/>
                            <w:sz w:val="17"/>
                          </w:rPr>
                          <w:t xml:space="preserve"> </w:t>
                        </w:r>
                        <w:r>
                          <w:rPr>
                            <w:rFonts w:ascii="Helvetica"/>
                            <w:spacing w:val="-1"/>
                            <w:sz w:val="17"/>
                          </w:rPr>
                          <w:t>4-6</w:t>
                        </w:r>
                        <w:r>
                          <w:rPr>
                            <w:rFonts w:ascii="Helvetica"/>
                            <w:spacing w:val="4"/>
                            <w:sz w:val="17"/>
                          </w:rPr>
                          <w:t xml:space="preserve"> </w:t>
                        </w:r>
                        <w:r>
                          <w:rPr>
                            <w:rFonts w:ascii="Helvetica"/>
                            <w:b/>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p>
                      <w:p w:rsidR="003D39BA" w:rsidRDefault="003D39BA" w:rsidP="005A02C9">
                        <w:pPr>
                          <w:spacing w:before="2"/>
                          <w:ind w:left="1489" w:right="351" w:hanging="1"/>
                          <w:rPr>
                            <w:rFonts w:ascii="Helvetica" w:eastAsia="Helvetica" w:hAnsi="Helvetica" w:cs="Helvetica"/>
                            <w:sz w:val="17"/>
                            <w:szCs w:val="17"/>
                          </w:rPr>
                        </w:pPr>
                        <w:r>
                          <w:rPr>
                            <w:rFonts w:ascii="Helvetica"/>
                            <w:spacing w:val="-1"/>
                            <w:sz w:val="17"/>
                          </w:rPr>
                          <w:t>1-3</w:t>
                        </w:r>
                        <w:r>
                          <w:rPr>
                            <w:rFonts w:ascii="Helvetica"/>
                            <w:spacing w:val="4"/>
                            <w:sz w:val="17"/>
                          </w:rPr>
                          <w:t xml:space="preserve"> </w:t>
                        </w:r>
                        <w:r>
                          <w:rPr>
                            <w:rFonts w:ascii="Helvetica"/>
                            <w:b/>
                            <w:spacing w:val="-1"/>
                            <w:sz w:val="17"/>
                          </w:rPr>
                          <w:t>Left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Shield</w:t>
                        </w:r>
                        <w:r>
                          <w:rPr>
                            <w:rFonts w:ascii="Helvetica"/>
                            <w:spacing w:val="4"/>
                            <w:sz w:val="17"/>
                          </w:rPr>
                          <w:t xml:space="preserve"> </w:t>
                        </w:r>
                        <w:r>
                          <w:rPr>
                            <w:rFonts w:ascii="Helvetica"/>
                            <w:spacing w:val="-1"/>
                            <w:sz w:val="17"/>
                          </w:rPr>
                          <w:t>can</w:t>
                        </w:r>
                        <w:r>
                          <w:rPr>
                            <w:rFonts w:ascii="Helvetica"/>
                            <w:spacing w:val="4"/>
                            <w:sz w:val="17"/>
                          </w:rPr>
                          <w:t xml:space="preserve"> </w:t>
                        </w:r>
                        <w:r>
                          <w:rPr>
                            <w:rFonts w:ascii="Helvetica"/>
                            <w:spacing w:val="-1"/>
                            <w:sz w:val="17"/>
                          </w:rPr>
                          <w:t>no</w:t>
                        </w:r>
                        <w:r>
                          <w:rPr>
                            <w:rFonts w:ascii="Helvetica"/>
                            <w:spacing w:val="25"/>
                            <w:sz w:val="17"/>
                          </w:rPr>
                          <w:t xml:space="preserve"> </w:t>
                        </w:r>
                        <w:r>
                          <w:rPr>
                            <w:rFonts w:ascii="Helvetica"/>
                            <w:spacing w:val="-1"/>
                            <w:sz w:val="17"/>
                          </w:rPr>
                          <w:t>longer</w:t>
                        </w:r>
                        <w:r>
                          <w:rPr>
                            <w:rFonts w:ascii="Helvetica"/>
                            <w:spacing w:val="4"/>
                            <w:sz w:val="17"/>
                          </w:rPr>
                          <w:t xml:space="preserve"> </w:t>
                        </w:r>
                        <w:r>
                          <w:rPr>
                            <w:rFonts w:ascii="Helvetica"/>
                            <w:spacing w:val="-1"/>
                            <w:sz w:val="17"/>
                          </w:rPr>
                          <w:t>be</w:t>
                        </w:r>
                        <w:r>
                          <w:rPr>
                            <w:rFonts w:ascii="Helvetica"/>
                            <w:spacing w:val="4"/>
                            <w:sz w:val="17"/>
                          </w:rPr>
                          <w:t xml:space="preserve"> </w:t>
                        </w:r>
                        <w:r>
                          <w:rPr>
                            <w:rFonts w:ascii="Helvetica"/>
                            <w:spacing w:val="-1"/>
                            <w:sz w:val="17"/>
                          </w:rPr>
                          <w:t>used</w:t>
                        </w:r>
                        <w:r>
                          <w:rPr>
                            <w:rFonts w:ascii="Helvetica"/>
                            <w:spacing w:val="28"/>
                            <w:sz w:val="17"/>
                          </w:rPr>
                          <w:t xml:space="preserve"> </w:t>
                        </w:r>
                        <w:r>
                          <w:rPr>
                            <w:rFonts w:ascii="Helvetica"/>
                            <w:spacing w:val="-1"/>
                            <w:sz w:val="17"/>
                          </w:rPr>
                          <w:t>4-6</w:t>
                        </w:r>
                        <w:r>
                          <w:rPr>
                            <w:rFonts w:ascii="Helvetica"/>
                            <w:spacing w:val="3"/>
                            <w:sz w:val="17"/>
                          </w:rPr>
                          <w:t xml:space="preserve"> </w:t>
                        </w:r>
                        <w:r>
                          <w:rPr>
                            <w:rFonts w:ascii="Helvetica"/>
                            <w:b/>
                            <w:spacing w:val="-1"/>
                            <w:sz w:val="17"/>
                          </w:rPr>
                          <w:t>Right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3"/>
                            <w:sz w:val="17"/>
                          </w:rPr>
                          <w:t xml:space="preserve"> </w:t>
                        </w:r>
                        <w:r>
                          <w:rPr>
                            <w:rFonts w:ascii="Helvetica"/>
                            <w:spacing w:val="-2"/>
                            <w:sz w:val="17"/>
                          </w:rPr>
                          <w:t>Weapon</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destroyed</w:t>
                        </w:r>
                      </w:p>
                      <w:p w:rsidR="003D39BA" w:rsidRDefault="003D39BA" w:rsidP="005A02C9">
                        <w:pPr>
                          <w:numPr>
                            <w:ilvl w:val="0"/>
                            <w:numId w:val="8"/>
                          </w:numPr>
                          <w:tabs>
                            <w:tab w:val="left" w:pos="328"/>
                          </w:tabs>
                          <w:spacing w:before="15"/>
                          <w:ind w:right="111" w:firstLine="53"/>
                          <w:rPr>
                            <w:rFonts w:ascii="Garamond" w:eastAsia="Garamond" w:hAnsi="Garamond" w:cs="Garamond"/>
                            <w:sz w:val="20"/>
                            <w:szCs w:val="20"/>
                          </w:rPr>
                        </w:pPr>
                        <w:r>
                          <w:rPr>
                            <w:rFonts w:ascii="Garamond" w:eastAsia="Garamond" w:hAnsi="Garamond" w:cs="Garamond"/>
                            <w:b/>
                            <w:bCs/>
                            <w:sz w:val="20"/>
                            <w:szCs w:val="20"/>
                          </w:rPr>
                          <w:t>Head</w:t>
                        </w:r>
                        <w:r>
                          <w:rPr>
                            <w:rFonts w:ascii="Garamond" w:eastAsia="Garamond" w:hAnsi="Garamond" w:cs="Garamond"/>
                            <w:b/>
                            <w:bCs/>
                            <w:spacing w:val="2"/>
                            <w:sz w:val="20"/>
                            <w:szCs w:val="20"/>
                          </w:rPr>
                          <w:t xml:space="preserve"> </w:t>
                        </w:r>
                        <w:r>
                          <w:rPr>
                            <w:rFonts w:ascii="Garamond" w:eastAsia="Garamond" w:hAnsi="Garamond" w:cs="Garamond"/>
                            <w:b/>
                            <w:bCs/>
                            <w:sz w:val="20"/>
                            <w:szCs w:val="20"/>
                          </w:rPr>
                          <w:t>Destroyed</w:t>
                        </w:r>
                        <w:r>
                          <w:rPr>
                            <w:rFonts w:ascii="Garamond" w:eastAsia="Garamond" w:hAnsi="Garamond" w:cs="Garamond"/>
                            <w:b/>
                            <w:bCs/>
                            <w:spacing w:val="1"/>
                            <w:sz w:val="20"/>
                            <w:szCs w:val="20"/>
                          </w:rPr>
                          <w:t xml:space="preserve"> </w:t>
                        </w:r>
                        <w:r>
                          <w:rPr>
                            <w:rFonts w:ascii="Garamond" w:eastAsia="Garamond" w:hAnsi="Garamond" w:cs="Garamond"/>
                            <w:sz w:val="20"/>
                            <w:szCs w:val="20"/>
                          </w:rPr>
                          <w:t>–</w:t>
                        </w:r>
                        <w:r>
                          <w:rPr>
                            <w:rFonts w:ascii="Garamond" w:eastAsia="Garamond" w:hAnsi="Garamond" w:cs="Garamond"/>
                            <w:spacing w:val="2"/>
                            <w:sz w:val="20"/>
                            <w:szCs w:val="20"/>
                          </w:rPr>
                          <w:t xml:space="preserve"> </w:t>
                        </w:r>
                        <w:r>
                          <w:rPr>
                            <w:rFonts w:ascii="Garamond" w:eastAsia="Garamond" w:hAnsi="Garamond" w:cs="Garamond"/>
                            <w:sz w:val="20"/>
                            <w:szCs w:val="20"/>
                          </w:rPr>
                          <w:t>Suit</w:t>
                        </w:r>
                        <w:r>
                          <w:rPr>
                            <w:rFonts w:ascii="Garamond" w:eastAsia="Garamond" w:hAnsi="Garamond" w:cs="Garamond"/>
                            <w:spacing w:val="2"/>
                            <w:sz w:val="20"/>
                            <w:szCs w:val="20"/>
                          </w:rPr>
                          <w:t xml:space="preserve"> </w:t>
                        </w:r>
                        <w:r>
                          <w:rPr>
                            <w:rFonts w:ascii="Garamond" w:eastAsia="Garamond" w:hAnsi="Garamond" w:cs="Garamond"/>
                            <w:sz w:val="20"/>
                            <w:szCs w:val="20"/>
                          </w:rPr>
                          <w:t>is</w:t>
                        </w:r>
                        <w:r>
                          <w:rPr>
                            <w:rFonts w:ascii="Garamond" w:eastAsia="Garamond" w:hAnsi="Garamond" w:cs="Garamond"/>
                            <w:spacing w:val="2"/>
                            <w:sz w:val="20"/>
                            <w:szCs w:val="20"/>
                          </w:rPr>
                          <w:t xml:space="preserve"> </w:t>
                        </w:r>
                        <w:r>
                          <w:rPr>
                            <w:rFonts w:ascii="Garamond" w:eastAsia="Garamond" w:hAnsi="Garamond" w:cs="Garamond"/>
                            <w:sz w:val="20"/>
                            <w:szCs w:val="20"/>
                          </w:rPr>
                          <w:t>can</w:t>
                        </w:r>
                        <w:r>
                          <w:rPr>
                            <w:rFonts w:ascii="Garamond" w:eastAsia="Garamond" w:hAnsi="Garamond" w:cs="Garamond"/>
                            <w:spacing w:val="2"/>
                            <w:sz w:val="20"/>
                            <w:szCs w:val="20"/>
                          </w:rPr>
                          <w:t xml:space="preserve"> </w:t>
                        </w:r>
                        <w:r>
                          <w:rPr>
                            <w:rFonts w:ascii="Garamond" w:eastAsia="Garamond" w:hAnsi="Garamond" w:cs="Garamond"/>
                            <w:sz w:val="20"/>
                            <w:szCs w:val="20"/>
                          </w:rPr>
                          <w:t>only</w:t>
                        </w:r>
                        <w:r>
                          <w:rPr>
                            <w:rFonts w:ascii="Garamond" w:eastAsia="Garamond" w:hAnsi="Garamond" w:cs="Garamond"/>
                            <w:spacing w:val="2"/>
                            <w:sz w:val="20"/>
                            <w:szCs w:val="20"/>
                          </w:rPr>
                          <w:t xml:space="preserve"> </w:t>
                        </w:r>
                        <w:r>
                          <w:rPr>
                            <w:rFonts w:ascii="Garamond" w:eastAsia="Garamond" w:hAnsi="Garamond" w:cs="Garamond"/>
                            <w:sz w:val="20"/>
                            <w:szCs w:val="20"/>
                          </w:rPr>
                          <w:t>see</w:t>
                        </w:r>
                        <w:r>
                          <w:rPr>
                            <w:rFonts w:ascii="Garamond" w:eastAsia="Garamond" w:hAnsi="Garamond" w:cs="Garamond"/>
                            <w:spacing w:val="2"/>
                            <w:sz w:val="20"/>
                            <w:szCs w:val="20"/>
                          </w:rPr>
                          <w:t xml:space="preserve"> </w:t>
                        </w:r>
                        <w:r>
                          <w:rPr>
                            <w:rFonts w:ascii="Garamond" w:eastAsia="Garamond" w:hAnsi="Garamond" w:cs="Garamond"/>
                            <w:sz w:val="20"/>
                            <w:szCs w:val="20"/>
                          </w:rPr>
                          <w:t>using</w:t>
                        </w:r>
                        <w:r>
                          <w:rPr>
                            <w:rFonts w:ascii="Garamond" w:eastAsia="Garamond" w:hAnsi="Garamond" w:cs="Garamond"/>
                            <w:spacing w:val="2"/>
                            <w:sz w:val="20"/>
                            <w:szCs w:val="20"/>
                          </w:rPr>
                          <w:t xml:space="preserve"> </w:t>
                        </w:r>
                        <w:r>
                          <w:rPr>
                            <w:rFonts w:ascii="Garamond" w:eastAsia="Garamond" w:hAnsi="Garamond" w:cs="Garamond"/>
                            <w:sz w:val="20"/>
                            <w:szCs w:val="20"/>
                          </w:rPr>
                          <w:t>Gun</w:t>
                        </w:r>
                        <w:r>
                          <w:rPr>
                            <w:rFonts w:ascii="Garamond" w:eastAsia="Garamond" w:hAnsi="Garamond" w:cs="Garamond"/>
                            <w:spacing w:val="2"/>
                            <w:sz w:val="20"/>
                            <w:szCs w:val="20"/>
                          </w:rPr>
                          <w:t xml:space="preserve"> </w:t>
                        </w:r>
                        <w:r>
                          <w:rPr>
                            <w:rFonts w:ascii="Garamond" w:eastAsia="Garamond" w:hAnsi="Garamond" w:cs="Garamond"/>
                            <w:sz w:val="20"/>
                            <w:szCs w:val="20"/>
                          </w:rPr>
                          <w:t>camera,</w:t>
                        </w:r>
                        <w:r>
                          <w:rPr>
                            <w:rFonts w:ascii="Garamond" w:eastAsia="Garamond" w:hAnsi="Garamond" w:cs="Garamond"/>
                            <w:spacing w:val="2"/>
                            <w:sz w:val="20"/>
                            <w:szCs w:val="20"/>
                          </w:rPr>
                          <w:t xml:space="preserve"> </w:t>
                        </w:r>
                        <w:r>
                          <w:rPr>
                            <w:rFonts w:ascii="Garamond" w:eastAsia="Garamond" w:hAnsi="Garamond" w:cs="Garamond"/>
                            <w:sz w:val="20"/>
                            <w:szCs w:val="20"/>
                          </w:rPr>
                          <w:t xml:space="preserve">all </w:t>
                        </w:r>
                        <w:r>
                          <w:rPr>
                            <w:rFonts w:ascii="Garamond" w:eastAsia="Garamond" w:hAnsi="Garamond" w:cs="Garamond"/>
                            <w:spacing w:val="-1"/>
                            <w:sz w:val="20"/>
                            <w:szCs w:val="20"/>
                          </w:rPr>
                          <w:t>movement</w:t>
                        </w:r>
                        <w:r>
                          <w:rPr>
                            <w:rFonts w:ascii="Garamond" w:eastAsia="Garamond" w:hAnsi="Garamond" w:cs="Garamond"/>
                            <w:spacing w:val="4"/>
                            <w:sz w:val="20"/>
                            <w:szCs w:val="20"/>
                          </w:rPr>
                          <w:t xml:space="preserve"> </w:t>
                        </w:r>
                        <w:r>
                          <w:rPr>
                            <w:rFonts w:ascii="Garamond" w:eastAsia="Garamond" w:hAnsi="Garamond" w:cs="Garamond"/>
                            <w:spacing w:val="-1"/>
                            <w:sz w:val="20"/>
                            <w:szCs w:val="20"/>
                          </w:rPr>
                          <w:t>halved</w:t>
                        </w:r>
                        <w:r>
                          <w:rPr>
                            <w:rFonts w:ascii="Garamond" w:eastAsia="Garamond" w:hAnsi="Garamond" w:cs="Garamond"/>
                            <w:spacing w:val="4"/>
                            <w:sz w:val="20"/>
                            <w:szCs w:val="20"/>
                          </w:rPr>
                          <w:t xml:space="preserve"> </w:t>
                        </w:r>
                        <w:r>
                          <w:rPr>
                            <w:rFonts w:ascii="Garamond" w:eastAsia="Garamond" w:hAnsi="Garamond" w:cs="Garamond"/>
                            <w:sz w:val="20"/>
                            <w:szCs w:val="20"/>
                          </w:rPr>
                          <w:t>and</w:t>
                        </w:r>
                        <w:r>
                          <w:rPr>
                            <w:rFonts w:ascii="Garamond" w:eastAsia="Garamond" w:hAnsi="Garamond" w:cs="Garamond"/>
                            <w:spacing w:val="5"/>
                            <w:sz w:val="20"/>
                            <w:szCs w:val="20"/>
                          </w:rPr>
                          <w:t xml:space="preserve"> </w:t>
                        </w:r>
                        <w:r>
                          <w:rPr>
                            <w:rFonts w:ascii="Garamond" w:eastAsia="Garamond" w:hAnsi="Garamond" w:cs="Garamond"/>
                            <w:spacing w:val="-3"/>
                            <w:sz w:val="20"/>
                            <w:szCs w:val="20"/>
                          </w:rPr>
                          <w:t>WS,</w:t>
                        </w:r>
                        <w:r>
                          <w:rPr>
                            <w:rFonts w:ascii="Garamond" w:eastAsia="Garamond" w:hAnsi="Garamond" w:cs="Garamond"/>
                            <w:spacing w:val="4"/>
                            <w:sz w:val="20"/>
                            <w:szCs w:val="20"/>
                          </w:rPr>
                          <w:t xml:space="preserve"> </w:t>
                        </w:r>
                        <w:r>
                          <w:rPr>
                            <w:rFonts w:ascii="Garamond" w:eastAsia="Garamond" w:hAnsi="Garamond" w:cs="Garamond"/>
                            <w:sz w:val="20"/>
                            <w:szCs w:val="20"/>
                          </w:rPr>
                          <w:t>BS</w:t>
                        </w:r>
                        <w:r>
                          <w:rPr>
                            <w:rFonts w:ascii="Garamond" w:eastAsia="Garamond" w:hAnsi="Garamond" w:cs="Garamond"/>
                            <w:spacing w:val="4"/>
                            <w:sz w:val="20"/>
                            <w:szCs w:val="20"/>
                          </w:rPr>
                          <w:t xml:space="preserve"> </w:t>
                        </w:r>
                        <w:r>
                          <w:rPr>
                            <w:rFonts w:ascii="Garamond" w:eastAsia="Garamond" w:hAnsi="Garamond" w:cs="Garamond"/>
                            <w:sz w:val="20"/>
                            <w:szCs w:val="20"/>
                          </w:rPr>
                          <w:t>&amp;</w:t>
                        </w:r>
                        <w:r>
                          <w:rPr>
                            <w:rFonts w:ascii="Garamond" w:eastAsia="Garamond" w:hAnsi="Garamond" w:cs="Garamond"/>
                            <w:spacing w:val="-7"/>
                            <w:sz w:val="20"/>
                            <w:szCs w:val="20"/>
                          </w:rPr>
                          <w:t xml:space="preserve"> </w:t>
                        </w:r>
                        <w:r>
                          <w:rPr>
                            <w:rFonts w:ascii="Garamond" w:eastAsia="Garamond" w:hAnsi="Garamond" w:cs="Garamond"/>
                            <w:sz w:val="20"/>
                            <w:szCs w:val="20"/>
                          </w:rPr>
                          <w:t>I</w:t>
                        </w:r>
                        <w:r>
                          <w:rPr>
                            <w:rFonts w:ascii="Garamond" w:eastAsia="Garamond" w:hAnsi="Garamond" w:cs="Garamond"/>
                            <w:spacing w:val="5"/>
                            <w:sz w:val="20"/>
                            <w:szCs w:val="20"/>
                          </w:rPr>
                          <w:t xml:space="preserve"> </w:t>
                        </w:r>
                        <w:r>
                          <w:rPr>
                            <w:rFonts w:ascii="Garamond" w:eastAsia="Garamond" w:hAnsi="Garamond" w:cs="Garamond"/>
                            <w:sz w:val="20"/>
                            <w:szCs w:val="20"/>
                          </w:rPr>
                          <w:t>are</w:t>
                        </w:r>
                        <w:r>
                          <w:rPr>
                            <w:rFonts w:ascii="Garamond" w:eastAsia="Garamond" w:hAnsi="Garamond" w:cs="Garamond"/>
                            <w:spacing w:val="5"/>
                            <w:sz w:val="20"/>
                            <w:szCs w:val="20"/>
                          </w:rPr>
                          <w:t xml:space="preserve"> </w:t>
                        </w:r>
                        <w:r>
                          <w:rPr>
                            <w:rFonts w:ascii="Garamond" w:eastAsia="Garamond" w:hAnsi="Garamond" w:cs="Garamond"/>
                            <w:sz w:val="20"/>
                            <w:szCs w:val="20"/>
                          </w:rPr>
                          <w:t>at</w:t>
                        </w:r>
                        <w:r>
                          <w:rPr>
                            <w:rFonts w:ascii="Garamond" w:eastAsia="Garamond" w:hAnsi="Garamond" w:cs="Garamond"/>
                            <w:spacing w:val="4"/>
                            <w:sz w:val="20"/>
                            <w:szCs w:val="20"/>
                          </w:rPr>
                          <w:t xml:space="preserve"> </w:t>
                        </w:r>
                        <w:r>
                          <w:rPr>
                            <w:rFonts w:ascii="Garamond" w:eastAsia="Garamond" w:hAnsi="Garamond" w:cs="Garamond"/>
                            <w:sz w:val="20"/>
                            <w:szCs w:val="20"/>
                          </w:rPr>
                          <w:t>-2.</w:t>
                        </w:r>
                      </w:p>
                      <w:p w:rsidR="003D39BA" w:rsidRDefault="003D39BA" w:rsidP="005A02C9">
                        <w:pPr>
                          <w:numPr>
                            <w:ilvl w:val="0"/>
                            <w:numId w:val="8"/>
                          </w:numPr>
                          <w:tabs>
                            <w:tab w:val="left" w:pos="293"/>
                          </w:tabs>
                          <w:spacing w:before="37"/>
                          <w:ind w:left="292" w:hanging="149"/>
                          <w:rPr>
                            <w:rFonts w:ascii="Garamond" w:eastAsia="Garamond" w:hAnsi="Garamond" w:cs="Garamond"/>
                            <w:sz w:val="20"/>
                            <w:szCs w:val="20"/>
                          </w:rPr>
                        </w:pPr>
                        <w:r>
                          <w:rPr>
                            <w:rFonts w:ascii="Garamond" w:eastAsia="Garamond" w:hAnsi="Garamond" w:cs="Garamond"/>
                            <w:b/>
                            <w:bCs/>
                            <w:sz w:val="20"/>
                            <w:szCs w:val="20"/>
                          </w:rPr>
                          <w:t>Destroyed</w:t>
                        </w:r>
                        <w:r>
                          <w:rPr>
                            <w:rFonts w:ascii="Garamond" w:eastAsia="Garamond" w:hAnsi="Garamond" w:cs="Garamond"/>
                            <w:b/>
                            <w:bCs/>
                            <w:spacing w:val="4"/>
                            <w:sz w:val="20"/>
                            <w:szCs w:val="20"/>
                          </w:rPr>
                          <w:t xml:space="preserve"> </w:t>
                        </w:r>
                        <w:r>
                          <w:rPr>
                            <w:rFonts w:ascii="Garamond" w:eastAsia="Garamond" w:hAnsi="Garamond" w:cs="Garamond"/>
                            <w:sz w:val="20"/>
                            <w:szCs w:val="20"/>
                          </w:rPr>
                          <w:t>–</w:t>
                        </w:r>
                        <w:r>
                          <w:rPr>
                            <w:rFonts w:ascii="Garamond" w:eastAsia="Garamond" w:hAnsi="Garamond" w:cs="Garamond"/>
                            <w:spacing w:val="5"/>
                            <w:sz w:val="20"/>
                            <w:szCs w:val="20"/>
                          </w:rPr>
                          <w:t xml:space="preserve"> </w:t>
                        </w:r>
                        <w:r>
                          <w:rPr>
                            <w:rFonts w:ascii="Garamond" w:eastAsia="Garamond" w:hAnsi="Garamond" w:cs="Garamond"/>
                            <w:sz w:val="20"/>
                            <w:szCs w:val="20"/>
                          </w:rPr>
                          <w:t>Suit</w:t>
                        </w:r>
                        <w:r>
                          <w:rPr>
                            <w:rFonts w:ascii="Garamond" w:eastAsia="Garamond" w:hAnsi="Garamond" w:cs="Garamond"/>
                            <w:spacing w:val="4"/>
                            <w:sz w:val="20"/>
                            <w:szCs w:val="20"/>
                          </w:rPr>
                          <w:t xml:space="preserve"> </w:t>
                        </w:r>
                        <w:r>
                          <w:rPr>
                            <w:rFonts w:ascii="Garamond" w:eastAsia="Garamond" w:hAnsi="Garamond" w:cs="Garamond"/>
                            <w:sz w:val="20"/>
                            <w:szCs w:val="20"/>
                          </w:rPr>
                          <w:t>is</w:t>
                        </w:r>
                        <w:r>
                          <w:rPr>
                            <w:rFonts w:ascii="Garamond" w:eastAsia="Garamond" w:hAnsi="Garamond" w:cs="Garamond"/>
                            <w:spacing w:val="4"/>
                            <w:sz w:val="20"/>
                            <w:szCs w:val="20"/>
                          </w:rPr>
                          <w:t xml:space="preserve"> </w:t>
                        </w:r>
                        <w:r>
                          <w:rPr>
                            <w:rFonts w:ascii="Garamond" w:eastAsia="Garamond" w:hAnsi="Garamond" w:cs="Garamond"/>
                            <w:sz w:val="20"/>
                            <w:szCs w:val="20"/>
                          </w:rPr>
                          <w:t>collapses</w:t>
                        </w:r>
                        <w:r>
                          <w:rPr>
                            <w:rFonts w:ascii="Garamond" w:eastAsia="Garamond" w:hAnsi="Garamond" w:cs="Garamond"/>
                            <w:spacing w:val="4"/>
                            <w:sz w:val="20"/>
                            <w:szCs w:val="20"/>
                          </w:rPr>
                          <w:t xml:space="preserve"> </w:t>
                        </w:r>
                        <w:r>
                          <w:rPr>
                            <w:rFonts w:ascii="Garamond" w:eastAsia="Garamond" w:hAnsi="Garamond" w:cs="Garamond"/>
                            <w:sz w:val="20"/>
                            <w:szCs w:val="20"/>
                          </w:rPr>
                          <w:t>in</w:t>
                        </w:r>
                        <w:r>
                          <w:rPr>
                            <w:rFonts w:ascii="Garamond" w:eastAsia="Garamond" w:hAnsi="Garamond" w:cs="Garamond"/>
                            <w:spacing w:val="5"/>
                            <w:sz w:val="20"/>
                            <w:szCs w:val="20"/>
                          </w:rPr>
                          <w:t xml:space="preserve"> </w:t>
                        </w:r>
                        <w:r>
                          <w:rPr>
                            <w:rFonts w:ascii="Garamond" w:eastAsia="Garamond" w:hAnsi="Garamond" w:cs="Garamond"/>
                            <w:sz w:val="20"/>
                            <w:szCs w:val="20"/>
                          </w:rPr>
                          <w:t>a</w:t>
                        </w:r>
                        <w:r>
                          <w:rPr>
                            <w:rFonts w:ascii="Garamond" w:eastAsia="Garamond" w:hAnsi="Garamond" w:cs="Garamond"/>
                            <w:spacing w:val="5"/>
                            <w:sz w:val="20"/>
                            <w:szCs w:val="20"/>
                          </w:rPr>
                          <w:t xml:space="preserve"> </w:t>
                        </w:r>
                        <w:r>
                          <w:rPr>
                            <w:rFonts w:ascii="Garamond" w:eastAsia="Garamond" w:hAnsi="Garamond" w:cs="Garamond"/>
                            <w:sz w:val="20"/>
                            <w:szCs w:val="20"/>
                          </w:rPr>
                          <w:t>junked</w:t>
                        </w:r>
                        <w:r>
                          <w:rPr>
                            <w:rFonts w:ascii="Garamond" w:eastAsia="Garamond" w:hAnsi="Garamond" w:cs="Garamond"/>
                            <w:spacing w:val="4"/>
                            <w:sz w:val="20"/>
                            <w:szCs w:val="20"/>
                          </w:rPr>
                          <w:t xml:space="preserve"> </w:t>
                        </w:r>
                        <w:r>
                          <w:rPr>
                            <w:rFonts w:ascii="Garamond" w:eastAsia="Garamond" w:hAnsi="Garamond" w:cs="Garamond"/>
                            <w:sz w:val="20"/>
                            <w:szCs w:val="20"/>
                          </w:rPr>
                          <w:t>pile.</w:t>
                        </w:r>
                      </w:p>
                    </w:tc>
                  </w:tr>
                </w:tbl>
                <w:p w:rsidR="003D39BA" w:rsidRDefault="003D39BA"/>
              </w:txbxContent>
            </v:textbox>
          </v:shape>
        </w:pict>
      </w:r>
      <w:r w:rsidR="005A02C9">
        <w:tab/>
      </w:r>
      <w:r w:rsidRPr="00E86CF6">
        <w:rPr>
          <w:position w:val="39"/>
        </w:rPr>
      </w:r>
      <w:r w:rsidRPr="00E86CF6">
        <w:rPr>
          <w:position w:val="39"/>
        </w:rPr>
        <w:pict>
          <v:shape id="_x0000_s1568" type="#_x0000_t202" style="width:263pt;height:172.9pt;mso-position-horizontal-relative:char;mso-position-vertical-relative:line" filled="f" strokeweight=".33836mm">
            <v:textbox inset="0,0,0,0">
              <w:txbxContent>
                <w:p w:rsidR="003D39BA" w:rsidRDefault="003D39BA">
                  <w:pPr>
                    <w:spacing w:before="103"/>
                    <w:ind w:left="247"/>
                    <w:rPr>
                      <w:rFonts w:ascii="Helvetica" w:eastAsia="Helvetica" w:hAnsi="Helvetica" w:cs="Helvetica"/>
                      <w:sz w:val="17"/>
                      <w:szCs w:val="17"/>
                    </w:rPr>
                  </w:pPr>
                  <w:r>
                    <w:rPr>
                      <w:rFonts w:ascii="Arial"/>
                      <w:b/>
                      <w:spacing w:val="-1"/>
                      <w:sz w:val="17"/>
                    </w:rPr>
                    <w:t>Vehicle</w:t>
                  </w:r>
                  <w:r>
                    <w:rPr>
                      <w:rFonts w:ascii="Arial"/>
                      <w:b/>
                      <w:spacing w:val="4"/>
                      <w:sz w:val="17"/>
                    </w:rPr>
                    <w:t xml:space="preserve"> </w:t>
                  </w:r>
                  <w:r>
                    <w:rPr>
                      <w:rFonts w:ascii="Arial"/>
                      <w:b/>
                      <w:spacing w:val="-1"/>
                      <w:sz w:val="17"/>
                    </w:rPr>
                    <w:t>Ordinance</w:t>
                  </w:r>
                  <w:r>
                    <w:rPr>
                      <w:rFonts w:ascii="Arial"/>
                      <w:b/>
                      <w:spacing w:val="4"/>
                      <w:sz w:val="17"/>
                    </w:rPr>
                    <w:t xml:space="preserve"> </w:t>
                  </w:r>
                  <w:r>
                    <w:rPr>
                      <w:rFonts w:ascii="Arial"/>
                      <w:b/>
                      <w:spacing w:val="-1"/>
                      <w:sz w:val="17"/>
                    </w:rPr>
                    <w:t>Penetrating</w:t>
                  </w:r>
                  <w:r>
                    <w:rPr>
                      <w:rFonts w:ascii="Arial"/>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rsidR="003D39BA" w:rsidRDefault="003D39BA">
                  <w:pPr>
                    <w:spacing w:before="29" w:line="310" w:lineRule="atLeast"/>
                    <w:ind w:left="1239" w:right="430" w:hanging="1127"/>
                    <w:rPr>
                      <w:rFonts w:ascii="Garamond" w:eastAsia="Garamond" w:hAnsi="Garamond" w:cs="Garamond"/>
                      <w:sz w:val="20"/>
                      <w:szCs w:val="20"/>
                    </w:rPr>
                  </w:pPr>
                  <w:r>
                    <w:rPr>
                      <w:rFonts w:ascii="Helvetica"/>
                      <w:sz w:val="17"/>
                    </w:rPr>
                    <w:t>1</w:t>
                  </w:r>
                  <w:r>
                    <w:rPr>
                      <w:rFonts w:ascii="Helvetica"/>
                      <w:spacing w:val="4"/>
                      <w:sz w:val="17"/>
                    </w:rPr>
                    <w:t xml:space="preserve"> </w:t>
                  </w:r>
                  <w:r>
                    <w:rPr>
                      <w:rFonts w:ascii="Garamond"/>
                      <w:b/>
                      <w:sz w:val="20"/>
                    </w:rPr>
                    <w:t>Stunned</w:t>
                  </w:r>
                  <w:r>
                    <w:rPr>
                      <w:rFonts w:ascii="Garamond"/>
                      <w:b/>
                      <w:spacing w:val="-1"/>
                      <w:sz w:val="20"/>
                    </w:rPr>
                    <w:t xml:space="preserve"> </w:t>
                  </w:r>
                  <w:r>
                    <w:rPr>
                      <w:rFonts w:ascii="Garamond"/>
                      <w:sz w:val="20"/>
                    </w:rPr>
                    <w:t>-</w:t>
                  </w:r>
                  <w:r>
                    <w:rPr>
                      <w:rFonts w:ascii="Garamond"/>
                      <w:spacing w:val="-1"/>
                      <w:sz w:val="20"/>
                    </w:rPr>
                    <w:t xml:space="preserve"> </w:t>
                  </w:r>
                  <w:r>
                    <w:rPr>
                      <w:rFonts w:ascii="Garamond"/>
                      <w:sz w:val="20"/>
                    </w:rPr>
                    <w:t>May</w:t>
                  </w:r>
                  <w:r>
                    <w:rPr>
                      <w:rFonts w:ascii="Garamond"/>
                      <w:spacing w:val="-1"/>
                      <w:sz w:val="20"/>
                    </w:rPr>
                    <w:t xml:space="preserve"> </w:t>
                  </w:r>
                  <w:r>
                    <w:rPr>
                      <w:rFonts w:ascii="Garamond"/>
                      <w:sz w:val="20"/>
                    </w:rPr>
                    <w:t>not</w:t>
                  </w:r>
                  <w:r>
                    <w:rPr>
                      <w:rFonts w:ascii="Garamond"/>
                      <w:spacing w:val="-1"/>
                      <w:sz w:val="20"/>
                    </w:rPr>
                    <w:t xml:space="preserve"> </w:t>
                  </w:r>
                  <w:r>
                    <w:rPr>
                      <w:rFonts w:ascii="Garamond"/>
                      <w:sz w:val="20"/>
                    </w:rPr>
                    <w:t>move</w:t>
                  </w:r>
                  <w:r>
                    <w:rPr>
                      <w:rFonts w:ascii="Garamond"/>
                      <w:spacing w:val="-1"/>
                      <w:sz w:val="20"/>
                    </w:rPr>
                    <w:t xml:space="preserve"> </w:t>
                  </w:r>
                  <w:r>
                    <w:rPr>
                      <w:rFonts w:ascii="Garamond"/>
                      <w:sz w:val="20"/>
                    </w:rPr>
                    <w:t>or</w:t>
                  </w:r>
                  <w:r>
                    <w:rPr>
                      <w:rFonts w:ascii="Garamond"/>
                      <w:spacing w:val="-1"/>
                      <w:sz w:val="20"/>
                    </w:rPr>
                    <w:t xml:space="preserve"> </w:t>
                  </w:r>
                  <w:r>
                    <w:rPr>
                      <w:rFonts w:ascii="Garamond"/>
                      <w:sz w:val="20"/>
                    </w:rPr>
                    <w:t>shoot</w:t>
                  </w:r>
                  <w:r>
                    <w:rPr>
                      <w:rFonts w:ascii="Garamond"/>
                      <w:spacing w:val="-1"/>
                      <w:sz w:val="20"/>
                    </w:rPr>
                    <w:t xml:space="preserve"> next </w:t>
                  </w:r>
                  <w:r>
                    <w:rPr>
                      <w:rFonts w:ascii="Garamond"/>
                      <w:sz w:val="20"/>
                    </w:rPr>
                    <w:t>turn.</w:t>
                  </w:r>
                  <w:r>
                    <w:rPr>
                      <w:rFonts w:ascii="Garamond"/>
                      <w:spacing w:val="-1"/>
                      <w:sz w:val="20"/>
                    </w:rPr>
                    <w:t xml:space="preserve"> Pilot </w:t>
                  </w:r>
                  <w:r>
                    <w:rPr>
                      <w:rFonts w:ascii="Garamond"/>
                      <w:sz w:val="20"/>
                    </w:rPr>
                    <w:t>can</w:t>
                  </w:r>
                  <w:r>
                    <w:rPr>
                      <w:rFonts w:ascii="Garamond"/>
                      <w:spacing w:val="-1"/>
                      <w:sz w:val="20"/>
                    </w:rPr>
                    <w:t xml:space="preserve"> still</w:t>
                  </w:r>
                  <w:r>
                    <w:rPr>
                      <w:rFonts w:ascii="Garamond"/>
                      <w:spacing w:val="23"/>
                      <w:sz w:val="20"/>
                    </w:rPr>
                    <w:t xml:space="preserve"> </w:t>
                  </w:r>
                  <w:r>
                    <w:rPr>
                      <w:rFonts w:ascii="Garamond"/>
                      <w:sz w:val="20"/>
                    </w:rPr>
                    <w:t>make</w:t>
                  </w:r>
                  <w:r>
                    <w:rPr>
                      <w:rFonts w:ascii="Garamond"/>
                      <w:spacing w:val="4"/>
                      <w:sz w:val="20"/>
                    </w:rPr>
                    <w:t xml:space="preserve"> </w:t>
                  </w:r>
                  <w:r>
                    <w:rPr>
                      <w:rFonts w:ascii="Garamond"/>
                      <w:sz w:val="20"/>
                    </w:rPr>
                    <w:t>saves</w:t>
                  </w:r>
                  <w:r>
                    <w:rPr>
                      <w:rFonts w:ascii="Garamond"/>
                      <w:spacing w:val="4"/>
                      <w:sz w:val="20"/>
                    </w:rPr>
                    <w:t xml:space="preserve"> </w:t>
                  </w:r>
                  <w:r>
                    <w:rPr>
                      <w:rFonts w:ascii="Garamond"/>
                      <w:sz w:val="20"/>
                    </w:rPr>
                    <w:t>on</w:t>
                  </w:r>
                  <w:r>
                    <w:rPr>
                      <w:rFonts w:ascii="Garamond"/>
                      <w:spacing w:val="4"/>
                      <w:sz w:val="20"/>
                    </w:rPr>
                    <w:t xml:space="preserve"> </w:t>
                  </w:r>
                  <w:r>
                    <w:rPr>
                      <w:rFonts w:ascii="Garamond"/>
                      <w:sz w:val="20"/>
                    </w:rPr>
                    <w:t>his</w:t>
                  </w:r>
                  <w:r>
                    <w:rPr>
                      <w:rFonts w:ascii="Garamond"/>
                      <w:spacing w:val="4"/>
                      <w:sz w:val="20"/>
                    </w:rPr>
                    <w:t xml:space="preserve"> </w:t>
                  </w:r>
                  <w:r>
                    <w:rPr>
                      <w:rFonts w:ascii="Garamond"/>
                      <w:sz w:val="20"/>
                    </w:rPr>
                    <w:t>shield.</w:t>
                  </w:r>
                </w:p>
                <w:p w:rsidR="003D39BA" w:rsidRDefault="003D39BA">
                  <w:pPr>
                    <w:numPr>
                      <w:ilvl w:val="0"/>
                      <w:numId w:val="7"/>
                    </w:numPr>
                    <w:tabs>
                      <w:tab w:val="left" w:pos="314"/>
                    </w:tabs>
                    <w:spacing w:before="18" w:line="256" w:lineRule="auto"/>
                    <w:ind w:right="209" w:firstLine="0"/>
                    <w:rPr>
                      <w:rFonts w:ascii="Garamond" w:eastAsia="Garamond" w:hAnsi="Garamond" w:cs="Garamond"/>
                      <w:sz w:val="20"/>
                      <w:szCs w:val="20"/>
                    </w:rPr>
                  </w:pPr>
                  <w:r>
                    <w:rPr>
                      <w:rFonts w:ascii="Garamond"/>
                      <w:b/>
                      <w:sz w:val="20"/>
                    </w:rPr>
                    <w:t>Weapon</w:t>
                  </w:r>
                  <w:r>
                    <w:rPr>
                      <w:rFonts w:ascii="Garamond"/>
                      <w:b/>
                      <w:spacing w:val="-1"/>
                      <w:sz w:val="20"/>
                    </w:rPr>
                    <w:t xml:space="preserve"> </w:t>
                  </w:r>
                  <w:r>
                    <w:rPr>
                      <w:rFonts w:ascii="Garamond"/>
                      <w:b/>
                      <w:sz w:val="20"/>
                    </w:rPr>
                    <w:t>destroyed</w:t>
                  </w:r>
                  <w:r>
                    <w:rPr>
                      <w:rFonts w:ascii="Garamond"/>
                      <w:b/>
                      <w:spacing w:val="-1"/>
                      <w:sz w:val="20"/>
                    </w:rPr>
                    <w:t xml:space="preserve"> </w:t>
                  </w:r>
                  <w:r>
                    <w:rPr>
                      <w:rFonts w:ascii="Garamond"/>
                      <w:b/>
                      <w:sz w:val="20"/>
                    </w:rPr>
                    <w:t>and</w:t>
                  </w:r>
                  <w:r>
                    <w:rPr>
                      <w:rFonts w:ascii="Garamond"/>
                      <w:b/>
                      <w:spacing w:val="-1"/>
                      <w:sz w:val="20"/>
                    </w:rPr>
                    <w:t xml:space="preserve"> </w:t>
                  </w:r>
                  <w:r>
                    <w:rPr>
                      <w:rFonts w:ascii="Garamond"/>
                      <w:b/>
                      <w:sz w:val="20"/>
                    </w:rPr>
                    <w:t xml:space="preserve">Crew </w:t>
                  </w:r>
                  <w:r>
                    <w:rPr>
                      <w:rFonts w:ascii="Garamond"/>
                      <w:b/>
                      <w:spacing w:val="-1"/>
                      <w:sz w:val="20"/>
                    </w:rPr>
                    <w:t>Stunned-</w:t>
                  </w:r>
                  <w:r>
                    <w:rPr>
                      <w:rFonts w:ascii="Garamond"/>
                      <w:b/>
                      <w:sz w:val="20"/>
                    </w:rPr>
                    <w:t xml:space="preserve"> </w:t>
                  </w:r>
                  <w:r>
                    <w:rPr>
                      <w:rFonts w:ascii="Garamond"/>
                      <w:sz w:val="20"/>
                    </w:rPr>
                    <w:t>A</w:t>
                  </w:r>
                  <w:r>
                    <w:rPr>
                      <w:rFonts w:ascii="Garamond"/>
                      <w:spacing w:val="-1"/>
                      <w:sz w:val="20"/>
                    </w:rPr>
                    <w:t xml:space="preserve"> Weapon chosen</w:t>
                  </w:r>
                  <w:r>
                    <w:rPr>
                      <w:rFonts w:ascii="Garamond"/>
                      <w:spacing w:val="33"/>
                      <w:sz w:val="20"/>
                    </w:rPr>
                    <w:t xml:space="preserve"> </w:t>
                  </w:r>
                  <w:r>
                    <w:rPr>
                      <w:rFonts w:ascii="Garamond"/>
                      <w:sz w:val="20"/>
                    </w:rPr>
                    <w:t>by</w:t>
                  </w:r>
                  <w:r>
                    <w:rPr>
                      <w:rFonts w:ascii="Garamond"/>
                      <w:spacing w:val="-1"/>
                      <w:sz w:val="20"/>
                    </w:rPr>
                    <w:t xml:space="preserve"> the </w:t>
                  </w:r>
                  <w:r>
                    <w:rPr>
                      <w:rFonts w:ascii="Garamond"/>
                      <w:sz w:val="20"/>
                    </w:rPr>
                    <w:t>opponent</w:t>
                  </w:r>
                  <w:r>
                    <w:rPr>
                      <w:rFonts w:ascii="Garamond"/>
                      <w:spacing w:val="-1"/>
                      <w:sz w:val="20"/>
                    </w:rPr>
                    <w:t xml:space="preserve"> </w:t>
                  </w:r>
                  <w:r>
                    <w:rPr>
                      <w:rFonts w:ascii="Garamond"/>
                      <w:sz w:val="20"/>
                    </w:rPr>
                    <w:t>is</w:t>
                  </w:r>
                  <w:r>
                    <w:rPr>
                      <w:rFonts w:ascii="Garamond"/>
                      <w:spacing w:val="-1"/>
                      <w:sz w:val="20"/>
                    </w:rPr>
                    <w:t xml:space="preserve"> destroyed </w:t>
                  </w:r>
                  <w:r>
                    <w:rPr>
                      <w:rFonts w:ascii="Garamond"/>
                      <w:sz w:val="20"/>
                    </w:rPr>
                    <w:t>and</w:t>
                  </w:r>
                  <w:r>
                    <w:rPr>
                      <w:rFonts w:ascii="Garamond"/>
                      <w:spacing w:val="-1"/>
                      <w:sz w:val="20"/>
                    </w:rPr>
                    <w:t xml:space="preserve"> can </w:t>
                  </w:r>
                  <w:r>
                    <w:rPr>
                      <w:rFonts w:ascii="Garamond"/>
                      <w:sz w:val="20"/>
                    </w:rPr>
                    <w:t xml:space="preserve">no </w:t>
                  </w:r>
                  <w:r>
                    <w:rPr>
                      <w:rFonts w:ascii="Garamond"/>
                      <w:spacing w:val="-1"/>
                      <w:sz w:val="20"/>
                    </w:rPr>
                    <w:t xml:space="preserve">longer </w:t>
                  </w:r>
                  <w:r>
                    <w:rPr>
                      <w:rFonts w:ascii="Garamond"/>
                      <w:sz w:val="20"/>
                    </w:rPr>
                    <w:t>be</w:t>
                  </w:r>
                  <w:r>
                    <w:rPr>
                      <w:rFonts w:ascii="Garamond"/>
                      <w:spacing w:val="-1"/>
                      <w:sz w:val="20"/>
                    </w:rPr>
                    <w:t xml:space="preserve"> used</w:t>
                  </w:r>
                  <w:r>
                    <w:rPr>
                      <w:rFonts w:ascii="Garamond"/>
                      <w:sz w:val="20"/>
                    </w:rPr>
                    <w:t xml:space="preserve"> and</w:t>
                  </w:r>
                  <w:r>
                    <w:rPr>
                      <w:rFonts w:ascii="Garamond"/>
                      <w:spacing w:val="39"/>
                      <w:sz w:val="20"/>
                    </w:rPr>
                    <w:t xml:space="preserve"> </w:t>
                  </w:r>
                  <w:r>
                    <w:rPr>
                      <w:rFonts w:ascii="Garamond"/>
                      <w:sz w:val="20"/>
                    </w:rPr>
                    <w:t>the</w:t>
                  </w:r>
                  <w:r>
                    <w:rPr>
                      <w:rFonts w:ascii="Garamond"/>
                      <w:spacing w:val="-1"/>
                      <w:sz w:val="20"/>
                    </w:rPr>
                    <w:t xml:space="preserve"> vehicle </w:t>
                  </w:r>
                  <w:r>
                    <w:rPr>
                      <w:rFonts w:ascii="Garamond"/>
                      <w:sz w:val="20"/>
                    </w:rPr>
                    <w:t>may</w:t>
                  </w:r>
                  <w:r>
                    <w:rPr>
                      <w:rFonts w:ascii="Garamond"/>
                      <w:spacing w:val="-1"/>
                      <w:sz w:val="20"/>
                    </w:rPr>
                    <w:t xml:space="preserve"> not </w:t>
                  </w:r>
                  <w:r>
                    <w:rPr>
                      <w:rFonts w:ascii="Garamond"/>
                      <w:sz w:val="20"/>
                    </w:rPr>
                    <w:t>move</w:t>
                  </w:r>
                  <w:r>
                    <w:rPr>
                      <w:rFonts w:ascii="Garamond"/>
                      <w:spacing w:val="-1"/>
                      <w:sz w:val="20"/>
                    </w:rPr>
                    <w:t xml:space="preserve"> </w:t>
                  </w:r>
                  <w:r>
                    <w:rPr>
                      <w:rFonts w:ascii="Garamond"/>
                      <w:sz w:val="20"/>
                    </w:rPr>
                    <w:t>or</w:t>
                  </w:r>
                  <w:r>
                    <w:rPr>
                      <w:rFonts w:ascii="Garamond"/>
                      <w:spacing w:val="-1"/>
                      <w:sz w:val="20"/>
                    </w:rPr>
                    <w:t xml:space="preserve"> </w:t>
                  </w:r>
                  <w:r>
                    <w:rPr>
                      <w:rFonts w:ascii="Garamond"/>
                      <w:sz w:val="20"/>
                    </w:rPr>
                    <w:t>shoot</w:t>
                  </w:r>
                  <w:r>
                    <w:rPr>
                      <w:rFonts w:ascii="Garamond"/>
                      <w:spacing w:val="-1"/>
                      <w:sz w:val="20"/>
                    </w:rPr>
                    <w:t xml:space="preserve"> next turn</w:t>
                  </w:r>
                </w:p>
                <w:p w:rsidR="003D39BA" w:rsidRDefault="003D39BA">
                  <w:pPr>
                    <w:numPr>
                      <w:ilvl w:val="0"/>
                      <w:numId w:val="7"/>
                    </w:numPr>
                    <w:tabs>
                      <w:tab w:val="left" w:pos="308"/>
                    </w:tabs>
                    <w:spacing w:before="95" w:line="256" w:lineRule="auto"/>
                    <w:ind w:right="799" w:firstLine="0"/>
                    <w:rPr>
                      <w:rFonts w:ascii="Garamond" w:eastAsia="Garamond" w:hAnsi="Garamond" w:cs="Garamond"/>
                      <w:sz w:val="20"/>
                      <w:szCs w:val="20"/>
                    </w:rPr>
                  </w:pPr>
                  <w:r>
                    <w:rPr>
                      <w:rFonts w:ascii="Garamond"/>
                      <w:b/>
                      <w:sz w:val="20"/>
                    </w:rPr>
                    <w:t xml:space="preserve">Immobilized and Crew Stunned - </w:t>
                  </w:r>
                  <w:r>
                    <w:rPr>
                      <w:rFonts w:ascii="Garamond"/>
                      <w:sz w:val="20"/>
                    </w:rPr>
                    <w:t>The vehicle may no longer move and may not fire next turn</w:t>
                  </w:r>
                </w:p>
                <w:p w:rsidR="003D39BA" w:rsidRDefault="003D39BA">
                  <w:pPr>
                    <w:numPr>
                      <w:ilvl w:val="0"/>
                      <w:numId w:val="7"/>
                    </w:numPr>
                    <w:tabs>
                      <w:tab w:val="left" w:pos="260"/>
                    </w:tabs>
                    <w:spacing w:before="51" w:line="220" w:lineRule="exact"/>
                    <w:ind w:left="61" w:right="131" w:firstLine="54"/>
                    <w:rPr>
                      <w:rFonts w:ascii="Garamond" w:eastAsia="Garamond" w:hAnsi="Garamond" w:cs="Garamond"/>
                      <w:sz w:val="20"/>
                      <w:szCs w:val="20"/>
                    </w:rPr>
                  </w:pPr>
                  <w:r>
                    <w:rPr>
                      <w:rFonts w:ascii="Garamond" w:eastAsia="Garamond" w:hAnsi="Garamond" w:cs="Garamond"/>
                      <w:b/>
                      <w:bCs/>
                      <w:sz w:val="20"/>
                      <w:szCs w:val="20"/>
                    </w:rPr>
                    <w:t>Vehicle Destroyed</w:t>
                  </w:r>
                  <w:r>
                    <w:rPr>
                      <w:rFonts w:ascii="Garamond" w:eastAsia="Garamond" w:hAnsi="Garamond" w:cs="Garamond"/>
                      <w:b/>
                      <w:bCs/>
                      <w:spacing w:val="-1"/>
                      <w:sz w:val="20"/>
                      <w:szCs w:val="20"/>
                    </w:rPr>
                    <w:t xml:space="preserve"> </w:t>
                  </w:r>
                  <w:r>
                    <w:rPr>
                      <w:rFonts w:ascii="Garamond" w:eastAsia="Garamond" w:hAnsi="Garamond" w:cs="Garamond"/>
                      <w:sz w:val="20"/>
                      <w:szCs w:val="20"/>
                    </w:rPr>
                    <w:t>– The vehicle is reduced to a wreck which remains on the board as difficult terrain</w:t>
                  </w:r>
                </w:p>
                <w:p w:rsidR="003D39BA" w:rsidRDefault="003D39BA">
                  <w:pPr>
                    <w:spacing w:before="117" w:line="256" w:lineRule="auto"/>
                    <w:ind w:left="61" w:right="126" w:firstLine="87"/>
                    <w:rPr>
                      <w:rFonts w:ascii="Garamond" w:eastAsia="Garamond" w:hAnsi="Garamond" w:cs="Garamond"/>
                      <w:sz w:val="20"/>
                      <w:szCs w:val="20"/>
                    </w:rPr>
                  </w:pPr>
                  <w:r>
                    <w:rPr>
                      <w:rFonts w:ascii="Garamond"/>
                      <w:sz w:val="20"/>
                    </w:rPr>
                    <w:t>5-6</w:t>
                  </w:r>
                  <w:r>
                    <w:rPr>
                      <w:rFonts w:ascii="Garamond"/>
                      <w:spacing w:val="2"/>
                      <w:sz w:val="20"/>
                    </w:rPr>
                    <w:t xml:space="preserve"> </w:t>
                  </w:r>
                  <w:r>
                    <w:rPr>
                      <w:rFonts w:ascii="Garamond"/>
                      <w:b/>
                      <w:sz w:val="20"/>
                    </w:rPr>
                    <w:t>Vehicle</w:t>
                  </w:r>
                  <w:r>
                    <w:rPr>
                      <w:rFonts w:ascii="Garamond"/>
                      <w:b/>
                      <w:spacing w:val="2"/>
                      <w:sz w:val="20"/>
                    </w:rPr>
                    <w:t xml:space="preserve"> </w:t>
                  </w:r>
                  <w:r>
                    <w:rPr>
                      <w:rFonts w:ascii="Garamond"/>
                      <w:b/>
                      <w:sz w:val="20"/>
                    </w:rPr>
                    <w:t>Explodes</w:t>
                  </w:r>
                  <w:r>
                    <w:rPr>
                      <w:rFonts w:ascii="Garamond"/>
                      <w:b/>
                      <w:spacing w:val="2"/>
                      <w:sz w:val="20"/>
                    </w:rPr>
                    <w:t xml:space="preserve"> </w:t>
                  </w:r>
                  <w:r>
                    <w:rPr>
                      <w:rFonts w:ascii="Garamond"/>
                      <w:b/>
                      <w:sz w:val="20"/>
                    </w:rPr>
                    <w:t>-</w:t>
                  </w:r>
                  <w:r>
                    <w:rPr>
                      <w:rFonts w:ascii="Garamond"/>
                      <w:b/>
                      <w:spacing w:val="2"/>
                      <w:sz w:val="20"/>
                    </w:rPr>
                    <w:t xml:space="preserve"> </w:t>
                  </w:r>
                  <w:r>
                    <w:rPr>
                      <w:rFonts w:ascii="Garamond"/>
                      <w:sz w:val="20"/>
                    </w:rPr>
                    <w:t>All</w:t>
                  </w:r>
                  <w:r>
                    <w:rPr>
                      <w:rFonts w:ascii="Garamond"/>
                      <w:spacing w:val="2"/>
                      <w:sz w:val="20"/>
                    </w:rPr>
                    <w:t xml:space="preserve"> </w:t>
                  </w:r>
                  <w:r>
                    <w:rPr>
                      <w:rFonts w:ascii="Garamond"/>
                      <w:sz w:val="20"/>
                    </w:rPr>
                    <w:t>models</w:t>
                  </w:r>
                  <w:r>
                    <w:rPr>
                      <w:rFonts w:ascii="Garamond"/>
                      <w:spacing w:val="2"/>
                      <w:sz w:val="20"/>
                    </w:rPr>
                    <w:t xml:space="preserve"> </w:t>
                  </w:r>
                  <w:r>
                    <w:rPr>
                      <w:rFonts w:ascii="Garamond"/>
                      <w:sz w:val="20"/>
                    </w:rPr>
                    <w:t>within</w:t>
                  </w:r>
                  <w:r>
                    <w:rPr>
                      <w:rFonts w:ascii="Garamond"/>
                      <w:spacing w:val="2"/>
                      <w:sz w:val="20"/>
                    </w:rPr>
                    <w:t xml:space="preserve"> </w:t>
                  </w:r>
                  <w:r>
                    <w:rPr>
                      <w:rFonts w:ascii="Garamond"/>
                      <w:sz w:val="20"/>
                    </w:rPr>
                    <w:t>6"</w:t>
                  </w:r>
                  <w:r>
                    <w:rPr>
                      <w:rFonts w:ascii="Garamond"/>
                      <w:spacing w:val="2"/>
                      <w:sz w:val="20"/>
                    </w:rPr>
                    <w:t xml:space="preserve"> </w:t>
                  </w:r>
                  <w:r>
                    <w:rPr>
                      <w:rFonts w:ascii="Garamond"/>
                      <w:sz w:val="20"/>
                    </w:rPr>
                    <w:t>take</w:t>
                  </w:r>
                  <w:r>
                    <w:rPr>
                      <w:rFonts w:ascii="Garamond"/>
                      <w:spacing w:val="2"/>
                      <w:sz w:val="20"/>
                    </w:rPr>
                    <w:t xml:space="preserve"> </w:t>
                  </w:r>
                  <w:r>
                    <w:rPr>
                      <w:rFonts w:ascii="Garamond"/>
                      <w:sz w:val="20"/>
                    </w:rPr>
                    <w:t>1</w:t>
                  </w:r>
                  <w:r>
                    <w:rPr>
                      <w:rFonts w:ascii="Garamond"/>
                      <w:spacing w:val="2"/>
                      <w:sz w:val="20"/>
                    </w:rPr>
                    <w:t xml:space="preserve"> </w:t>
                  </w:r>
                  <w:r>
                    <w:rPr>
                      <w:rFonts w:ascii="Garamond"/>
                      <w:sz w:val="20"/>
                    </w:rPr>
                    <w:t>S4</w:t>
                  </w:r>
                  <w:r>
                    <w:rPr>
                      <w:rFonts w:ascii="Garamond"/>
                      <w:spacing w:val="2"/>
                      <w:sz w:val="20"/>
                    </w:rPr>
                    <w:t xml:space="preserve"> </w:t>
                  </w:r>
                  <w:r>
                    <w:rPr>
                      <w:rFonts w:ascii="Garamond"/>
                      <w:sz w:val="20"/>
                    </w:rPr>
                    <w:t>hit</w:t>
                  </w:r>
                  <w:r>
                    <w:rPr>
                      <w:rFonts w:ascii="Garamond"/>
                      <w:spacing w:val="2"/>
                      <w:sz w:val="20"/>
                    </w:rPr>
                    <w:t xml:space="preserve"> </w:t>
                  </w:r>
                  <w:r>
                    <w:rPr>
                      <w:rFonts w:ascii="Garamond"/>
                      <w:sz w:val="20"/>
                    </w:rPr>
                    <w:t>on</w:t>
                  </w:r>
                  <w:r>
                    <w:rPr>
                      <w:rFonts w:ascii="Garamond"/>
                      <w:spacing w:val="2"/>
                      <w:sz w:val="20"/>
                    </w:rPr>
                    <w:t xml:space="preserve"> </w:t>
                  </w:r>
                  <w:r>
                    <w:rPr>
                      <w:rFonts w:ascii="Garamond"/>
                      <w:sz w:val="20"/>
                    </w:rPr>
                    <w:t>a roll of 4+</w:t>
                  </w:r>
                </w:p>
              </w:txbxContent>
            </v:textbox>
          </v:shape>
        </w:pict>
      </w:r>
    </w:p>
    <w:p w:rsidR="00F87A27" w:rsidRDefault="00F87A27">
      <w:pPr>
        <w:spacing w:line="200" w:lineRule="atLeast"/>
        <w:rPr>
          <w:rFonts w:ascii="Garamond" w:eastAsia="Garamond" w:hAnsi="Garamond" w:cs="Garamond"/>
        </w:rPr>
        <w:sectPr w:rsidR="00F87A27">
          <w:pgSz w:w="12240" w:h="15840"/>
          <w:pgMar w:top="380" w:right="220" w:bottom="280" w:left="500" w:header="720" w:footer="720" w:gutter="0"/>
          <w:cols w:space="720"/>
        </w:sectPr>
      </w:pPr>
    </w:p>
    <w:p w:rsidR="00F87A27" w:rsidRDefault="005A02C9">
      <w:pPr>
        <w:spacing w:before="53"/>
        <w:ind w:left="552"/>
        <w:rPr>
          <w:rFonts w:ascii="Garamond" w:eastAsia="Garamond" w:hAnsi="Garamond" w:cs="Garamond"/>
          <w:sz w:val="36"/>
          <w:szCs w:val="36"/>
        </w:rPr>
      </w:pPr>
      <w:r>
        <w:rPr>
          <w:rFonts w:ascii="Garamond"/>
          <w:sz w:val="36"/>
        </w:rPr>
        <w:lastRenderedPageBreak/>
        <w:t>Weapons</w:t>
      </w:r>
    </w:p>
    <w:p w:rsidR="00F87A27" w:rsidRDefault="00F87A27">
      <w:pPr>
        <w:rPr>
          <w:rFonts w:ascii="Garamond" w:eastAsia="Garamond" w:hAnsi="Garamond" w:cs="Garamond"/>
          <w:sz w:val="36"/>
          <w:szCs w:val="36"/>
        </w:rPr>
      </w:pPr>
    </w:p>
    <w:p w:rsidR="00F87A27" w:rsidRDefault="005A02C9">
      <w:pPr>
        <w:pStyle w:val="BodyText"/>
        <w:spacing w:before="247" w:line="256" w:lineRule="auto"/>
        <w:ind w:left="125" w:right="4581"/>
        <w:jc w:val="both"/>
        <w:rPr>
          <w:rFonts w:cs="Garamond"/>
        </w:rPr>
      </w:pPr>
      <w:r>
        <w:t>Mobile</w:t>
      </w:r>
      <w:r>
        <w:rPr>
          <w:spacing w:val="46"/>
        </w:rPr>
        <w:t xml:space="preserve"> </w:t>
      </w:r>
      <w:r>
        <w:t>Suits</w:t>
      </w:r>
      <w:r>
        <w:rPr>
          <w:spacing w:val="46"/>
        </w:rPr>
        <w:t xml:space="preserve"> </w:t>
      </w:r>
      <w:r>
        <w:t>carry</w:t>
      </w:r>
      <w:r>
        <w:rPr>
          <w:spacing w:val="46"/>
        </w:rPr>
        <w:t xml:space="preserve"> </w:t>
      </w:r>
      <w:r>
        <w:t>a</w:t>
      </w:r>
      <w:r>
        <w:rPr>
          <w:spacing w:val="46"/>
        </w:rPr>
        <w:t xml:space="preserve"> </w:t>
      </w:r>
      <w:r>
        <w:t>variety</w:t>
      </w:r>
      <w:r>
        <w:rPr>
          <w:spacing w:val="46"/>
        </w:rPr>
        <w:t xml:space="preserve"> </w:t>
      </w:r>
      <w:r>
        <w:t>of</w:t>
      </w:r>
      <w:r>
        <w:rPr>
          <w:spacing w:val="46"/>
        </w:rPr>
        <w:t xml:space="preserve"> </w:t>
      </w:r>
      <w:r>
        <w:t>differet</w:t>
      </w:r>
      <w:r>
        <w:rPr>
          <w:spacing w:val="45"/>
        </w:rPr>
        <w:t xml:space="preserve"> </w:t>
      </w:r>
      <w:r>
        <w:t>weapons</w:t>
      </w:r>
      <w:r>
        <w:rPr>
          <w:spacing w:val="46"/>
        </w:rPr>
        <w:t xml:space="preserve"> </w:t>
      </w:r>
      <w:r>
        <w:t>classes</w:t>
      </w:r>
      <w:r>
        <w:rPr>
          <w:spacing w:val="45"/>
        </w:rPr>
        <w:t xml:space="preserve"> </w:t>
      </w:r>
      <w:r>
        <w:t>to</w:t>
      </w:r>
      <w:r>
        <w:rPr>
          <w:spacing w:val="46"/>
        </w:rPr>
        <w:t xml:space="preserve"> </w:t>
      </w:r>
      <w:r>
        <w:t>suit various</w:t>
      </w:r>
      <w:r>
        <w:rPr>
          <w:spacing w:val="5"/>
        </w:rPr>
        <w:t xml:space="preserve"> </w:t>
      </w:r>
      <w:r>
        <w:t>battlefield</w:t>
      </w:r>
      <w:r>
        <w:rPr>
          <w:spacing w:val="5"/>
        </w:rPr>
        <w:t xml:space="preserve"> </w:t>
      </w:r>
      <w:r>
        <w:t>roles.</w:t>
      </w:r>
      <w:r>
        <w:rPr>
          <w:spacing w:val="10"/>
        </w:rPr>
        <w:t xml:space="preserve"> </w:t>
      </w:r>
      <w:r>
        <w:t>These</w:t>
      </w:r>
      <w:r>
        <w:rPr>
          <w:spacing w:val="5"/>
        </w:rPr>
        <w:t xml:space="preserve"> </w:t>
      </w:r>
      <w:r>
        <w:t>can</w:t>
      </w:r>
      <w:r>
        <w:rPr>
          <w:spacing w:val="5"/>
        </w:rPr>
        <w:t xml:space="preserve"> </w:t>
      </w:r>
      <w:r>
        <w:t>range</w:t>
      </w:r>
      <w:r>
        <w:rPr>
          <w:spacing w:val="5"/>
        </w:rPr>
        <w:t xml:space="preserve"> </w:t>
      </w:r>
      <w:r>
        <w:t>for</w:t>
      </w:r>
      <w:r>
        <w:rPr>
          <w:spacing w:val="5"/>
        </w:rPr>
        <w:t xml:space="preserve"> </w:t>
      </w:r>
      <w:r>
        <w:t>large</w:t>
      </w:r>
      <w:r>
        <w:rPr>
          <w:spacing w:val="5"/>
        </w:rPr>
        <w:t xml:space="preserve"> </w:t>
      </w:r>
      <w:r>
        <w:t>caliber</w:t>
      </w:r>
      <w:r>
        <w:rPr>
          <w:spacing w:val="5"/>
        </w:rPr>
        <w:t xml:space="preserve"> </w:t>
      </w:r>
      <w:r>
        <w:t>machine guns</w:t>
      </w:r>
      <w:r>
        <w:rPr>
          <w:spacing w:val="32"/>
        </w:rPr>
        <w:t xml:space="preserve"> </w:t>
      </w:r>
      <w:r>
        <w:t>to</w:t>
      </w:r>
      <w:r>
        <w:rPr>
          <w:spacing w:val="32"/>
        </w:rPr>
        <w:t xml:space="preserve"> </w:t>
      </w:r>
      <w:r>
        <w:t>bazookas</w:t>
      </w:r>
      <w:r>
        <w:rPr>
          <w:spacing w:val="32"/>
        </w:rPr>
        <w:t xml:space="preserve"> </w:t>
      </w:r>
      <w:r>
        <w:t>to</w:t>
      </w:r>
      <w:r>
        <w:rPr>
          <w:spacing w:val="32"/>
        </w:rPr>
        <w:t xml:space="preserve"> </w:t>
      </w:r>
      <w:r>
        <w:t>highly</w:t>
      </w:r>
      <w:r>
        <w:rPr>
          <w:spacing w:val="32"/>
        </w:rPr>
        <w:t xml:space="preserve"> </w:t>
      </w:r>
      <w:r>
        <w:t>advanced</w:t>
      </w:r>
      <w:r>
        <w:rPr>
          <w:spacing w:val="32"/>
        </w:rPr>
        <w:t xml:space="preserve"> </w:t>
      </w:r>
      <w:r>
        <w:t>E-cap</w:t>
      </w:r>
      <w:r>
        <w:rPr>
          <w:spacing w:val="32"/>
        </w:rPr>
        <w:t xml:space="preserve"> </w:t>
      </w:r>
      <w:r>
        <w:t>powered</w:t>
      </w:r>
      <w:r>
        <w:rPr>
          <w:spacing w:val="32"/>
        </w:rPr>
        <w:t xml:space="preserve"> </w:t>
      </w:r>
      <w:r>
        <w:t>beam weaponry.</w:t>
      </w:r>
    </w:p>
    <w:p w:rsidR="00F87A27" w:rsidRDefault="005A02C9">
      <w:pPr>
        <w:pStyle w:val="Heading4"/>
        <w:spacing w:before="161"/>
        <w:ind w:left="116"/>
        <w:rPr>
          <w:rFonts w:cs="Garamond"/>
          <w:b w:val="0"/>
          <w:bCs w:val="0"/>
        </w:rPr>
      </w:pPr>
      <w:r>
        <w:t>Pistols</w:t>
      </w:r>
    </w:p>
    <w:p w:rsidR="00F87A27" w:rsidRDefault="005A02C9">
      <w:pPr>
        <w:pStyle w:val="BodyText"/>
        <w:spacing w:before="18"/>
        <w:ind w:left="116"/>
        <w:rPr>
          <w:rFonts w:cs="Garamond"/>
        </w:rPr>
      </w:pPr>
      <w:r>
        <w:t>Pistols</w:t>
      </w:r>
      <w:r>
        <w:rPr>
          <w:spacing w:val="13"/>
        </w:rPr>
        <w:t xml:space="preserve"> </w:t>
      </w:r>
      <w:r>
        <w:t>are</w:t>
      </w:r>
      <w:r>
        <w:rPr>
          <w:spacing w:val="14"/>
        </w:rPr>
        <w:t xml:space="preserve"> </w:t>
      </w:r>
      <w:r>
        <w:t>small,</w:t>
      </w:r>
      <w:r>
        <w:rPr>
          <w:spacing w:val="14"/>
        </w:rPr>
        <w:t xml:space="preserve"> </w:t>
      </w:r>
      <w:r>
        <w:t>one</w:t>
      </w:r>
      <w:r>
        <w:rPr>
          <w:spacing w:val="14"/>
        </w:rPr>
        <w:t xml:space="preserve"> </w:t>
      </w:r>
      <w:r>
        <w:t xml:space="preserve">handed </w:t>
      </w:r>
      <w:r>
        <w:rPr>
          <w:spacing w:val="28"/>
        </w:rPr>
        <w:t xml:space="preserve"> </w:t>
      </w:r>
      <w:r>
        <w:t>designed</w:t>
      </w:r>
      <w:r>
        <w:rPr>
          <w:spacing w:val="13"/>
        </w:rPr>
        <w:t xml:space="preserve"> </w:t>
      </w:r>
      <w:r>
        <w:t>to</w:t>
      </w:r>
      <w:r>
        <w:rPr>
          <w:spacing w:val="14"/>
        </w:rPr>
        <w:t xml:space="preserve"> </w:t>
      </w:r>
      <w:r>
        <w:t>be</w:t>
      </w:r>
      <w:r>
        <w:rPr>
          <w:spacing w:val="14"/>
        </w:rPr>
        <w:t xml:space="preserve"> </w:t>
      </w:r>
      <w:r>
        <w:t>used</w:t>
      </w:r>
      <w:r>
        <w:rPr>
          <w:spacing w:val="13"/>
        </w:rPr>
        <w:t xml:space="preserve"> </w:t>
      </w:r>
      <w:r>
        <w:t>at</w:t>
      </w:r>
      <w:r>
        <w:rPr>
          <w:spacing w:val="14"/>
        </w:rPr>
        <w:t xml:space="preserve"> </w:t>
      </w:r>
      <w:r>
        <w:t>close</w:t>
      </w:r>
      <w:r>
        <w:rPr>
          <w:spacing w:val="13"/>
        </w:rPr>
        <w:t xml:space="preserve"> </w:t>
      </w:r>
      <w:r>
        <w:t>range.</w:t>
      </w:r>
    </w:p>
    <w:p w:rsidR="00F87A27" w:rsidRDefault="00F87A27">
      <w:pPr>
        <w:spacing w:before="2"/>
        <w:rPr>
          <w:rFonts w:ascii="Garamond" w:eastAsia="Garamond" w:hAnsi="Garamond" w:cs="Garamond"/>
          <w:sz w:val="23"/>
          <w:szCs w:val="23"/>
        </w:rPr>
      </w:pPr>
    </w:p>
    <w:p w:rsidR="00F87A27" w:rsidRDefault="005A02C9">
      <w:pPr>
        <w:pStyle w:val="BodyText"/>
        <w:spacing w:line="258" w:lineRule="auto"/>
        <w:ind w:left="116" w:right="4542"/>
        <w:rPr>
          <w:rFonts w:cs="Garamond"/>
        </w:rPr>
      </w:pPr>
      <w:r>
        <w:t>Pistols</w:t>
      </w:r>
      <w:r>
        <w:rPr>
          <w:spacing w:val="-1"/>
        </w:rPr>
        <w:t xml:space="preserve"> </w:t>
      </w:r>
      <w:r>
        <w:t>may be fired once</w:t>
      </w:r>
      <w:r>
        <w:rPr>
          <w:spacing w:val="-1"/>
        </w:rPr>
        <w:t xml:space="preserve"> </w:t>
      </w:r>
      <w:r>
        <w:t>if a Mobile Suit moves or twice (roll two dice) if it remains stationary during the movement and assault phases</w:t>
      </w:r>
    </w:p>
    <w:p w:rsidR="00F87A27" w:rsidRDefault="005A02C9">
      <w:pPr>
        <w:pStyle w:val="Heading4"/>
        <w:spacing w:before="70"/>
        <w:ind w:left="122"/>
        <w:rPr>
          <w:rFonts w:cs="Garamond"/>
          <w:b w:val="0"/>
          <w:bCs w:val="0"/>
        </w:rPr>
      </w:pPr>
      <w:r>
        <w:t>Rapid Fire</w:t>
      </w:r>
    </w:p>
    <w:p w:rsidR="00F87A27" w:rsidRDefault="005A02C9">
      <w:pPr>
        <w:pStyle w:val="BodyText"/>
        <w:spacing w:before="15" w:line="256" w:lineRule="auto"/>
        <w:ind w:left="122" w:right="4775"/>
        <w:rPr>
          <w:rFonts w:cs="Garamond"/>
        </w:rPr>
      </w:pPr>
      <w:r>
        <w:t>Rapid Fire weapons are typically large rifle style weapons which are fed by a magazine and capable of firing in a semi-automatic or fully-automatic rate of fire.  These weapons are particularly effective at close range.</w:t>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spacing w:before="7"/>
        <w:rPr>
          <w:rFonts w:ascii="Garamond" w:eastAsia="Garamond" w:hAnsi="Garamond" w:cs="Garamond"/>
          <w:sz w:val="19"/>
          <w:szCs w:val="19"/>
        </w:rPr>
      </w:pPr>
    </w:p>
    <w:p w:rsidR="00F87A27" w:rsidRDefault="005A02C9">
      <w:pPr>
        <w:spacing w:before="77"/>
        <w:ind w:left="109"/>
        <w:rPr>
          <w:rFonts w:ascii="Garamond" w:eastAsia="Garamond" w:hAnsi="Garamond" w:cs="Garamond"/>
          <w:sz w:val="24"/>
          <w:szCs w:val="24"/>
        </w:rPr>
      </w:pPr>
      <w:r>
        <w:rPr>
          <w:rFonts w:ascii="Garamond" w:eastAsia="Garamond" w:hAnsi="Garamond" w:cs="Garamond"/>
          <w:sz w:val="24"/>
          <w:szCs w:val="24"/>
        </w:rPr>
        <w:t>Pistol – Weapon can fire twice (roll two dice) if suit stays still for turn</w:t>
      </w:r>
    </w:p>
    <w:p w:rsidR="00F87A27" w:rsidRDefault="005A02C9">
      <w:pPr>
        <w:spacing w:before="18" w:line="256" w:lineRule="auto"/>
        <w:ind w:left="109" w:right="1371"/>
        <w:rPr>
          <w:rFonts w:ascii="Garamond" w:eastAsia="Garamond" w:hAnsi="Garamond" w:cs="Garamond"/>
          <w:sz w:val="24"/>
          <w:szCs w:val="24"/>
        </w:rPr>
      </w:pPr>
      <w:r>
        <w:rPr>
          <w:rFonts w:ascii="Garamond" w:eastAsia="Garamond" w:hAnsi="Garamond" w:cs="Garamond"/>
          <w:sz w:val="24"/>
          <w:szCs w:val="24"/>
        </w:rPr>
        <w:t>Rapid Fire – Weapon can fire twice up to half range or once up to maximum range if suit stays still. Or once up to half range if suit moves.</w:t>
      </w:r>
    </w:p>
    <w:p w:rsidR="00F87A27" w:rsidRDefault="005A02C9">
      <w:pPr>
        <w:spacing w:line="256" w:lineRule="auto"/>
        <w:ind w:left="109" w:right="1371"/>
        <w:rPr>
          <w:rFonts w:ascii="Garamond" w:eastAsia="Garamond" w:hAnsi="Garamond" w:cs="Garamond"/>
          <w:sz w:val="24"/>
          <w:szCs w:val="24"/>
        </w:rPr>
      </w:pPr>
      <w:r>
        <w:rPr>
          <w:rFonts w:ascii="Garamond" w:eastAsia="Garamond" w:hAnsi="Garamond" w:cs="Garamond"/>
          <w:sz w:val="24"/>
          <w:szCs w:val="24"/>
        </w:rPr>
        <w:t>Assault – Weapon can fire the number of dice indicated by the number next to type regardless of movement.</w:t>
      </w:r>
    </w:p>
    <w:p w:rsidR="00F87A27" w:rsidRDefault="005A02C9">
      <w:pPr>
        <w:spacing w:line="256" w:lineRule="auto"/>
        <w:ind w:left="109" w:right="1371"/>
        <w:rPr>
          <w:rFonts w:ascii="Garamond" w:eastAsia="Garamond" w:hAnsi="Garamond" w:cs="Garamond"/>
          <w:sz w:val="24"/>
          <w:szCs w:val="24"/>
        </w:rPr>
      </w:pPr>
      <w:r>
        <w:rPr>
          <w:rFonts w:ascii="Garamond" w:eastAsia="Garamond" w:hAnsi="Garamond" w:cs="Garamond"/>
          <w:sz w:val="24"/>
          <w:szCs w:val="24"/>
        </w:rPr>
        <w:t>Heavy – Suit must remain still to fire this weapon, can fire as many times as number next to type indicates.</w:t>
      </w:r>
    </w:p>
    <w:p w:rsidR="00F87A27" w:rsidRDefault="005A02C9">
      <w:pPr>
        <w:spacing w:line="256" w:lineRule="auto"/>
        <w:ind w:left="109" w:right="1371"/>
        <w:rPr>
          <w:rFonts w:ascii="Garamond" w:eastAsia="Garamond" w:hAnsi="Garamond" w:cs="Garamond"/>
          <w:sz w:val="24"/>
          <w:szCs w:val="24"/>
        </w:rPr>
      </w:pPr>
      <w:r>
        <w:rPr>
          <w:rFonts w:ascii="Garamond" w:eastAsia="Garamond" w:hAnsi="Garamond" w:cs="Garamond"/>
          <w:sz w:val="24"/>
          <w:szCs w:val="24"/>
        </w:rPr>
        <w:t>Ordinance – Suit must remain still and not fire any other weapons to use an Ordinance weapon. Uses the big Ordinance template, range must be guessed and use scatter dice to work out hits.</w:t>
      </w:r>
    </w:p>
    <w:p w:rsidR="00F87A27" w:rsidRDefault="005A02C9">
      <w:pPr>
        <w:spacing w:line="256" w:lineRule="auto"/>
        <w:ind w:left="109" w:right="1371"/>
        <w:rPr>
          <w:rFonts w:ascii="Garamond" w:eastAsia="Garamond" w:hAnsi="Garamond" w:cs="Garamond"/>
          <w:sz w:val="24"/>
          <w:szCs w:val="24"/>
        </w:rPr>
      </w:pPr>
      <w:r>
        <w:rPr>
          <w:rFonts w:ascii="Garamond" w:eastAsia="Garamond" w:hAnsi="Garamond" w:cs="Garamond"/>
          <w:sz w:val="24"/>
          <w:szCs w:val="24"/>
        </w:rPr>
        <w:t>Blast – Suit can move and fire as many times as indicated by type. Uses smaller blast template.</w:t>
      </w:r>
    </w:p>
    <w:p w:rsidR="00F87A27" w:rsidRDefault="00F87A27">
      <w:pPr>
        <w:spacing w:before="5"/>
        <w:rPr>
          <w:rFonts w:ascii="Garamond" w:eastAsia="Garamond" w:hAnsi="Garamond" w:cs="Garamond"/>
          <w:sz w:val="23"/>
          <w:szCs w:val="23"/>
        </w:rPr>
      </w:pPr>
    </w:p>
    <w:tbl>
      <w:tblPr>
        <w:tblW w:w="0" w:type="auto"/>
        <w:tblInd w:w="1868" w:type="dxa"/>
        <w:tblLayout w:type="fixed"/>
        <w:tblCellMar>
          <w:left w:w="0" w:type="dxa"/>
          <w:right w:w="0" w:type="dxa"/>
        </w:tblCellMar>
        <w:tblLook w:val="01E0"/>
      </w:tblPr>
      <w:tblGrid>
        <w:gridCol w:w="1946"/>
        <w:gridCol w:w="1231"/>
        <w:gridCol w:w="1052"/>
        <w:gridCol w:w="1070"/>
        <w:gridCol w:w="986"/>
        <w:gridCol w:w="1019"/>
      </w:tblGrid>
      <w:tr w:rsidR="00F87A27">
        <w:trPr>
          <w:trHeight w:hRule="exact" w:val="330"/>
        </w:trPr>
        <w:tc>
          <w:tcPr>
            <w:tcW w:w="1946" w:type="dxa"/>
            <w:tcBorders>
              <w:top w:val="nil"/>
              <w:left w:val="nil"/>
              <w:bottom w:val="nil"/>
              <w:right w:val="nil"/>
            </w:tcBorders>
          </w:tcPr>
          <w:p w:rsidR="00F87A27" w:rsidRDefault="005A02C9">
            <w:pPr>
              <w:pStyle w:val="TableParagraph"/>
              <w:spacing w:before="81"/>
              <w:ind w:left="55"/>
              <w:rPr>
                <w:rFonts w:ascii="Garamond" w:eastAsia="Garamond" w:hAnsi="Garamond" w:cs="Garamond"/>
                <w:sz w:val="20"/>
                <w:szCs w:val="20"/>
              </w:rPr>
            </w:pPr>
            <w:r>
              <w:rPr>
                <w:rFonts w:ascii="Garamond"/>
                <w:spacing w:val="-3"/>
                <w:sz w:val="20"/>
              </w:rPr>
              <w:t>Weapons</w:t>
            </w:r>
          </w:p>
        </w:tc>
        <w:tc>
          <w:tcPr>
            <w:tcW w:w="1231" w:type="dxa"/>
            <w:tcBorders>
              <w:top w:val="nil"/>
              <w:left w:val="nil"/>
              <w:bottom w:val="nil"/>
              <w:right w:val="nil"/>
            </w:tcBorders>
          </w:tcPr>
          <w:p w:rsidR="00F87A27" w:rsidRDefault="005A02C9">
            <w:pPr>
              <w:pStyle w:val="TableParagraph"/>
              <w:spacing w:before="81"/>
              <w:ind w:left="269"/>
              <w:rPr>
                <w:rFonts w:ascii="Garamond" w:eastAsia="Garamond" w:hAnsi="Garamond" w:cs="Garamond"/>
                <w:sz w:val="20"/>
                <w:szCs w:val="20"/>
              </w:rPr>
            </w:pPr>
            <w:r>
              <w:rPr>
                <w:rFonts w:ascii="Garamond"/>
                <w:sz w:val="20"/>
              </w:rPr>
              <w:t>Range</w:t>
            </w:r>
          </w:p>
        </w:tc>
        <w:tc>
          <w:tcPr>
            <w:tcW w:w="1052" w:type="dxa"/>
            <w:tcBorders>
              <w:top w:val="nil"/>
              <w:left w:val="nil"/>
              <w:bottom w:val="nil"/>
              <w:right w:val="nil"/>
            </w:tcBorders>
          </w:tcPr>
          <w:p w:rsidR="00F87A27" w:rsidRDefault="005A02C9">
            <w:pPr>
              <w:pStyle w:val="TableParagraph"/>
              <w:spacing w:before="81"/>
              <w:ind w:left="477"/>
              <w:rPr>
                <w:rFonts w:ascii="Garamond" w:eastAsia="Garamond" w:hAnsi="Garamond" w:cs="Garamond"/>
                <w:sz w:val="20"/>
                <w:szCs w:val="20"/>
              </w:rPr>
            </w:pPr>
            <w:r>
              <w:rPr>
                <w:rFonts w:ascii="Garamond"/>
                <w:sz w:val="20"/>
              </w:rPr>
              <w:t>Short</w:t>
            </w:r>
          </w:p>
        </w:tc>
        <w:tc>
          <w:tcPr>
            <w:tcW w:w="1070" w:type="dxa"/>
            <w:tcBorders>
              <w:top w:val="nil"/>
              <w:left w:val="nil"/>
              <w:bottom w:val="nil"/>
              <w:right w:val="nil"/>
            </w:tcBorders>
          </w:tcPr>
          <w:p w:rsidR="00F87A27" w:rsidRDefault="005A02C9">
            <w:pPr>
              <w:pStyle w:val="TableParagraph"/>
              <w:spacing w:before="81"/>
              <w:ind w:left="145"/>
              <w:rPr>
                <w:rFonts w:ascii="Garamond" w:eastAsia="Garamond" w:hAnsi="Garamond" w:cs="Garamond"/>
                <w:sz w:val="20"/>
                <w:szCs w:val="20"/>
              </w:rPr>
            </w:pPr>
            <w:r>
              <w:rPr>
                <w:rFonts w:ascii="Garamond"/>
                <w:sz w:val="20"/>
              </w:rPr>
              <w:t>Long</w:t>
            </w:r>
          </w:p>
        </w:tc>
        <w:tc>
          <w:tcPr>
            <w:tcW w:w="986" w:type="dxa"/>
            <w:tcBorders>
              <w:top w:val="nil"/>
              <w:left w:val="nil"/>
              <w:bottom w:val="nil"/>
              <w:right w:val="nil"/>
            </w:tcBorders>
          </w:tcPr>
          <w:p w:rsidR="00F87A27" w:rsidRDefault="005A02C9">
            <w:pPr>
              <w:pStyle w:val="TableParagraph"/>
              <w:spacing w:before="81"/>
              <w:ind w:left="515"/>
              <w:rPr>
                <w:rFonts w:ascii="Garamond" w:eastAsia="Garamond" w:hAnsi="Garamond" w:cs="Garamond"/>
                <w:sz w:val="20"/>
                <w:szCs w:val="20"/>
              </w:rPr>
            </w:pPr>
            <w:r>
              <w:rPr>
                <w:rFonts w:ascii="Garamond"/>
                <w:sz w:val="20"/>
              </w:rPr>
              <w:t>Str</w:t>
            </w:r>
          </w:p>
        </w:tc>
        <w:tc>
          <w:tcPr>
            <w:tcW w:w="1019" w:type="dxa"/>
            <w:tcBorders>
              <w:top w:val="nil"/>
              <w:left w:val="nil"/>
              <w:bottom w:val="nil"/>
              <w:right w:val="nil"/>
            </w:tcBorders>
          </w:tcPr>
          <w:p w:rsidR="00F87A27" w:rsidRDefault="005A02C9">
            <w:pPr>
              <w:pStyle w:val="TableParagraph"/>
              <w:spacing w:before="81"/>
              <w:ind w:left="249"/>
              <w:rPr>
                <w:rFonts w:ascii="Garamond" w:eastAsia="Garamond" w:hAnsi="Garamond" w:cs="Garamond"/>
                <w:sz w:val="20"/>
                <w:szCs w:val="20"/>
              </w:rPr>
            </w:pPr>
            <w:r>
              <w:rPr>
                <w:rFonts w:ascii="Garamond"/>
                <w:spacing w:val="-4"/>
                <w:sz w:val="20"/>
              </w:rPr>
              <w:t>Type</w:t>
            </w:r>
          </w:p>
        </w:tc>
      </w:tr>
      <w:tr w:rsidR="00F87A27">
        <w:trPr>
          <w:trHeight w:hRule="exact" w:val="330"/>
        </w:trPr>
        <w:tc>
          <w:tcPr>
            <w:tcW w:w="1946" w:type="dxa"/>
            <w:tcBorders>
              <w:top w:val="nil"/>
              <w:left w:val="nil"/>
              <w:bottom w:val="nil"/>
              <w:right w:val="nil"/>
            </w:tcBorders>
          </w:tcPr>
          <w:p w:rsidR="00F87A27" w:rsidRDefault="005A02C9">
            <w:pPr>
              <w:pStyle w:val="TableParagraph"/>
              <w:spacing w:before="11"/>
              <w:ind w:left="55"/>
              <w:rPr>
                <w:rFonts w:ascii="Garamond" w:eastAsia="Garamond" w:hAnsi="Garamond" w:cs="Garamond"/>
                <w:sz w:val="20"/>
                <w:szCs w:val="20"/>
              </w:rPr>
            </w:pPr>
            <w:r>
              <w:rPr>
                <w:rFonts w:ascii="Garamond"/>
                <w:sz w:val="20"/>
              </w:rPr>
              <w:t>90mm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231" w:type="dxa"/>
            <w:tcBorders>
              <w:top w:val="nil"/>
              <w:left w:val="nil"/>
              <w:bottom w:val="nil"/>
              <w:right w:val="nil"/>
            </w:tcBorders>
          </w:tcPr>
          <w:p w:rsidR="00F87A27" w:rsidRDefault="005A02C9">
            <w:pPr>
              <w:pStyle w:val="TableParagraph"/>
              <w:spacing w:before="11"/>
              <w:ind w:left="269"/>
              <w:rPr>
                <w:rFonts w:ascii="Garamond" w:eastAsia="Garamond" w:hAnsi="Garamond" w:cs="Garamond"/>
                <w:sz w:val="20"/>
                <w:szCs w:val="20"/>
              </w:rPr>
            </w:pPr>
            <w:r>
              <w:rPr>
                <w:rFonts w:ascii="Garamond" w:eastAsia="Garamond" w:hAnsi="Garamond" w:cs="Garamond"/>
                <w:sz w:val="20"/>
                <w:szCs w:val="20"/>
              </w:rPr>
              <w:t>18”</w:t>
            </w:r>
          </w:p>
        </w:tc>
        <w:tc>
          <w:tcPr>
            <w:tcW w:w="1052" w:type="dxa"/>
            <w:tcBorders>
              <w:top w:val="nil"/>
              <w:left w:val="nil"/>
              <w:bottom w:val="nil"/>
              <w:right w:val="nil"/>
            </w:tcBorders>
          </w:tcPr>
          <w:p w:rsidR="00F87A27" w:rsidRDefault="005A02C9">
            <w:pPr>
              <w:pStyle w:val="TableParagraph"/>
              <w:spacing w:before="11"/>
              <w:ind w:left="478"/>
              <w:rPr>
                <w:rFonts w:ascii="Garamond" w:eastAsia="Garamond" w:hAnsi="Garamond" w:cs="Garamond"/>
                <w:sz w:val="20"/>
                <w:szCs w:val="20"/>
              </w:rPr>
            </w:pPr>
            <w:r>
              <w:rPr>
                <w:rFonts w:ascii="Garamond"/>
                <w:sz w:val="20"/>
              </w:rPr>
              <w:t>+1</w:t>
            </w:r>
          </w:p>
        </w:tc>
        <w:tc>
          <w:tcPr>
            <w:tcW w:w="1070" w:type="dxa"/>
            <w:tcBorders>
              <w:top w:val="nil"/>
              <w:left w:val="nil"/>
              <w:bottom w:val="nil"/>
              <w:right w:val="nil"/>
            </w:tcBorders>
          </w:tcPr>
          <w:p w:rsidR="00F87A27" w:rsidRDefault="005A02C9">
            <w:pPr>
              <w:pStyle w:val="TableParagraph"/>
              <w:spacing w:before="11"/>
              <w:ind w:left="146"/>
              <w:rPr>
                <w:rFonts w:ascii="Garamond" w:eastAsia="Garamond" w:hAnsi="Garamond" w:cs="Garamond"/>
                <w:sz w:val="20"/>
                <w:szCs w:val="20"/>
              </w:rPr>
            </w:pPr>
            <w:r>
              <w:rPr>
                <w:rFonts w:ascii="Garamond"/>
                <w:sz w:val="20"/>
              </w:rPr>
              <w:t>-</w:t>
            </w:r>
          </w:p>
        </w:tc>
        <w:tc>
          <w:tcPr>
            <w:tcW w:w="986" w:type="dxa"/>
            <w:tcBorders>
              <w:top w:val="nil"/>
              <w:left w:val="nil"/>
              <w:bottom w:val="nil"/>
              <w:right w:val="nil"/>
            </w:tcBorders>
          </w:tcPr>
          <w:p w:rsidR="00F87A27" w:rsidRDefault="005A02C9">
            <w:pPr>
              <w:pStyle w:val="TableParagraph"/>
              <w:spacing w:before="11"/>
              <w:ind w:left="140"/>
              <w:jc w:val="center"/>
              <w:rPr>
                <w:rFonts w:ascii="Garamond" w:eastAsia="Garamond" w:hAnsi="Garamond" w:cs="Garamond"/>
                <w:sz w:val="20"/>
                <w:szCs w:val="20"/>
              </w:rPr>
            </w:pPr>
            <w:r>
              <w:rPr>
                <w:rFonts w:ascii="Garamond"/>
                <w:sz w:val="20"/>
              </w:rPr>
              <w:t>5</w:t>
            </w:r>
          </w:p>
        </w:tc>
        <w:tc>
          <w:tcPr>
            <w:tcW w:w="1019" w:type="dxa"/>
            <w:tcBorders>
              <w:top w:val="nil"/>
              <w:left w:val="nil"/>
              <w:bottom w:val="nil"/>
              <w:right w:val="nil"/>
            </w:tcBorders>
          </w:tcPr>
          <w:p w:rsidR="00F87A27" w:rsidRDefault="005A02C9">
            <w:pPr>
              <w:pStyle w:val="TableParagraph"/>
              <w:spacing w:before="11"/>
              <w:ind w:left="249"/>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1</w:t>
            </w:r>
          </w:p>
        </w:tc>
      </w:tr>
    </w:tbl>
    <w:p w:rsidR="00F87A27" w:rsidRDefault="00F87A27">
      <w:pPr>
        <w:rPr>
          <w:rFonts w:ascii="Garamond" w:eastAsia="Garamond" w:hAnsi="Garamond" w:cs="Garamond"/>
          <w:sz w:val="20"/>
          <w:szCs w:val="20"/>
        </w:rPr>
        <w:sectPr w:rsidR="00F87A27">
          <w:pgSz w:w="12240" w:h="15840"/>
          <w:pgMar w:top="1220" w:right="1720" w:bottom="280" w:left="600" w:header="720" w:footer="720" w:gutter="0"/>
          <w:cols w:space="720"/>
        </w:sect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spacing w:before="3"/>
        <w:rPr>
          <w:rFonts w:ascii="Garamond" w:eastAsia="Garamond" w:hAnsi="Garamond" w:cs="Garamond"/>
          <w:sz w:val="18"/>
          <w:szCs w:val="18"/>
        </w:rPr>
      </w:pPr>
    </w:p>
    <w:p w:rsidR="00F87A27" w:rsidRDefault="00F87A27">
      <w:pPr>
        <w:rPr>
          <w:rFonts w:ascii="Garamond" w:eastAsia="Garamond" w:hAnsi="Garamond" w:cs="Garamond"/>
          <w:sz w:val="18"/>
          <w:szCs w:val="18"/>
        </w:rPr>
        <w:sectPr w:rsidR="00F87A27">
          <w:pgSz w:w="12240" w:h="15840"/>
          <w:pgMar w:top="1500" w:right="440" w:bottom="280" w:left="1020" w:header="720" w:footer="720" w:gutter="0"/>
          <w:cols w:space="720"/>
        </w:sectPr>
      </w:pPr>
    </w:p>
    <w:p w:rsidR="00F87A27" w:rsidRDefault="005A02C9">
      <w:pPr>
        <w:pStyle w:val="Heading4"/>
        <w:spacing w:before="81"/>
        <w:ind w:left="122"/>
        <w:rPr>
          <w:rFonts w:cs="Garamond"/>
          <w:b w:val="0"/>
          <w:bCs w:val="0"/>
        </w:rPr>
      </w:pPr>
      <w:r>
        <w:lastRenderedPageBreak/>
        <w:t>Ordinance Weapons</w:t>
      </w:r>
    </w:p>
    <w:p w:rsidR="00F87A27" w:rsidRDefault="005A02C9">
      <w:pPr>
        <w:pStyle w:val="BodyText"/>
        <w:spacing w:before="125" w:line="256" w:lineRule="auto"/>
        <w:ind w:left="104"/>
      </w:pPr>
      <w:r>
        <w:t>Unlike normal weapons, large Ordinance weapons often deal damage to their target even if they do not directly strike it.  To represent this, ordinance shooting follows a different system, making use of the large Warhammer 40,000 Blast Template.</w:t>
      </w:r>
    </w:p>
    <w:p w:rsidR="00F87A27" w:rsidRDefault="00F87A27">
      <w:pPr>
        <w:spacing w:before="6"/>
        <w:rPr>
          <w:rFonts w:ascii="Garamond" w:eastAsia="Garamond" w:hAnsi="Garamond" w:cs="Garamond"/>
          <w:sz w:val="16"/>
          <w:szCs w:val="16"/>
        </w:rPr>
      </w:pPr>
    </w:p>
    <w:p w:rsidR="00F87A27" w:rsidRDefault="005A02C9">
      <w:pPr>
        <w:pStyle w:val="BodyText"/>
        <w:ind w:left="104"/>
      </w:pPr>
      <w:r>
        <w:rPr>
          <w:b/>
        </w:rPr>
        <w:t xml:space="preserve">1. </w:t>
      </w:r>
      <w:r>
        <w:t>Place the blast template over the target unit</w:t>
      </w:r>
    </w:p>
    <w:p w:rsidR="00F87A27" w:rsidRDefault="00F87A27">
      <w:pPr>
        <w:spacing w:before="9"/>
        <w:rPr>
          <w:rFonts w:ascii="Garamond" w:eastAsia="Garamond" w:hAnsi="Garamond" w:cs="Garamond"/>
          <w:sz w:val="19"/>
          <w:szCs w:val="19"/>
        </w:rPr>
      </w:pPr>
    </w:p>
    <w:p w:rsidR="00F87A27" w:rsidRDefault="005A02C9">
      <w:pPr>
        <w:pStyle w:val="BodyText"/>
        <w:numPr>
          <w:ilvl w:val="0"/>
          <w:numId w:val="5"/>
        </w:numPr>
        <w:tabs>
          <w:tab w:val="left" w:pos="301"/>
        </w:tabs>
        <w:spacing w:line="245" w:lineRule="auto"/>
        <w:ind w:firstLine="0"/>
      </w:pPr>
      <w:r>
        <w:t>Roll the Warhamer 40,000 Scatter die .</w:t>
      </w:r>
      <w:r>
        <w:rPr>
          <w:spacing w:val="50"/>
        </w:rPr>
        <w:t xml:space="preserve"> </w:t>
      </w:r>
      <w:r>
        <w:t>If the crosshair is rolled, the shot is on target.  Otherwise, move the center of the template 2D6" in the direction the scatter die points.</w:t>
      </w:r>
    </w:p>
    <w:p w:rsidR="00F87A27" w:rsidRDefault="00F87A27">
      <w:pPr>
        <w:spacing w:before="7"/>
        <w:rPr>
          <w:rFonts w:ascii="Garamond" w:eastAsia="Garamond" w:hAnsi="Garamond" w:cs="Garamond"/>
          <w:sz w:val="18"/>
          <w:szCs w:val="18"/>
        </w:rPr>
      </w:pPr>
    </w:p>
    <w:p w:rsidR="00F87A27" w:rsidRDefault="005A02C9">
      <w:pPr>
        <w:pStyle w:val="BodyText"/>
        <w:numPr>
          <w:ilvl w:val="0"/>
          <w:numId w:val="5"/>
        </w:numPr>
        <w:tabs>
          <w:tab w:val="left" w:pos="301"/>
        </w:tabs>
        <w:spacing w:line="256" w:lineRule="auto"/>
        <w:ind w:right="252" w:firstLine="0"/>
      </w:pPr>
      <w:r>
        <w:t>Any unit fully under the template is hit.  Any partially but not fully under the template is hit on a roll of 4 or more.</w:t>
      </w:r>
    </w:p>
    <w:p w:rsidR="00F87A27" w:rsidRDefault="00F87A27">
      <w:pPr>
        <w:spacing w:before="11"/>
        <w:rPr>
          <w:rFonts w:ascii="Garamond" w:eastAsia="Garamond" w:hAnsi="Garamond" w:cs="Garamond"/>
          <w:sz w:val="16"/>
          <w:szCs w:val="16"/>
        </w:rPr>
      </w:pPr>
    </w:p>
    <w:p w:rsidR="00F87A27" w:rsidRDefault="005A02C9">
      <w:pPr>
        <w:pStyle w:val="BodyText"/>
        <w:numPr>
          <w:ilvl w:val="0"/>
          <w:numId w:val="5"/>
        </w:numPr>
        <w:tabs>
          <w:tab w:val="left" w:pos="301"/>
        </w:tabs>
        <w:ind w:left="300"/>
      </w:pPr>
      <w:r>
        <w:t>Calculate armor penetration and damage as normal</w:t>
      </w:r>
    </w:p>
    <w:p w:rsidR="00F87A27" w:rsidRDefault="005A02C9">
      <w:pPr>
        <w:pStyle w:val="Heading4"/>
        <w:spacing w:before="151"/>
        <w:ind w:left="104"/>
        <w:jc w:val="both"/>
        <w:rPr>
          <w:rFonts w:cs="Garamond"/>
          <w:b w:val="0"/>
          <w:bCs w:val="0"/>
        </w:rPr>
      </w:pPr>
      <w:r>
        <w:rPr>
          <w:b w:val="0"/>
        </w:rPr>
        <w:br w:type="column"/>
      </w:r>
      <w:r>
        <w:lastRenderedPageBreak/>
        <w:t>Vehicle Weaponry</w:t>
      </w:r>
    </w:p>
    <w:p w:rsidR="00F87A27" w:rsidRDefault="005A02C9">
      <w:pPr>
        <w:pStyle w:val="BodyText"/>
        <w:spacing w:before="128" w:line="250" w:lineRule="auto"/>
        <w:ind w:left="121" w:right="117" w:firstLine="6"/>
        <w:jc w:val="both"/>
      </w:pPr>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w:t>
      </w:r>
      <w:r>
        <w:rPr>
          <w:spacing w:val="39"/>
        </w:rPr>
        <w:t xml:space="preserve"> </w:t>
      </w:r>
      <w:r>
        <w:t xml:space="preserve">are </w:t>
      </w:r>
      <w:r>
        <w:rPr>
          <w:spacing w:val="40"/>
        </w:rPr>
        <w:t xml:space="preserve"> </w:t>
      </w:r>
      <w:r>
        <w:t xml:space="preserve">any </w:t>
      </w:r>
      <w:r>
        <w:rPr>
          <w:spacing w:val="39"/>
        </w:rPr>
        <w:t xml:space="preserve"> </w:t>
      </w:r>
      <w:r>
        <w:t xml:space="preserve">weapon </w:t>
      </w:r>
      <w:r>
        <w:rPr>
          <w:spacing w:val="39"/>
        </w:rPr>
        <w:t xml:space="preserve"> </w:t>
      </w:r>
      <w:r>
        <w:t xml:space="preserve">which </w:t>
      </w:r>
      <w:r>
        <w:rPr>
          <w:spacing w:val="39"/>
        </w:rPr>
        <w:t xml:space="preserve"> </w:t>
      </w:r>
      <w:r>
        <w:t xml:space="preserve">uses </w:t>
      </w:r>
      <w:r>
        <w:rPr>
          <w:spacing w:val="39"/>
        </w:rPr>
        <w:t xml:space="preserve"> </w:t>
      </w:r>
      <w:r>
        <w:t xml:space="preserve">an </w:t>
      </w:r>
      <w:r>
        <w:rPr>
          <w:spacing w:val="40"/>
        </w:rPr>
        <w:t xml:space="preserve"> </w:t>
      </w:r>
      <w:r>
        <w:t>ordinance</w:t>
      </w:r>
    </w:p>
    <w:p w:rsidR="00F87A27" w:rsidRDefault="005A02C9">
      <w:pPr>
        <w:pStyle w:val="BodyText"/>
        <w:spacing w:line="250" w:lineRule="auto"/>
        <w:ind w:left="121" w:right="117"/>
        <w:jc w:val="both"/>
      </w:pPr>
      <w:r>
        <w:t xml:space="preserve">blast template.  </w:t>
      </w:r>
      <w:r>
        <w:rPr>
          <w:spacing w:val="31"/>
        </w:rPr>
        <w:t xml:space="preserv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F87A27" w:rsidRDefault="005A02C9">
      <w:pPr>
        <w:pStyle w:val="BodyText"/>
        <w:spacing w:line="250" w:lineRule="auto"/>
        <w:ind w:left="121" w:right="250"/>
      </w:pPr>
      <w:r>
        <w:t xml:space="preserve">Vehicles which remain stationary during the movement phase may 1 Ordinance weapons or all Main and Defensive Weapons.  If the vehicle move 6" or less, it may fire 1 Main and all Defensive Weapons or 1 Ordinance Weapon.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p>
    <w:p w:rsidR="00F87A27" w:rsidRDefault="00F87A27">
      <w:pPr>
        <w:spacing w:line="250" w:lineRule="auto"/>
        <w:sectPr w:rsidR="00F87A27">
          <w:type w:val="continuous"/>
          <w:pgSz w:w="12240" w:h="15840"/>
          <w:pgMar w:top="700" w:right="440" w:bottom="280" w:left="1020" w:header="720" w:footer="720" w:gutter="0"/>
          <w:cols w:num="2" w:space="720" w:equalWidth="0">
            <w:col w:w="4987" w:space="646"/>
            <w:col w:w="5147"/>
          </w:cols>
        </w:sect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spacing w:before="6"/>
        <w:rPr>
          <w:rFonts w:ascii="Garamond" w:eastAsia="Garamond" w:hAnsi="Garamond" w:cs="Garamond"/>
          <w:sz w:val="11"/>
          <w:szCs w:val="11"/>
        </w:rPr>
      </w:pPr>
    </w:p>
    <w:p w:rsidR="00F87A27" w:rsidRDefault="00E86CF6">
      <w:pPr>
        <w:spacing w:line="200" w:lineRule="atLeast"/>
        <w:ind w:left="695"/>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v:group id="_x0000_s1460" style="width:447.9pt;height:104.35pt;mso-position-horizontal-relative:char;mso-position-vertical-relative:line" coordsize="8958,2087">
            <v:group id="_x0000_s1461" style="position:absolute;left:14;top:14;width:8931;height:2060" coordorigin="14,14" coordsize="8931,2060">
              <v:shape id="_x0000_s1468" style="position:absolute;left:14;top:14;width:8931;height:2060" coordorigin="14,14" coordsize="8931,2060" path="m14,14r8930,l8944,2073r-8930,l14,14xe" filled="f" strokeweight=".37922mm">
                <v:path arrowok="t"/>
              </v:shape>
              <v:shape id="_x0000_s1467" type="#_x0000_t202" style="position:absolute;left:2337;top:749;width:2072;height:741" fillcolor="#efefef" stroked="f">
                <v:textbox inset="0,0,0,0">
                  <w:txbxContent>
                    <w:p w:rsidR="003D39BA" w:rsidRDefault="003D39BA">
                      <w:pPr>
                        <w:spacing w:before="62" w:line="256" w:lineRule="auto"/>
                        <w:ind w:left="53" w:right="106"/>
                        <w:rPr>
                          <w:rFonts w:ascii="Garamond" w:eastAsia="Garamond" w:hAnsi="Garamond" w:cs="Garamond"/>
                          <w:sz w:val="20"/>
                          <w:szCs w:val="20"/>
                        </w:rPr>
                      </w:pPr>
                      <w:r>
                        <w:rPr>
                          <w:rFonts w:ascii="Garamond"/>
                          <w:sz w:val="20"/>
                        </w:rPr>
                        <w:t>All Main and Defensive weapons or 1 Ordinance</w:t>
                      </w:r>
                    </w:p>
                  </w:txbxContent>
                </v:textbox>
              </v:shape>
              <v:shape id="_x0000_s1466" type="#_x0000_t202" style="position:absolute;left:6516;top:757;width:2072;height:741" fillcolor="#efefef" stroked="f">
                <v:textbox inset="0,0,0,0">
                  <w:txbxContent>
                    <w:p w:rsidR="003D39BA" w:rsidRDefault="003D39BA">
                      <w:pPr>
                        <w:spacing w:before="5"/>
                        <w:rPr>
                          <w:rFonts w:ascii="Garamond" w:eastAsia="Garamond" w:hAnsi="Garamond" w:cs="Garamond"/>
                          <w:sz w:val="20"/>
                          <w:szCs w:val="20"/>
                        </w:rPr>
                      </w:pPr>
                    </w:p>
                    <w:p w:rsidR="003D39BA" w:rsidRDefault="003D39BA">
                      <w:pPr>
                        <w:ind w:left="494"/>
                        <w:rPr>
                          <w:rFonts w:ascii="Garamond" w:eastAsia="Garamond" w:hAnsi="Garamond" w:cs="Garamond"/>
                          <w:sz w:val="20"/>
                          <w:szCs w:val="20"/>
                        </w:rPr>
                      </w:pPr>
                      <w:r>
                        <w:rPr>
                          <w:rFonts w:ascii="Garamond"/>
                          <w:sz w:val="20"/>
                        </w:rPr>
                        <w:t>No Weapons</w:t>
                      </w:r>
                    </w:p>
                  </w:txbxContent>
                </v:textbox>
              </v:shape>
              <v:shape id="_x0000_s1465" type="#_x0000_t202" style="position:absolute;left:3051;top:310;width:930;height:240" filled="f" stroked="f">
                <v:textbox inset="0,0,0,0">
                  <w:txbxContent>
                    <w:p w:rsidR="003D39BA" w:rsidRDefault="003D39BA">
                      <w:pPr>
                        <w:spacing w:line="240" w:lineRule="exact"/>
                        <w:rPr>
                          <w:rFonts w:ascii="Garamond" w:eastAsia="Garamond" w:hAnsi="Garamond" w:cs="Garamond"/>
                          <w:sz w:val="24"/>
                          <w:szCs w:val="24"/>
                        </w:rPr>
                      </w:pPr>
                      <w:r>
                        <w:rPr>
                          <w:rFonts w:ascii="Garamond"/>
                          <w:sz w:val="24"/>
                        </w:rPr>
                        <w:t>Stationary</w:t>
                      </w:r>
                    </w:p>
                  </w:txbxContent>
                </v:textbox>
              </v:shape>
              <v:shape id="_x0000_s1464" type="#_x0000_t202" style="position:absolute;left:7271;top:309;width:608;height:240" filled="f" stroked="f">
                <v:textbox inset="0,0,0,0">
                  <w:txbxContent>
                    <w:p w:rsidR="003D39BA" w:rsidRDefault="003D39BA">
                      <w:pPr>
                        <w:spacing w:line="240" w:lineRule="exact"/>
                        <w:rPr>
                          <w:rFonts w:ascii="Garamond" w:eastAsia="Garamond" w:hAnsi="Garamond" w:cs="Garamond"/>
                          <w:sz w:val="24"/>
                          <w:szCs w:val="24"/>
                        </w:rPr>
                      </w:pPr>
                      <w:r>
                        <w:rPr>
                          <w:rFonts w:ascii="Garamond"/>
                          <w:sz w:val="24"/>
                        </w:rPr>
                        <w:t>7"-12"</w:t>
                      </w:r>
                    </w:p>
                  </w:txbxContent>
                </v:textbox>
              </v:shape>
              <v:shape id="_x0000_s1463" type="#_x0000_t202" style="position:absolute;left:349;top:930;width:1768;height:240" filled="f" stroked="f">
                <v:textbox inset="0,0,0,0">
                  <w:txbxContent>
                    <w:p w:rsidR="003D39BA" w:rsidRDefault="003D39BA">
                      <w:pPr>
                        <w:spacing w:line="240" w:lineRule="exact"/>
                        <w:rPr>
                          <w:rFonts w:ascii="Garamond" w:eastAsia="Garamond" w:hAnsi="Garamond" w:cs="Garamond"/>
                          <w:sz w:val="24"/>
                          <w:szCs w:val="24"/>
                        </w:rPr>
                      </w:pPr>
                      <w:r>
                        <w:rPr>
                          <w:rFonts w:ascii="Garamond"/>
                          <w:sz w:val="24"/>
                        </w:rPr>
                        <w:t>Vehicle Movement</w:t>
                      </w:r>
                    </w:p>
                  </w:txbxContent>
                </v:textbox>
              </v:shape>
              <v:shape id="_x0000_s1462" type="#_x0000_t202" style="position:absolute;left:4472;top:345;width:1929;height:1155" filled="f" stroked="f">
                <v:textbox inset="0,0,0,0">
                  <w:txbxContent>
                    <w:p w:rsidR="003D39BA" w:rsidRDefault="003D39BA">
                      <w:pPr>
                        <w:spacing w:line="247" w:lineRule="exact"/>
                        <w:ind w:left="553"/>
                        <w:rPr>
                          <w:rFonts w:ascii="Garamond" w:eastAsia="Garamond" w:hAnsi="Garamond" w:cs="Garamond"/>
                          <w:sz w:val="24"/>
                          <w:szCs w:val="24"/>
                        </w:rPr>
                      </w:pPr>
                      <w:r>
                        <w:rPr>
                          <w:rFonts w:ascii="Garamond"/>
                          <w:sz w:val="24"/>
                        </w:rPr>
                        <w:t>Up to 6"</w:t>
                      </w:r>
                    </w:p>
                    <w:p w:rsidR="003D39BA" w:rsidRDefault="003D39BA">
                      <w:pPr>
                        <w:spacing w:before="208" w:line="256" w:lineRule="auto"/>
                        <w:jc w:val="both"/>
                        <w:rPr>
                          <w:rFonts w:ascii="Garamond" w:eastAsia="Garamond" w:hAnsi="Garamond" w:cs="Garamond"/>
                          <w:sz w:val="20"/>
                          <w:szCs w:val="20"/>
                        </w:rPr>
                      </w:pPr>
                      <w:r>
                        <w:rPr>
                          <w:rFonts w:ascii="Garamond"/>
                          <w:sz w:val="20"/>
                        </w:rPr>
                        <w:t>1 Main and all Defensive weapons or 1 Ordinance Weapons</w:t>
                      </w:r>
                    </w:p>
                  </w:txbxContent>
                </v:textbox>
              </v:shape>
            </v:group>
            <w10:wrap type="none"/>
            <w10:anchorlock/>
          </v:group>
        </w:pict>
      </w:r>
    </w:p>
    <w:p w:rsidR="006C7A40" w:rsidRDefault="006C7A40">
      <w:pPr>
        <w:rPr>
          <w:rFonts w:ascii="Garamond" w:eastAsia="Garamond" w:hAnsi="Garamond" w:cs="Garamond"/>
          <w:sz w:val="20"/>
          <w:szCs w:val="20"/>
        </w:rPr>
      </w:pPr>
      <w:r>
        <w:rPr>
          <w:rFonts w:ascii="Garamond" w:eastAsia="Garamond" w:hAnsi="Garamond" w:cs="Garamond"/>
          <w:sz w:val="20"/>
          <w:szCs w:val="20"/>
        </w:rPr>
        <w:br w:type="page"/>
      </w:r>
    </w:p>
    <w:p w:rsidR="006C7A40" w:rsidRDefault="006C7A40">
      <w:pPr>
        <w:rPr>
          <w:rFonts w:ascii="Garamond" w:eastAsia="Garamond" w:hAnsi="Garamond" w:cs="Garamond"/>
          <w:sz w:val="20"/>
          <w:szCs w:val="20"/>
        </w:rPr>
      </w:pPr>
    </w:p>
    <w:p w:rsidR="001D314D" w:rsidRDefault="001D314D" w:rsidP="001D314D">
      <w:pPr>
        <w:pStyle w:val="BodyText"/>
        <w:rPr>
          <w:ins w:id="2" w:author="Customer" w:date="2014-12-06T18:29:00Z"/>
          <w:b/>
          <w:sz w:val="36"/>
          <w:szCs w:val="36"/>
        </w:rPr>
      </w:pPr>
      <w:ins w:id="3" w:author="Customer" w:date="2014-12-06T18:29:00Z">
        <w:r>
          <w:rPr>
            <w:b/>
            <w:sz w:val="36"/>
            <w:szCs w:val="36"/>
          </w:rPr>
          <w:t>Organizing a Battle</w:t>
        </w:r>
      </w:ins>
    </w:p>
    <w:p w:rsidR="006C7A40" w:rsidRDefault="006C7A40" w:rsidP="006C7A40">
      <w:pPr>
        <w:pStyle w:val="BodyText"/>
        <w:rPr>
          <w:b/>
          <w:sz w:val="36"/>
          <w:szCs w:val="36"/>
        </w:rPr>
      </w:pPr>
    </w:p>
    <w:p w:rsidR="006C7A40" w:rsidRPr="006C7A40" w:rsidRDefault="009C76CB" w:rsidP="006C7A40">
      <w:pPr>
        <w:pStyle w:val="BodyText"/>
        <w:rPr>
          <w:sz w:val="24"/>
          <w:szCs w:val="24"/>
        </w:rPr>
        <w:sectPr w:rsidR="006C7A40" w:rsidRPr="006C7A40">
          <w:type w:val="continuous"/>
          <w:pgSz w:w="12240" w:h="15840"/>
          <w:pgMar w:top="700" w:right="440" w:bottom="280" w:left="1020" w:header="720" w:footer="720" w:gutter="0"/>
          <w:cols w:space="720"/>
        </w:sectPr>
      </w:pPr>
      <w:ins w:id="4" w:author="Customer" w:date="2014-12-06T18:28:00Z">
        <w:r>
          <w:rPr>
            <w:noProof/>
            <w:sz w:val="24"/>
            <w:szCs w:val="24"/>
            <w:rPrChange w:id="5">
              <w:rPr>
                <w:noProof/>
              </w:rPr>
            </w:rPrChange>
          </w:rPr>
          <w:drawing>
            <wp:inline distT="0" distB="0" distL="0" distR="0">
              <wp:extent cx="5870294" cy="4193067"/>
              <wp:effectExtent l="247650" t="228600" r="225706" b="207483"/>
              <wp:docPr id="4"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GBS Force Organization Chart.jpg"/>
                      <pic:cNvPicPr/>
                    </pic:nvPicPr>
                    <pic:blipFill>
                      <a:blip r:embed="rId26"/>
                      <a:stretch>
                        <a:fillRect/>
                      </a:stretch>
                    </pic:blipFill>
                    <pic:spPr>
                      <a:xfrm>
                        <a:off x="0" y="0"/>
                        <a:ext cx="5870294" cy="419306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ins>
    </w:p>
    <w:p w:rsidR="00F87A27" w:rsidRDefault="00F87A27">
      <w:pPr>
        <w:spacing w:before="3"/>
        <w:rPr>
          <w:rFonts w:ascii="Garamond" w:eastAsia="Garamond" w:hAnsi="Garamond" w:cs="Garamond"/>
          <w:sz w:val="6"/>
          <w:szCs w:val="6"/>
        </w:rPr>
      </w:pPr>
    </w:p>
    <w:p w:rsidR="00F87A27" w:rsidRDefault="005A02C9">
      <w:pPr>
        <w:spacing w:line="200" w:lineRule="atLeast"/>
        <w:ind w:left="120"/>
        <w:rPr>
          <w:rFonts w:ascii="Garamond" w:eastAsia="Garamond" w:hAnsi="Garamond" w:cs="Garamond"/>
          <w:sz w:val="20"/>
          <w:szCs w:val="20"/>
        </w:rPr>
      </w:pPr>
      <w:r>
        <w:rPr>
          <w:rFonts w:ascii="Garamond" w:eastAsia="Garamond" w:hAnsi="Garamond" w:cs="Garamond"/>
          <w:noProof/>
          <w:sz w:val="20"/>
          <w:szCs w:val="20"/>
        </w:rPr>
        <w:drawing>
          <wp:inline distT="0" distB="0" distL="0" distR="0">
            <wp:extent cx="3348990" cy="902970"/>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27" cstate="print"/>
                    <a:stretch>
                      <a:fillRect/>
                    </a:stretch>
                  </pic:blipFill>
                  <pic:spPr>
                    <a:xfrm>
                      <a:off x="0" y="0"/>
                      <a:ext cx="3348990" cy="902970"/>
                    </a:xfrm>
                    <a:prstGeom prst="rect">
                      <a:avLst/>
                    </a:prstGeom>
                  </pic:spPr>
                </pic:pic>
              </a:graphicData>
            </a:graphic>
          </wp:inline>
        </w:drawing>
      </w:r>
    </w:p>
    <w:p w:rsidR="00F87A27" w:rsidRDefault="00F87A27">
      <w:pPr>
        <w:spacing w:before="10"/>
        <w:rPr>
          <w:rFonts w:ascii="Garamond" w:eastAsia="Garamond" w:hAnsi="Garamond" w:cs="Garamond"/>
          <w:sz w:val="5"/>
          <w:szCs w:val="5"/>
        </w:rPr>
      </w:pPr>
    </w:p>
    <w:p w:rsidR="00F87A27" w:rsidRDefault="00E86CF6">
      <w:pPr>
        <w:spacing w:line="40" w:lineRule="atLeast"/>
        <w:ind w:left="113"/>
        <w:rPr>
          <w:rFonts w:ascii="Garamond" w:eastAsia="Garamond" w:hAnsi="Garamond" w:cs="Garamond"/>
          <w:sz w:val="4"/>
          <w:szCs w:val="4"/>
        </w:rPr>
      </w:pPr>
      <w:r>
        <w:rPr>
          <w:rFonts w:ascii="Garamond" w:eastAsia="Garamond" w:hAnsi="Garamond" w:cs="Garamond"/>
          <w:sz w:val="4"/>
          <w:szCs w:val="4"/>
        </w:rPr>
      </w:r>
      <w:r>
        <w:rPr>
          <w:rFonts w:ascii="Garamond" w:eastAsia="Garamond" w:hAnsi="Garamond" w:cs="Garamond"/>
          <w:sz w:val="4"/>
          <w:szCs w:val="4"/>
        </w:rPr>
        <w:pict>
          <v:group id="_x0000_s1455" style="width:264.7pt;height:2.05pt;mso-position-horizontal-relative:char;mso-position-vertical-relative:line" coordsize="5294,41">
            <v:group id="_x0000_s1458" style="position:absolute;left:7;top:7;width:5280;height:2" coordorigin="7,7" coordsize="5280,2">
              <v:shape id="_x0000_s1459" style="position:absolute;left:7;top:7;width:5280;height:2" coordorigin="7,7" coordsize="5280,0" path="m7,7r5280,e" filled="f" strokeweight=".23528mm">
                <v:path arrowok="t"/>
              </v:shape>
            </v:group>
            <v:group id="_x0000_s1456" style="position:absolute;left:7;top:33;width:5280;height:2" coordorigin="7,33" coordsize="5280,2">
              <v:shape id="_x0000_s1457" style="position:absolute;left:7;top:33;width:5280;height:2" coordorigin="7,33" coordsize="5280,0" path="m7,33r5280,e" filled="f" strokeweight=".23528mm">
                <v:path arrowok="t"/>
              </v:shape>
            </v:group>
            <w10:wrap type="none"/>
            <w10:anchorlock/>
          </v:group>
        </w:pict>
      </w:r>
    </w:p>
    <w:p w:rsidR="00F87A27" w:rsidRDefault="005A02C9">
      <w:pPr>
        <w:spacing w:before="20"/>
        <w:ind w:left="120"/>
        <w:jc w:val="both"/>
        <w:rPr>
          <w:rFonts w:ascii="Stencil" w:eastAsia="Stencil" w:hAnsi="Stencil" w:cs="Stencil"/>
          <w:sz w:val="42"/>
          <w:szCs w:val="42"/>
        </w:rPr>
      </w:pPr>
      <w:bookmarkStart w:id="6" w:name="mslistspt1"/>
      <w:bookmarkEnd w:id="6"/>
      <w:r>
        <w:rPr>
          <w:rFonts w:ascii="Stencil"/>
          <w:spacing w:val="-15"/>
          <w:sz w:val="42"/>
          <w:u w:val="single" w:color="000000"/>
        </w:rPr>
        <w:t xml:space="preserve"> </w:t>
      </w:r>
      <w:r>
        <w:rPr>
          <w:rFonts w:ascii="Stencil"/>
          <w:spacing w:val="-1"/>
          <w:sz w:val="42"/>
          <w:u w:val="single" w:color="000000"/>
        </w:rPr>
        <w:t>MOBILE</w:t>
      </w:r>
      <w:r>
        <w:rPr>
          <w:rFonts w:ascii="Stencil"/>
          <w:spacing w:val="30"/>
          <w:sz w:val="42"/>
          <w:u w:val="single" w:color="000000"/>
        </w:rPr>
        <w:t xml:space="preserve"> </w:t>
      </w:r>
      <w:r>
        <w:rPr>
          <w:rFonts w:ascii="Stencil"/>
          <w:spacing w:val="-1"/>
          <w:sz w:val="42"/>
          <w:u w:val="single" w:color="000000"/>
        </w:rPr>
        <w:t>SUIT</w:t>
      </w:r>
      <w:r>
        <w:rPr>
          <w:rFonts w:ascii="Stencil"/>
          <w:spacing w:val="30"/>
          <w:sz w:val="42"/>
          <w:u w:val="single" w:color="000000"/>
        </w:rPr>
        <w:t xml:space="preserve"> </w:t>
      </w:r>
      <w:r>
        <w:rPr>
          <w:rFonts w:ascii="Stencil"/>
          <w:spacing w:val="-1"/>
          <w:sz w:val="42"/>
          <w:u w:val="single" w:color="000000"/>
        </w:rPr>
        <w:t>ARMY</w:t>
      </w:r>
      <w:r>
        <w:rPr>
          <w:rFonts w:ascii="Stencil"/>
          <w:spacing w:val="30"/>
          <w:sz w:val="42"/>
          <w:u w:val="single" w:color="000000"/>
        </w:rPr>
        <w:t xml:space="preserve"> </w:t>
      </w:r>
      <w:r>
        <w:rPr>
          <w:rFonts w:ascii="Stencil"/>
          <w:sz w:val="42"/>
          <w:u w:val="single" w:color="000000"/>
        </w:rPr>
        <w:t>LISTS</w:t>
      </w:r>
    </w:p>
    <w:p w:rsidR="00F87A27" w:rsidRDefault="00F87A27">
      <w:pPr>
        <w:spacing w:before="4"/>
        <w:rPr>
          <w:rFonts w:ascii="Stencil" w:eastAsia="Stencil" w:hAnsi="Stencil" w:cs="Stencil"/>
          <w:sz w:val="11"/>
          <w:szCs w:val="11"/>
        </w:rPr>
      </w:pPr>
    </w:p>
    <w:p w:rsidR="00F87A27" w:rsidRDefault="00E86CF6">
      <w:pPr>
        <w:spacing w:line="200" w:lineRule="atLeast"/>
        <w:ind w:left="120"/>
        <w:rPr>
          <w:rFonts w:ascii="Stencil" w:eastAsia="Stencil" w:hAnsi="Stencil" w:cs="Stencil"/>
          <w:sz w:val="20"/>
          <w:szCs w:val="20"/>
        </w:rPr>
      </w:pPr>
      <w:r>
        <w:rPr>
          <w:rFonts w:ascii="Stencil" w:eastAsia="Stencil" w:hAnsi="Stencil" w:cs="Stencil"/>
          <w:sz w:val="20"/>
          <w:szCs w:val="20"/>
        </w:rPr>
      </w:r>
      <w:r>
        <w:rPr>
          <w:rFonts w:ascii="Stencil" w:eastAsia="Stencil" w:hAnsi="Stencil" w:cs="Stencil"/>
          <w:sz w:val="20"/>
          <w:szCs w:val="20"/>
        </w:rPr>
        <w:pict>
          <v:group id="_x0000_s1451" style="width:264pt;height:261.65pt;mso-position-horizontal-relative:char;mso-position-vertical-relative:line" coordsize="5280,5233">
            <v:shape id="_x0000_s1454" type="#_x0000_t75" style="position:absolute;left:10;top:10;width:5260;height:5212">
              <v:imagedata r:id="rId28" o:title=""/>
            </v:shape>
            <v:group id="_x0000_s1452" style="position:absolute;left:10;top:10;width:5260;height:5213" coordorigin="10,10" coordsize="5260,5213">
              <v:shape id="_x0000_s1453" style="position:absolute;left:10;top:10;width:5260;height:5213" coordorigin="10,10" coordsize="5260,5213" path="m10,10r5260,l5270,5222r-5260,l10,10xe" filled="f" strokeweight="1pt">
                <v:path arrowok="t"/>
              </v:shape>
            </v:group>
            <w10:wrap type="none"/>
            <w10:anchorlock/>
          </v:group>
        </w:pict>
      </w:r>
    </w:p>
    <w:p w:rsidR="00F87A27" w:rsidRDefault="005A02C9">
      <w:pPr>
        <w:pStyle w:val="Heading2"/>
        <w:spacing w:before="190" w:line="269" w:lineRule="exact"/>
        <w:ind w:left="140"/>
        <w:jc w:val="both"/>
        <w:rPr>
          <w:b w:val="0"/>
          <w:bCs w:val="0"/>
        </w:rPr>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F87A27" w:rsidRDefault="005A02C9">
      <w:pPr>
        <w:pStyle w:val="BodyText"/>
        <w:spacing w:before="3" w:line="234" w:lineRule="auto"/>
        <w:ind w:left="140"/>
        <w:jc w:val="both"/>
      </w:pPr>
      <w:r>
        <w:rPr>
          <w:spacing w:val="1"/>
        </w:rPr>
        <w:t>The</w:t>
      </w:r>
      <w:r>
        <w:rPr>
          <w:spacing w:val="12"/>
        </w:rPr>
        <w:t xml:space="preserve"> </w:t>
      </w:r>
      <w:r>
        <w:t>Mobile</w:t>
      </w:r>
      <w:r>
        <w:rPr>
          <w:spacing w:val="12"/>
        </w:rPr>
        <w:t xml:space="preserve"> </w:t>
      </w:r>
      <w:r>
        <w:t>Suit</w:t>
      </w:r>
      <w:r>
        <w:rPr>
          <w:spacing w:val="12"/>
        </w:rPr>
        <w:t xml:space="preserve"> </w:t>
      </w:r>
      <w:r>
        <w:t>List</w:t>
      </w:r>
      <w:r>
        <w:rPr>
          <w:spacing w:val="12"/>
        </w:rPr>
        <w:t xml:space="preserve"> </w:t>
      </w:r>
      <w:r>
        <w:t>is</w:t>
      </w:r>
      <w:r>
        <w:rPr>
          <w:spacing w:val="12"/>
        </w:rPr>
        <w:t xml:space="preserve"> </w:t>
      </w:r>
      <w:r>
        <w:t>structured</w:t>
      </w:r>
      <w:r>
        <w:rPr>
          <w:spacing w:val="12"/>
        </w:rPr>
        <w:t xml:space="preserve"> </w:t>
      </w:r>
      <w:r>
        <w:t>a</w:t>
      </w:r>
      <w:r>
        <w:rPr>
          <w:spacing w:val="12"/>
        </w:rPr>
        <w:t xml:space="preserve"> </w:t>
      </w:r>
      <w:r>
        <w:t>little</w:t>
      </w:r>
      <w:r>
        <w:rPr>
          <w:spacing w:val="12"/>
        </w:rPr>
        <w:t xml:space="preserve"> </w:t>
      </w:r>
      <w:r>
        <w:t>different</w:t>
      </w:r>
      <w:r>
        <w:rPr>
          <w:spacing w:val="12"/>
        </w:rPr>
        <w:t xml:space="preserve"> </w:t>
      </w:r>
      <w:r>
        <w:t>to</w:t>
      </w:r>
      <w:r>
        <w:rPr>
          <w:spacing w:val="12"/>
        </w:rPr>
        <w:t xml:space="preserve"> </w:t>
      </w:r>
      <w:r>
        <w:t>regular</w:t>
      </w:r>
      <w:r>
        <w:rPr>
          <w:spacing w:val="26"/>
        </w:rPr>
        <w:t xml:space="preserve"> </w:t>
      </w:r>
      <w:r>
        <w:rPr>
          <w:spacing w:val="-2"/>
        </w:rPr>
        <w:t>Warhammer</w:t>
      </w:r>
      <w:r>
        <w:rPr>
          <w:spacing w:val="18"/>
        </w:rPr>
        <w:t xml:space="preserve"> </w:t>
      </w:r>
      <w:r>
        <w:t>40,000</w:t>
      </w:r>
      <w:r>
        <w:rPr>
          <w:spacing w:val="18"/>
        </w:rPr>
        <w:t xml:space="preserve"> </w:t>
      </w:r>
      <w:r>
        <w:rPr>
          <w:spacing w:val="-2"/>
        </w:rPr>
        <w:t>lists.</w:t>
      </w:r>
      <w:r>
        <w:rPr>
          <w:spacing w:val="18"/>
        </w:rPr>
        <w:t xml:space="preserve"> </w:t>
      </w:r>
      <w:r>
        <w:t>It</w:t>
      </w:r>
      <w:r>
        <w:rPr>
          <w:spacing w:val="18"/>
        </w:rPr>
        <w:t xml:space="preserve"> </w:t>
      </w:r>
      <w:r>
        <w:t>is</w:t>
      </w:r>
      <w:r>
        <w:rPr>
          <w:spacing w:val="18"/>
        </w:rPr>
        <w:t xml:space="preserve"> </w:t>
      </w:r>
      <w:r>
        <w:t>split</w:t>
      </w:r>
      <w:r>
        <w:rPr>
          <w:spacing w:val="18"/>
        </w:rPr>
        <w:t xml:space="preserve"> </w:t>
      </w:r>
      <w:r>
        <w:t>into</w:t>
      </w:r>
      <w:r>
        <w:rPr>
          <w:spacing w:val="18"/>
        </w:rPr>
        <w:t xml:space="preserve"> </w:t>
      </w:r>
      <w:r>
        <w:rPr>
          <w:spacing w:val="-2"/>
        </w:rPr>
        <w:t>two</w:t>
      </w:r>
      <w:r>
        <w:rPr>
          <w:spacing w:val="18"/>
        </w:rPr>
        <w:t xml:space="preserve"> </w:t>
      </w:r>
      <w:r>
        <w:t>sections</w:t>
      </w:r>
      <w:r>
        <w:rPr>
          <w:spacing w:val="18"/>
        </w:rPr>
        <w:t xml:space="preserve"> </w:t>
      </w:r>
      <w:r>
        <w:t>(a</w:t>
      </w:r>
      <w:r>
        <w:rPr>
          <w:spacing w:val="18"/>
        </w:rPr>
        <w:t xml:space="preserve"> </w:t>
      </w:r>
      <w:r>
        <w:t>lot</w:t>
      </w:r>
      <w:r>
        <w:rPr>
          <w:spacing w:val="18"/>
        </w:rPr>
        <w:t xml:space="preserve"> </w:t>
      </w:r>
      <w:r>
        <w:t>like</w:t>
      </w:r>
      <w:r>
        <w:rPr>
          <w:spacing w:val="15"/>
        </w:rPr>
        <w:t xml:space="preserve"> </w:t>
      </w:r>
      <w:r>
        <w:t>the</w:t>
      </w:r>
      <w:r>
        <w:rPr>
          <w:spacing w:val="27"/>
        </w:rPr>
        <w:t xml:space="preserve"> </w:t>
      </w:r>
      <w:r>
        <w:rPr>
          <w:spacing w:val="1"/>
        </w:rPr>
        <w:t>Armored</w:t>
      </w:r>
      <w:r>
        <w:rPr>
          <w:spacing w:val="3"/>
        </w:rPr>
        <w:t xml:space="preserve"> </w:t>
      </w:r>
      <w:r>
        <w:t>Company</w:t>
      </w:r>
      <w:r>
        <w:rPr>
          <w:spacing w:val="3"/>
        </w:rPr>
        <w:t xml:space="preserve"> </w:t>
      </w:r>
      <w:r>
        <w:t>list</w:t>
      </w:r>
      <w:r>
        <w:rPr>
          <w:spacing w:val="3"/>
        </w:rPr>
        <w:t xml:space="preserve"> </w:t>
      </w:r>
      <w:r>
        <w:t>in</w:t>
      </w:r>
      <w:r>
        <w:rPr>
          <w:spacing w:val="3"/>
        </w:rPr>
        <w:t xml:space="preserve"> </w:t>
      </w:r>
      <w:r>
        <w:t>Chapter</w:t>
      </w:r>
      <w:r>
        <w:rPr>
          <w:spacing w:val="3"/>
        </w:rPr>
        <w:t xml:space="preserve"> </w:t>
      </w:r>
      <w:r>
        <w:rPr>
          <w:spacing w:val="-1"/>
        </w:rPr>
        <w:t>Approved):</w:t>
      </w:r>
      <w:r>
        <w:rPr>
          <w:spacing w:val="3"/>
        </w:rPr>
        <w:t xml:space="preserve"> </w:t>
      </w:r>
      <w:r>
        <w:t>the</w:t>
      </w:r>
      <w:r>
        <w:rPr>
          <w:spacing w:val="3"/>
        </w:rPr>
        <w:t xml:space="preserve"> </w:t>
      </w:r>
      <w:r>
        <w:rPr>
          <w:spacing w:val="1"/>
        </w:rPr>
        <w:t>army</w:t>
      </w:r>
      <w:r>
        <w:rPr>
          <w:spacing w:val="3"/>
        </w:rPr>
        <w:t xml:space="preserve"> </w:t>
      </w:r>
      <w:r>
        <w:t>list</w:t>
      </w:r>
      <w:r>
        <w:rPr>
          <w:spacing w:val="3"/>
        </w:rPr>
        <w:t xml:space="preserve"> </w:t>
      </w:r>
      <w:r>
        <w:t>and</w:t>
      </w:r>
      <w:r>
        <w:rPr>
          <w:spacing w:val="3"/>
        </w:rPr>
        <w:t xml:space="preserve"> </w:t>
      </w:r>
      <w:r>
        <w:t>the</w:t>
      </w:r>
      <w:r>
        <w:rPr>
          <w:spacing w:val="24"/>
        </w:rPr>
        <w:t xml:space="preserve"> </w:t>
      </w:r>
      <w:r>
        <w:t>Mobile</w:t>
      </w:r>
      <w:r>
        <w:rPr>
          <w:spacing w:val="22"/>
        </w:rPr>
        <w:t xml:space="preserve"> </w:t>
      </w:r>
      <w:r>
        <w:t>Suit</w:t>
      </w:r>
      <w:r>
        <w:rPr>
          <w:spacing w:val="22"/>
        </w:rPr>
        <w:t xml:space="preserve"> </w:t>
      </w:r>
      <w:r>
        <w:rPr>
          <w:spacing w:val="-1"/>
        </w:rPr>
        <w:t>Hanger.</w:t>
      </w:r>
      <w:r>
        <w:rPr>
          <w:spacing w:val="22"/>
        </w:rPr>
        <w:t xml:space="preserve"> </w:t>
      </w:r>
      <w:r>
        <w:rPr>
          <w:spacing w:val="-5"/>
        </w:rPr>
        <w:t>You</w:t>
      </w:r>
      <w:r>
        <w:rPr>
          <w:spacing w:val="22"/>
        </w:rPr>
        <w:t xml:space="preserve"> </w:t>
      </w:r>
      <w:r>
        <w:t>use</w:t>
      </w:r>
      <w:r>
        <w:rPr>
          <w:spacing w:val="22"/>
        </w:rPr>
        <w:t xml:space="preserve"> </w:t>
      </w:r>
      <w:r>
        <w:t>the</w:t>
      </w:r>
      <w:r>
        <w:rPr>
          <w:spacing w:val="22"/>
        </w:rPr>
        <w:t xml:space="preserve"> </w:t>
      </w:r>
      <w:r>
        <w:rPr>
          <w:spacing w:val="1"/>
        </w:rPr>
        <w:t>Army</w:t>
      </w:r>
      <w:r>
        <w:rPr>
          <w:spacing w:val="22"/>
        </w:rPr>
        <w:t xml:space="preserve"> </w:t>
      </w:r>
      <w:r>
        <w:t>list</w:t>
      </w:r>
      <w:r>
        <w:rPr>
          <w:spacing w:val="22"/>
        </w:rPr>
        <w:t xml:space="preserve"> </w:t>
      </w:r>
      <w:r>
        <w:t>to</w:t>
      </w:r>
      <w:r>
        <w:rPr>
          <w:spacing w:val="22"/>
        </w:rPr>
        <w:t xml:space="preserve"> </w:t>
      </w:r>
      <w:r>
        <w:rPr>
          <w:spacing w:val="-1"/>
        </w:rPr>
        <w:t>pick</w:t>
      </w:r>
      <w:r>
        <w:rPr>
          <w:spacing w:val="22"/>
        </w:rPr>
        <w:t xml:space="preserve"> </w:t>
      </w:r>
      <w:r>
        <w:t>the</w:t>
      </w:r>
      <w:r>
        <w:rPr>
          <w:spacing w:val="22"/>
        </w:rPr>
        <w:t xml:space="preserve"> </w:t>
      </w:r>
      <w:r>
        <w:t>Pilots</w:t>
      </w:r>
      <w:r>
        <w:rPr>
          <w:spacing w:val="22"/>
        </w:rPr>
        <w:t xml:space="preserve"> </w:t>
      </w:r>
      <w:r>
        <w:rPr>
          <w:spacing w:val="-1"/>
        </w:rPr>
        <w:t>you</w:t>
      </w:r>
      <w:r>
        <w:rPr>
          <w:spacing w:val="25"/>
        </w:rPr>
        <w:t xml:space="preserve"> </w:t>
      </w:r>
      <w:r>
        <w:rPr>
          <w:spacing w:val="-1"/>
        </w:rPr>
        <w:t>want</w:t>
      </w:r>
      <w:r>
        <w:rPr>
          <w:spacing w:val="-2"/>
        </w:rPr>
        <w:t xml:space="preserve"> </w:t>
      </w:r>
      <w:r>
        <w:t>to</w:t>
      </w:r>
      <w:r>
        <w:rPr>
          <w:spacing w:val="-2"/>
        </w:rPr>
        <w:t xml:space="preserve"> </w:t>
      </w:r>
      <w:r>
        <w:t>make</w:t>
      </w:r>
      <w:r>
        <w:rPr>
          <w:spacing w:val="-5"/>
        </w:rPr>
        <w:t xml:space="preserve"> </w:t>
      </w:r>
      <w:r>
        <w:t>up</w:t>
      </w:r>
      <w:r>
        <w:rPr>
          <w:spacing w:val="-2"/>
        </w:rPr>
        <w:t xml:space="preserve"> </w:t>
      </w:r>
      <w:r>
        <w:rPr>
          <w:spacing w:val="-1"/>
        </w:rPr>
        <w:t>your</w:t>
      </w:r>
      <w:r>
        <w:rPr>
          <w:spacing w:val="-2"/>
        </w:rPr>
        <w:t xml:space="preserve"> </w:t>
      </w:r>
      <w:r>
        <w:rPr>
          <w:spacing w:val="-3"/>
        </w:rPr>
        <w:t>Team</w:t>
      </w:r>
      <w:r>
        <w:rPr>
          <w:spacing w:val="-2"/>
        </w:rPr>
        <w:t xml:space="preserve"> </w:t>
      </w:r>
      <w:r>
        <w:t>and</w:t>
      </w:r>
      <w:r>
        <w:rPr>
          <w:spacing w:val="-2"/>
        </w:rPr>
        <w:t xml:space="preserve"> </w:t>
      </w:r>
      <w:r>
        <w:t>then</w:t>
      </w:r>
      <w:r>
        <w:rPr>
          <w:spacing w:val="-2"/>
        </w:rPr>
        <w:t xml:space="preserve"> </w:t>
      </w:r>
      <w:r>
        <w:t>use</w:t>
      </w:r>
      <w:r>
        <w:rPr>
          <w:spacing w:val="-2"/>
        </w:rPr>
        <w:t xml:space="preserve"> </w:t>
      </w:r>
      <w:r>
        <w:t>the</w:t>
      </w:r>
      <w:r>
        <w:rPr>
          <w:spacing w:val="-2"/>
        </w:rPr>
        <w:t xml:space="preserve"> </w:t>
      </w:r>
      <w:r>
        <w:t>Mobile</w:t>
      </w:r>
      <w:r>
        <w:rPr>
          <w:spacing w:val="-2"/>
        </w:rPr>
        <w:t xml:space="preserve"> </w:t>
      </w:r>
      <w:r>
        <w:t>Suit</w:t>
      </w:r>
      <w:r>
        <w:rPr>
          <w:spacing w:val="-2"/>
        </w:rPr>
        <w:t xml:space="preserve"> </w:t>
      </w:r>
      <w:r>
        <w:t>Hanger</w:t>
      </w:r>
      <w:r>
        <w:rPr>
          <w:spacing w:val="-2"/>
        </w:rPr>
        <w:t xml:space="preserve"> </w:t>
      </w:r>
      <w:r>
        <w:t>to</w:t>
      </w:r>
      <w:r>
        <w:rPr>
          <w:spacing w:val="25"/>
        </w:rPr>
        <w:t xml:space="preserve"> </w:t>
      </w:r>
      <w:r>
        <w:t>decide</w:t>
      </w:r>
      <w:r>
        <w:rPr>
          <w:spacing w:val="5"/>
        </w:rPr>
        <w:t xml:space="preserve"> </w:t>
      </w:r>
      <w:r>
        <w:t>what</w:t>
      </w:r>
      <w:r>
        <w:rPr>
          <w:spacing w:val="5"/>
        </w:rPr>
        <w:t xml:space="preserve"> </w:t>
      </w:r>
      <w:r>
        <w:t>type</w:t>
      </w:r>
      <w:r>
        <w:rPr>
          <w:spacing w:val="5"/>
        </w:rPr>
        <w:t xml:space="preserve"> </w:t>
      </w:r>
      <w:r>
        <w:t>of</w:t>
      </w:r>
      <w:r>
        <w:rPr>
          <w:spacing w:val="31"/>
        </w:rPr>
        <w:t xml:space="preserve"> </w:t>
      </w:r>
      <w:r>
        <w:t>suit</w:t>
      </w:r>
      <w:r>
        <w:rPr>
          <w:spacing w:val="5"/>
        </w:rPr>
        <w:t xml:space="preserve"> </w:t>
      </w:r>
      <w:r>
        <w:rPr>
          <w:spacing w:val="-1"/>
        </w:rPr>
        <w:t>your</w:t>
      </w:r>
      <w:r>
        <w:rPr>
          <w:spacing w:val="5"/>
        </w:rPr>
        <w:t xml:space="preserve"> </w:t>
      </w:r>
      <w:r>
        <w:t>Pilot</w:t>
      </w:r>
      <w:r>
        <w:rPr>
          <w:spacing w:val="5"/>
        </w:rPr>
        <w:t xml:space="preserve"> </w:t>
      </w:r>
      <w:r>
        <w:rPr>
          <w:spacing w:val="-1"/>
        </w:rPr>
        <w:t>would</w:t>
      </w:r>
      <w:r>
        <w:rPr>
          <w:spacing w:val="5"/>
        </w:rPr>
        <w:t xml:space="preserve"> </w:t>
      </w:r>
      <w:r>
        <w:t>be</w:t>
      </w:r>
      <w:r>
        <w:rPr>
          <w:spacing w:val="5"/>
        </w:rPr>
        <w:t xml:space="preserve"> </w:t>
      </w:r>
      <w:r>
        <w:rPr>
          <w:spacing w:val="-2"/>
        </w:rPr>
        <w:t>jockeying.</w:t>
      </w:r>
    </w:p>
    <w:p w:rsidR="00F87A27" w:rsidRDefault="005A02C9">
      <w:pPr>
        <w:spacing w:before="1"/>
        <w:rPr>
          <w:rFonts w:ascii="Garamond" w:eastAsia="Garamond" w:hAnsi="Garamond" w:cs="Garamond"/>
          <w:sz w:val="19"/>
          <w:szCs w:val="19"/>
        </w:rPr>
      </w:pPr>
      <w:r>
        <w:br w:type="column"/>
      </w:r>
    </w:p>
    <w:p w:rsidR="00F87A27" w:rsidRDefault="005A02C9">
      <w:pPr>
        <w:pStyle w:val="BodyText"/>
        <w:spacing w:line="220" w:lineRule="exact"/>
        <w:ind w:left="121" w:right="106"/>
        <w:jc w:val="both"/>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F87A27" w:rsidRDefault="00F87A27">
      <w:pPr>
        <w:spacing w:before="6"/>
        <w:rPr>
          <w:rFonts w:ascii="Garamond" w:eastAsia="Garamond" w:hAnsi="Garamond" w:cs="Garamond"/>
          <w:sz w:val="19"/>
          <w:szCs w:val="19"/>
        </w:rPr>
      </w:pPr>
    </w:p>
    <w:p w:rsidR="00F87A27" w:rsidRDefault="005A02C9">
      <w:pPr>
        <w:pStyle w:val="BodyText"/>
        <w:spacing w:line="220" w:lineRule="exact"/>
        <w:ind w:left="121" w:right="156"/>
        <w:jc w:val="both"/>
      </w:pPr>
      <w:r>
        <w:rPr>
          <w:spacing w:val="3"/>
        </w:rPr>
        <w:t>T</w:t>
      </w:r>
      <w:r>
        <w:t>he</w:t>
      </w:r>
      <w:r>
        <w:rPr>
          <w:spacing w:val="30"/>
        </w:rPr>
        <w:t xml:space="preserve"> </w:t>
      </w:r>
      <w:r>
        <w:t>a</w:t>
      </w:r>
      <w:r>
        <w:rPr>
          <w:spacing w:val="7"/>
        </w:rPr>
        <w:t>r</w:t>
      </w:r>
      <w:r>
        <w:rPr>
          <w:spacing w:val="-3"/>
        </w:rPr>
        <w:t>m</w:t>
      </w:r>
      <w:r>
        <w:t>y</w:t>
      </w:r>
      <w:r>
        <w:rPr>
          <w:spacing w:val="30"/>
        </w:rPr>
        <w:t xml:space="preserve"> </w:t>
      </w:r>
      <w:r>
        <w:t>list</w:t>
      </w:r>
      <w:r>
        <w:rPr>
          <w:spacing w:val="30"/>
        </w:rPr>
        <w:t xml:space="preserve"> </w:t>
      </w:r>
      <w:r>
        <w:t>are</w:t>
      </w:r>
      <w:r>
        <w:rPr>
          <w:spacing w:val="30"/>
        </w:rPr>
        <w:t xml:space="preserve"> </w:t>
      </w:r>
      <w:r>
        <w:t>used</w:t>
      </w:r>
      <w:r>
        <w:rPr>
          <w:spacing w:val="30"/>
        </w:rPr>
        <w:t xml:space="preserve"> </w:t>
      </w:r>
      <w:r>
        <w:t>in</w:t>
      </w:r>
      <w:r>
        <w:rPr>
          <w:spacing w:val="30"/>
        </w:rPr>
        <w:t xml:space="preserve"> </w:t>
      </w:r>
      <w:r>
        <w:t>conjunction</w:t>
      </w:r>
      <w:r>
        <w:rPr>
          <w:spacing w:val="30"/>
        </w:rPr>
        <w:t xml:space="preserve"> </w:t>
      </w:r>
      <w:r>
        <w:t>with</w:t>
      </w:r>
      <w:r>
        <w:rPr>
          <w:spacing w:val="30"/>
        </w:rPr>
        <w:t xml:space="preserve"> </w:t>
      </w:r>
      <w:r>
        <w:t>the</w:t>
      </w:r>
      <w:r>
        <w:rPr>
          <w:spacing w:val="30"/>
        </w:rPr>
        <w:t xml:space="preserve"> </w:t>
      </w:r>
      <w:r>
        <w:t>Standard</w:t>
      </w:r>
      <w:r>
        <w:rPr>
          <w:spacing w:val="30"/>
        </w:rPr>
        <w:t xml:space="preserve"> </w:t>
      </w:r>
      <w:r>
        <w:t>Mission force</w:t>
      </w:r>
      <w:r>
        <w:rPr>
          <w:spacing w:val="23"/>
        </w:rPr>
        <w:t xml:space="preserve"> </w:t>
      </w:r>
      <w:r>
        <w:t>organization</w:t>
      </w:r>
      <w:r>
        <w:rPr>
          <w:spacing w:val="23"/>
        </w:rPr>
        <w:t xml:space="preserve"> </w:t>
      </w:r>
      <w:r>
        <w:t>chart</w:t>
      </w:r>
      <w:r>
        <w:rPr>
          <w:spacing w:val="23"/>
        </w:rPr>
        <w:t xml:space="preserve"> </w:t>
      </w:r>
      <w:r>
        <w:t>in</w:t>
      </w:r>
      <w:r>
        <w:rPr>
          <w:spacing w:val="23"/>
        </w:rPr>
        <w:t xml:space="preserve"> </w:t>
      </w:r>
      <w:r>
        <w:t>the</w:t>
      </w:r>
      <w:r>
        <w:rPr>
          <w:spacing w:val="23"/>
        </w:rPr>
        <w:t xml:space="preserve"> </w:t>
      </w:r>
      <w:r>
        <w:rPr>
          <w:spacing w:val="-2"/>
        </w:rPr>
        <w:t>Warhammer</w:t>
      </w:r>
      <w:r>
        <w:rPr>
          <w:spacing w:val="23"/>
        </w:rPr>
        <w:t xml:space="preserve"> </w:t>
      </w:r>
      <w:r>
        <w:t>40,000</w:t>
      </w:r>
      <w:r>
        <w:rPr>
          <w:spacing w:val="23"/>
        </w:rPr>
        <w:t xml:space="preserve"> </w:t>
      </w:r>
      <w:r>
        <w:t>rulebook.</w:t>
      </w:r>
      <w:r>
        <w:rPr>
          <w:spacing w:val="23"/>
        </w:rPr>
        <w:t xml:space="preserve"> </w:t>
      </w:r>
      <w:r>
        <w:rPr>
          <w:spacing w:val="1"/>
        </w:rPr>
        <w:t>The</w:t>
      </w:r>
      <w:r>
        <w:rPr>
          <w:spacing w:val="26"/>
        </w:rPr>
        <w:t xml:space="preserve"> </w:t>
      </w:r>
      <w:r>
        <w:t>chart</w:t>
      </w:r>
      <w:r>
        <w:rPr>
          <w:spacing w:val="-8"/>
        </w:rPr>
        <w:t xml:space="preserve"> </w:t>
      </w:r>
      <w:r>
        <w:t>is</w:t>
      </w:r>
      <w:r>
        <w:rPr>
          <w:spacing w:val="-8"/>
        </w:rPr>
        <w:t xml:space="preserve"> </w:t>
      </w:r>
      <w:r>
        <w:t>split</w:t>
      </w:r>
      <w:r>
        <w:rPr>
          <w:spacing w:val="-8"/>
        </w:rPr>
        <w:t xml:space="preserve"> </w:t>
      </w:r>
      <w:r>
        <w:t>into</w:t>
      </w:r>
      <w:r>
        <w:rPr>
          <w:spacing w:val="-8"/>
        </w:rPr>
        <w:t xml:space="preserve"> </w:t>
      </w:r>
      <w:r>
        <w:rPr>
          <w:spacing w:val="-2"/>
        </w:rPr>
        <w:t>five</w:t>
      </w:r>
      <w:r>
        <w:rPr>
          <w:spacing w:val="-8"/>
        </w:rPr>
        <w:t xml:space="preserve"> </w:t>
      </w:r>
      <w:r>
        <w:t>categories</w:t>
      </w:r>
      <w:r>
        <w:rPr>
          <w:spacing w:val="-8"/>
        </w:rPr>
        <w:t xml:space="preserve"> </w:t>
      </w:r>
      <w:r>
        <w:t>(HQ,</w:t>
      </w:r>
      <w:r>
        <w:rPr>
          <w:spacing w:val="-8"/>
        </w:rPr>
        <w:t xml:space="preserve"> </w:t>
      </w:r>
      <w:r>
        <w:rPr>
          <w:spacing w:val="-1"/>
        </w:rPr>
        <w:t>Elites,</w:t>
      </w:r>
      <w:r>
        <w:rPr>
          <w:spacing w:val="-8"/>
        </w:rPr>
        <w:t xml:space="preserve"> </w:t>
      </w:r>
      <w:r>
        <w:rPr>
          <w:spacing w:val="-3"/>
        </w:rPr>
        <w:t>Troops,</w:t>
      </w:r>
      <w:r>
        <w:rPr>
          <w:spacing w:val="-8"/>
        </w:rPr>
        <w:t xml:space="preserve"> </w:t>
      </w:r>
      <w:r>
        <w:rPr>
          <w:spacing w:val="-2"/>
        </w:rPr>
        <w:t>Fast</w:t>
      </w:r>
      <w:r>
        <w:rPr>
          <w:spacing w:val="-8"/>
        </w:rPr>
        <w:t xml:space="preserve"> </w:t>
      </w:r>
      <w:r>
        <w:rPr>
          <w:spacing w:val="-1"/>
        </w:rPr>
        <w:t>Attack</w:t>
      </w:r>
      <w:r>
        <w:rPr>
          <w:spacing w:val="-8"/>
        </w:rPr>
        <w:t xml:space="preserve"> </w:t>
      </w:r>
      <w:r>
        <w:t>and</w:t>
      </w:r>
      <w:r>
        <w:rPr>
          <w:spacing w:val="35"/>
        </w:rPr>
        <w:t xml:space="preserve"> </w:t>
      </w:r>
      <w:r>
        <w:rPr>
          <w:spacing w:val="-1"/>
        </w:rPr>
        <w:t>Heavy</w:t>
      </w:r>
      <w:r>
        <w:rPr>
          <w:spacing w:val="14"/>
        </w:rPr>
        <w:t xml:space="preserve"> </w:t>
      </w:r>
      <w:r>
        <w:t>Support),</w:t>
      </w:r>
      <w:r>
        <w:rPr>
          <w:spacing w:val="14"/>
        </w:rPr>
        <w:t xml:space="preserve"> </w:t>
      </w:r>
      <w:r>
        <w:rPr>
          <w:spacing w:val="-1"/>
        </w:rPr>
        <w:t>which</w:t>
      </w:r>
      <w:r>
        <w:rPr>
          <w:spacing w:val="14"/>
        </w:rPr>
        <w:t xml:space="preserve"> </w:t>
      </w:r>
      <w:r>
        <w:t>correspond</w:t>
      </w:r>
      <w:r>
        <w:rPr>
          <w:spacing w:val="14"/>
        </w:rPr>
        <w:t xml:space="preserve"> </w:t>
      </w:r>
      <w:r>
        <w:t>to</w:t>
      </w:r>
      <w:r>
        <w:rPr>
          <w:spacing w:val="14"/>
        </w:rPr>
        <w:t xml:space="preserve"> </w:t>
      </w:r>
      <w:r>
        <w:t>sections</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F87A27" w:rsidRDefault="00F87A27">
      <w:pPr>
        <w:spacing w:before="6"/>
        <w:rPr>
          <w:rFonts w:ascii="Garamond" w:eastAsia="Garamond" w:hAnsi="Garamond" w:cs="Garamond"/>
          <w:sz w:val="19"/>
          <w:szCs w:val="19"/>
        </w:rPr>
      </w:pPr>
    </w:p>
    <w:p w:rsidR="00F87A27" w:rsidRDefault="005A02C9">
      <w:pPr>
        <w:pStyle w:val="BodyText"/>
        <w:spacing w:line="220" w:lineRule="exact"/>
        <w:ind w:left="121" w:right="156"/>
        <w:jc w:val="both"/>
      </w:pPr>
      <w:r>
        <w:t>The</w:t>
      </w:r>
      <w:r>
        <w:rPr>
          <w:spacing w:val="-1"/>
        </w:rPr>
        <w:t xml:space="preserv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rPr>
          <w:spacing w:val="-1"/>
        </w:rP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rPr>
          <w:spacing w:val="-1"/>
        </w:rPr>
        <w:t>your</w:t>
      </w:r>
      <w:r>
        <w:rPr>
          <w:spacing w:val="14"/>
        </w:rPr>
        <w:t xml:space="preserve"> </w:t>
      </w:r>
      <w:r>
        <w:rPr>
          <w:spacing w:val="-2"/>
        </w:rPr>
        <w:t>army’s</w:t>
      </w:r>
      <w:r>
        <w:rPr>
          <w:spacing w:val="14"/>
        </w:rPr>
        <w:t xml:space="preserve"> </w:t>
      </w:r>
      <w:r>
        <w:t>total</w:t>
      </w:r>
      <w:r>
        <w:rPr>
          <w:spacing w:val="14"/>
        </w:rPr>
        <w:t xml:space="preserve"> </w:t>
      </w:r>
      <w:r>
        <w:rPr>
          <w:spacing w:val="-1"/>
        </w:rP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rPr>
          <w:spacing w:val="-1"/>
        </w:rPr>
        <w:t>back</w:t>
      </w:r>
      <w:r>
        <w:rPr>
          <w:spacing w:val="-5"/>
        </w:rPr>
        <w:t xml:space="preserve"> </w:t>
      </w:r>
      <w:r>
        <w:t>and</w:t>
      </w:r>
      <w:r>
        <w:rPr>
          <w:spacing w:val="-5"/>
        </w:rPr>
        <w:t xml:space="preserve"> </w:t>
      </w:r>
      <w:r>
        <w:rPr>
          <w:spacing w:val="-1"/>
        </w:rPr>
        <w:t>make</w:t>
      </w:r>
      <w:r>
        <w:rPr>
          <w:spacing w:val="-5"/>
        </w:rPr>
        <w:t xml:space="preserve"> </w:t>
      </w:r>
      <w:r>
        <w:t>another</w:t>
      </w:r>
      <w:r>
        <w:rPr>
          <w:spacing w:val="-5"/>
        </w:rPr>
        <w:t xml:space="preserve"> </w:t>
      </w:r>
      <w:r>
        <w:rPr>
          <w:spacing w:val="-1"/>
        </w:rPr>
        <w:t>choice.</w:t>
      </w:r>
      <w:r>
        <w:rPr>
          <w:spacing w:val="-5"/>
        </w:rPr>
        <w:t xml:space="preserve"> </w:t>
      </w:r>
      <w:r>
        <w:rPr>
          <w:spacing w:val="-1"/>
        </w:rP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rPr>
          <w:spacing w:val="-1"/>
        </w:rP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rPr>
          <w:spacing w:val="-1"/>
        </w:rP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F87A27" w:rsidRDefault="00F87A27">
      <w:pPr>
        <w:spacing w:before="6"/>
        <w:rPr>
          <w:rFonts w:ascii="Garamond" w:eastAsia="Garamond" w:hAnsi="Garamond" w:cs="Garamond"/>
          <w:sz w:val="19"/>
          <w:szCs w:val="19"/>
        </w:rPr>
      </w:pPr>
    </w:p>
    <w:p w:rsidR="00F87A27" w:rsidRDefault="005A02C9">
      <w:pPr>
        <w:pStyle w:val="BodyText"/>
        <w:spacing w:line="220" w:lineRule="exact"/>
        <w:ind w:left="121" w:right="156"/>
        <w:jc w:val="both"/>
      </w:pPr>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3D39BA" w:rsidRDefault="003D39BA">
      <w:pPr>
        <w:pStyle w:val="Heading2"/>
        <w:spacing w:before="119" w:line="269" w:lineRule="exact"/>
        <w:jc w:val="both"/>
      </w:pPr>
    </w:p>
    <w:p w:rsidR="00F87A27" w:rsidRDefault="005A02C9">
      <w:pPr>
        <w:pStyle w:val="Heading2"/>
        <w:spacing w:before="119" w:line="269" w:lineRule="exact"/>
        <w:jc w:val="both"/>
        <w:rPr>
          <w:rFonts w:cs="Garamond"/>
          <w:b w:val="0"/>
          <w:bCs w:val="0"/>
        </w:rPr>
      </w:pPr>
      <w:r>
        <w:t>MS</w:t>
      </w:r>
      <w:r>
        <w:rPr>
          <w:spacing w:val="5"/>
        </w:rPr>
        <w:t xml:space="preserve"> </w:t>
      </w:r>
      <w:r>
        <w:t>Team</w:t>
      </w:r>
      <w:r>
        <w:rPr>
          <w:spacing w:val="5"/>
        </w:rPr>
        <w:t xml:space="preserve"> </w:t>
      </w:r>
      <w:r>
        <w:t>List</w:t>
      </w:r>
      <w:r>
        <w:rPr>
          <w:spacing w:val="5"/>
        </w:rPr>
        <w:t xml:space="preserve"> </w:t>
      </w:r>
      <w:r>
        <w:t>Federation</w:t>
      </w:r>
    </w:p>
    <w:p w:rsidR="00F87A27" w:rsidRDefault="005A02C9">
      <w:pPr>
        <w:pStyle w:val="BodyText"/>
        <w:spacing w:before="3" w:line="234" w:lineRule="auto"/>
        <w:ind w:right="158"/>
        <w:jc w:val="both"/>
      </w:pPr>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right="108"/>
        <w:jc w:val="both"/>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w:t>
      </w:r>
      <w:r>
        <w:rPr>
          <w:rFonts w:cs="Garamond"/>
          <w:spacing w:val="-1"/>
        </w:rPr>
        <w:t>t</w:t>
      </w:r>
      <w:r>
        <w:rPr>
          <w:spacing w:val="-1"/>
        </w:rPr>
        <w:t>anks</w:t>
      </w:r>
      <w:r>
        <w:rPr>
          <w:spacing w:val="17"/>
        </w:rPr>
        <w:t xml:space="preserve"> </w:t>
      </w:r>
      <w:r>
        <w:t>or</w:t>
      </w:r>
      <w:r>
        <w:rPr>
          <w:spacing w:val="27"/>
        </w:rPr>
        <w:t xml:space="preserve"> </w:t>
      </w:r>
      <w:r>
        <w:t xml:space="preserve">even </w:t>
      </w:r>
      <w:r>
        <w:rPr>
          <w:spacing w:val="-1"/>
        </w:rPr>
        <w:t>Gun</w:t>
      </w:r>
      <w:r>
        <w:rPr>
          <w:rFonts w:cs="Garamond"/>
          <w:spacing w:val="-1"/>
        </w:rPr>
        <w:t>c</w:t>
      </w:r>
      <w:r>
        <w:rPr>
          <w:spacing w:val="-1"/>
        </w:rPr>
        <w:t>annons.</w:t>
      </w:r>
    </w:p>
    <w:p w:rsidR="00F87A27" w:rsidRDefault="00F87A27">
      <w:pPr>
        <w:spacing w:line="220" w:lineRule="exact"/>
        <w:jc w:val="both"/>
        <w:sectPr w:rsidR="00F87A27">
          <w:pgSz w:w="12240" w:h="15840"/>
          <w:pgMar w:top="700" w:right="580" w:bottom="280" w:left="600" w:header="720" w:footer="720" w:gutter="0"/>
          <w:cols w:num="2" w:space="720" w:equalWidth="0">
            <w:col w:w="5402" w:space="117"/>
            <w:col w:w="5541"/>
          </w:cols>
        </w:sectPr>
      </w:pPr>
    </w:p>
    <w:p w:rsidR="00F87A27" w:rsidRDefault="00F87A27">
      <w:pPr>
        <w:spacing w:before="10"/>
        <w:rPr>
          <w:rFonts w:ascii="Garamond" w:eastAsia="Garamond" w:hAnsi="Garamond" w:cs="Garamond"/>
          <w:sz w:val="18"/>
          <w:szCs w:val="18"/>
        </w:rPr>
      </w:pPr>
    </w:p>
    <w:p w:rsidR="00F87A27" w:rsidRDefault="00E86CF6">
      <w:pPr>
        <w:spacing w:line="200" w:lineRule="atLeast"/>
        <w:ind w:left="120"/>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v:group id="_x0000_s1436" style="width:540pt;height:251.45pt;mso-position-horizontal-relative:char;mso-position-vertical-relative:line" coordsize="10800,5029">
            <v:shape id="_x0000_s1450" type="#_x0000_t75" style="position:absolute;left:1323;top:10;width:9467;height:5009">
              <v:imagedata r:id="rId29" o:title=""/>
            </v:shape>
            <v:group id="_x0000_s1448" style="position:absolute;left:10;top:10;width:10780;height:5009" coordorigin="10,10" coordsize="10780,5009">
              <v:shape id="_x0000_s1449" style="position:absolute;left:10;top:10;width:10780;height:5009" coordorigin="10,10" coordsize="10780,5009" path="m10,10r10780,l10790,5019,10,5019,10,10xe" filled="f" strokeweight="1pt">
                <v:path arrowok="t"/>
              </v:shape>
            </v:group>
            <v:group id="_x0000_s1446" style="position:absolute;left:2876;top:280;width:1903;height:751" coordorigin="2876,280" coordsize="1903,751">
              <v:shape id="_x0000_s1447" style="position:absolute;left:2876;top:280;width:1903;height:751" coordorigin="2876,280" coordsize="1903,751" path="m2876,280r1903,l4779,1031r-1903,l2876,280xe" fillcolor="black" stroked="f">
                <v:path arrowok="t"/>
              </v:shape>
            </v:group>
            <v:group id="_x0000_s1437" style="position:absolute;width:1626;height:5029" coordsize="1626,5029">
              <v:shape id="_x0000_s1445" style="position:absolute;width:1626;height:5029" coordsize="1626,5029" path="m,l1626,r,5029l,5029,,xe" fillcolor="black" stroked="f">
                <v:path arrowok="t"/>
              </v:shape>
              <v:shape id="_x0000_s1444" type="#_x0000_t75" style="position:absolute;left:2416;top:850;width:747;height:577">
                <v:imagedata r:id="rId30" o:title=""/>
              </v:shape>
              <v:shape id="_x0000_s1443" type="#_x0000_t202" style="position:absolute;left:5715;top:3190;width:2086;height:765" fillcolor="black" stroked="f">
                <v:textbox style="mso-next-textbox:#_x0000_s1443" inset="0,0,0,0">
                  <w:txbxContent>
                    <w:p w:rsidR="00F87A27" w:rsidRDefault="005A02C9">
                      <w:pPr>
                        <w:spacing w:before="73"/>
                        <w:ind w:left="19"/>
                        <w:rPr>
                          <w:rFonts w:ascii="Helvetica" w:eastAsia="Helvetica" w:hAnsi="Helvetica" w:cs="Helvetica"/>
                          <w:sz w:val="18"/>
                          <w:szCs w:val="18"/>
                        </w:rPr>
                      </w:pPr>
                      <w:r>
                        <w:rPr>
                          <w:rFonts w:ascii="Helvetica"/>
                          <w:b/>
                          <w:color w:val="FFFFFF"/>
                          <w:spacing w:val="-5"/>
                          <w:sz w:val="18"/>
                        </w:rPr>
                        <w:t>Troop</w:t>
                      </w:r>
                      <w:r>
                        <w:rPr>
                          <w:rFonts w:ascii="Helvetica"/>
                          <w:b/>
                          <w:color w:val="FFFFFF"/>
                          <w:spacing w:val="4"/>
                          <w:sz w:val="18"/>
                        </w:rPr>
                        <w:t xml:space="preserve"> </w:t>
                      </w:r>
                      <w:r>
                        <w:rPr>
                          <w:rFonts w:ascii="Helvetica"/>
                          <w:b/>
                          <w:color w:val="FFFFFF"/>
                          <w:sz w:val="18"/>
                        </w:rPr>
                        <w:t>-</w:t>
                      </w:r>
                      <w:r>
                        <w:rPr>
                          <w:rFonts w:ascii="Helvetica"/>
                          <w:b/>
                          <w:color w:val="FFFFFF"/>
                          <w:spacing w:val="4"/>
                          <w:sz w:val="18"/>
                        </w:rPr>
                        <w:t xml:space="preserve"> </w:t>
                      </w:r>
                      <w:r>
                        <w:rPr>
                          <w:rFonts w:ascii="Helvetica"/>
                          <w:b/>
                          <w:color w:val="FFFFFF"/>
                          <w:spacing w:val="-1"/>
                          <w:sz w:val="18"/>
                        </w:rPr>
                        <w:t>Pilots</w:t>
                      </w:r>
                      <w:r>
                        <w:rPr>
                          <w:rFonts w:ascii="Helvetica"/>
                          <w:b/>
                          <w:color w:val="FFFFFF"/>
                          <w:spacing w:val="4"/>
                          <w:sz w:val="18"/>
                        </w:rPr>
                        <w:t xml:space="preserve"> </w:t>
                      </w:r>
                      <w:r>
                        <w:rPr>
                          <w:rFonts w:ascii="Helvetica"/>
                          <w:b/>
                          <w:color w:val="FFFFFF"/>
                          <w:spacing w:val="-2"/>
                          <w:sz w:val="18"/>
                        </w:rPr>
                        <w:t>Kennedy</w:t>
                      </w:r>
                    </w:p>
                    <w:p w:rsidR="00F87A27" w:rsidRDefault="005A02C9">
                      <w:pPr>
                        <w:spacing w:before="36"/>
                        <w:ind w:left="19"/>
                        <w:rPr>
                          <w:rFonts w:ascii="Helvetica" w:eastAsia="Helvetica" w:hAnsi="Helvetica" w:cs="Helvetica"/>
                          <w:sz w:val="18"/>
                          <w:szCs w:val="18"/>
                        </w:rPr>
                      </w:pPr>
                      <w:r>
                        <w:rPr>
                          <w:rFonts w:ascii="Helvetica" w:eastAsia="Helvetica" w:hAnsi="Helvetica" w:cs="Helvetica"/>
                          <w:b/>
                          <w:bCs/>
                          <w:color w:val="FFFFFF"/>
                          <w:sz w:val="18"/>
                          <w:szCs w:val="18"/>
                        </w:rPr>
                        <w:t>&amp;</w:t>
                      </w:r>
                      <w:r>
                        <w:rPr>
                          <w:rFonts w:ascii="Helvetica" w:eastAsia="Helvetica" w:hAnsi="Helvetica" w:cs="Helvetica"/>
                          <w:b/>
                          <w:bCs/>
                          <w:color w:val="FFFFFF"/>
                          <w:spacing w:val="-1"/>
                          <w:sz w:val="18"/>
                          <w:szCs w:val="18"/>
                        </w:rPr>
                        <w:t xml:space="preserve"> </w:t>
                      </w:r>
                      <w:r>
                        <w:rPr>
                          <w:rFonts w:ascii="Helvetica" w:eastAsia="Helvetica" w:hAnsi="Helvetica" w:cs="Helvetica"/>
                          <w:b/>
                          <w:bCs/>
                          <w:color w:val="FFFFFF"/>
                          <w:sz w:val="18"/>
                          <w:szCs w:val="18"/>
                        </w:rPr>
                        <w:t>Curren</w:t>
                      </w:r>
                      <w:r>
                        <w:rPr>
                          <w:rFonts w:ascii="Helvetica" w:eastAsia="Helvetica" w:hAnsi="Helvetica" w:cs="Helvetica"/>
                          <w:b/>
                          <w:bCs/>
                          <w:color w:val="FFFFFF"/>
                          <w:spacing w:val="4"/>
                          <w:sz w:val="18"/>
                          <w:szCs w:val="18"/>
                        </w:rPr>
                        <w:t xml:space="preserve"> </w:t>
                      </w:r>
                      <w:r>
                        <w:rPr>
                          <w:rFonts w:ascii="Helvetica" w:eastAsia="Helvetica" w:hAnsi="Helvetica" w:cs="Helvetica"/>
                          <w:b/>
                          <w:bCs/>
                          <w:color w:val="FFFFFF"/>
                          <w:sz w:val="18"/>
                          <w:szCs w:val="18"/>
                        </w:rPr>
                        <w:t>in</w:t>
                      </w:r>
                      <w:r>
                        <w:rPr>
                          <w:rFonts w:ascii="Helvetica" w:eastAsia="Helvetica" w:hAnsi="Helvetica" w:cs="Helvetica"/>
                          <w:b/>
                          <w:bCs/>
                          <w:color w:val="FFFFFF"/>
                          <w:spacing w:val="4"/>
                          <w:sz w:val="18"/>
                          <w:szCs w:val="18"/>
                        </w:rPr>
                        <w:t xml:space="preserve"> </w:t>
                      </w:r>
                      <w:r>
                        <w:rPr>
                          <w:rFonts w:ascii="Helvetica" w:eastAsia="Helvetica" w:hAnsi="Helvetica" w:cs="Helvetica"/>
                          <w:b/>
                          <w:bCs/>
                          <w:color w:val="FFFFFF"/>
                          <w:spacing w:val="-2"/>
                          <w:sz w:val="18"/>
                          <w:szCs w:val="18"/>
                        </w:rPr>
                        <w:t>RGM-79E’s</w:t>
                      </w:r>
                    </w:p>
                    <w:p w:rsidR="00F87A27" w:rsidRDefault="005A02C9">
                      <w:pPr>
                        <w:spacing w:before="36"/>
                        <w:ind w:left="19"/>
                        <w:rPr>
                          <w:rFonts w:ascii="Helvetica" w:eastAsia="Helvetica" w:hAnsi="Helvetica" w:cs="Helvetica"/>
                          <w:sz w:val="18"/>
                          <w:szCs w:val="18"/>
                        </w:rPr>
                      </w:pPr>
                      <w:r>
                        <w:rPr>
                          <w:rFonts w:ascii="Helvetica"/>
                          <w:b/>
                          <w:color w:val="FFFFFF"/>
                          <w:sz w:val="18"/>
                        </w:rPr>
                        <w:t>-</w:t>
                      </w:r>
                      <w:r>
                        <w:rPr>
                          <w:rFonts w:ascii="Helvetica"/>
                          <w:b/>
                          <w:color w:val="FFFFFF"/>
                          <w:spacing w:val="4"/>
                          <w:sz w:val="18"/>
                        </w:rPr>
                        <w:t xml:space="preserve"> </w:t>
                      </w:r>
                      <w:r>
                        <w:rPr>
                          <w:rFonts w:ascii="Helvetica"/>
                          <w:b/>
                          <w:color w:val="FFFFFF"/>
                          <w:spacing w:val="-1"/>
                          <w:sz w:val="18"/>
                        </w:rPr>
                        <w:t>320pts</w:t>
                      </w:r>
                    </w:p>
                  </w:txbxContent>
                </v:textbox>
              </v:shape>
              <v:shape id="_x0000_s1442" type="#_x0000_t202" style="position:absolute;left:8337;top:4147;width:1994;height:512" fillcolor="black" stroked="f">
                <v:textbox style="mso-next-textbox:#_x0000_s1442" inset="0,0,0,0">
                  <w:txbxContent>
                    <w:p w:rsidR="00F87A27" w:rsidRDefault="005A02C9">
                      <w:pPr>
                        <w:spacing w:before="55" w:line="288" w:lineRule="auto"/>
                        <w:ind w:left="20" w:right="24"/>
                        <w:rPr>
                          <w:rFonts w:ascii="Helvetica" w:eastAsia="Helvetica" w:hAnsi="Helvetica" w:cs="Helvetica"/>
                          <w:sz w:val="18"/>
                          <w:szCs w:val="18"/>
                        </w:rPr>
                      </w:pPr>
                      <w:r>
                        <w:rPr>
                          <w:rFonts w:ascii="Helvetica"/>
                          <w:b/>
                          <w:color w:val="FFFFFF"/>
                          <w:spacing w:val="-1"/>
                          <w:sz w:val="18"/>
                        </w:rPr>
                        <w:t>Elite</w:t>
                      </w:r>
                      <w:r>
                        <w:rPr>
                          <w:rFonts w:ascii="Helvetica"/>
                          <w:b/>
                          <w:color w:val="FFFFFF"/>
                          <w:spacing w:val="4"/>
                          <w:sz w:val="18"/>
                        </w:rPr>
                        <w:t xml:space="preserve"> </w:t>
                      </w:r>
                      <w:r>
                        <w:rPr>
                          <w:rFonts w:ascii="Helvetica"/>
                          <w:b/>
                          <w:color w:val="FFFFFF"/>
                          <w:sz w:val="18"/>
                        </w:rPr>
                        <w:t>-</w:t>
                      </w:r>
                      <w:r>
                        <w:rPr>
                          <w:rFonts w:ascii="Helvetica"/>
                          <w:b/>
                          <w:color w:val="FFFFFF"/>
                          <w:spacing w:val="-10"/>
                          <w:sz w:val="18"/>
                        </w:rPr>
                        <w:t xml:space="preserve"> </w:t>
                      </w:r>
                      <w:r>
                        <w:rPr>
                          <w:rFonts w:ascii="Helvetica"/>
                          <w:b/>
                          <w:color w:val="FFFFFF"/>
                          <w:spacing w:val="-2"/>
                          <w:sz w:val="18"/>
                        </w:rPr>
                        <w:t>Veteran</w:t>
                      </w:r>
                      <w:r>
                        <w:rPr>
                          <w:rFonts w:ascii="Helvetica"/>
                          <w:b/>
                          <w:color w:val="FFFFFF"/>
                          <w:spacing w:val="4"/>
                          <w:sz w:val="18"/>
                        </w:rPr>
                        <w:t xml:space="preserve"> </w:t>
                      </w:r>
                      <w:r>
                        <w:rPr>
                          <w:rFonts w:ascii="Helvetica"/>
                          <w:b/>
                          <w:color w:val="FFFFFF"/>
                          <w:spacing w:val="-1"/>
                          <w:sz w:val="18"/>
                        </w:rPr>
                        <w:t>Pilot</w:t>
                      </w:r>
                      <w:r>
                        <w:rPr>
                          <w:rFonts w:ascii="Helvetica"/>
                          <w:b/>
                          <w:color w:val="FFFFFF"/>
                          <w:spacing w:val="4"/>
                          <w:sz w:val="18"/>
                        </w:rPr>
                        <w:t xml:space="preserve"> </w:t>
                      </w:r>
                      <w:r>
                        <w:rPr>
                          <w:rFonts w:ascii="Helvetica"/>
                          <w:b/>
                          <w:color w:val="FFFFFF"/>
                          <w:spacing w:val="-1"/>
                          <w:sz w:val="18"/>
                        </w:rPr>
                        <w:t>Ide</w:t>
                      </w:r>
                      <w:r>
                        <w:rPr>
                          <w:rFonts w:ascii="Helvetica"/>
                          <w:b/>
                          <w:color w:val="FFFFFF"/>
                          <w:spacing w:val="22"/>
                          <w:sz w:val="18"/>
                        </w:rPr>
                        <w:t xml:space="preserve"> </w:t>
                      </w:r>
                      <w:r>
                        <w:rPr>
                          <w:rFonts w:ascii="Helvetica"/>
                          <w:b/>
                          <w:color w:val="FFFFFF"/>
                          <w:sz w:val="18"/>
                        </w:rPr>
                        <w:t>in</w:t>
                      </w:r>
                      <w:r>
                        <w:rPr>
                          <w:rFonts w:ascii="Helvetica"/>
                          <w:b/>
                          <w:color w:val="FFFFFF"/>
                          <w:spacing w:val="4"/>
                          <w:sz w:val="18"/>
                        </w:rPr>
                        <w:t xml:space="preserve"> </w:t>
                      </w:r>
                      <w:r>
                        <w:rPr>
                          <w:rFonts w:ascii="Helvetica"/>
                          <w:b/>
                          <w:color w:val="FFFFFF"/>
                          <w:sz w:val="18"/>
                        </w:rPr>
                        <w:t>RX-79</w:t>
                      </w:r>
                      <w:r>
                        <w:rPr>
                          <w:rFonts w:ascii="Helvetica"/>
                          <w:b/>
                          <w:color w:val="FFFFFF"/>
                          <w:spacing w:val="4"/>
                          <w:sz w:val="18"/>
                        </w:rPr>
                        <w:t xml:space="preserve"> </w:t>
                      </w:r>
                      <w:r>
                        <w:rPr>
                          <w:rFonts w:ascii="Helvetica"/>
                          <w:b/>
                          <w:color w:val="FFFFFF"/>
                          <w:sz w:val="18"/>
                        </w:rPr>
                        <w:t>-</w:t>
                      </w:r>
                      <w:r>
                        <w:rPr>
                          <w:rFonts w:ascii="Helvetica"/>
                          <w:b/>
                          <w:color w:val="FFFFFF"/>
                          <w:spacing w:val="4"/>
                          <w:sz w:val="18"/>
                        </w:rPr>
                        <w:t xml:space="preserve"> </w:t>
                      </w:r>
                      <w:r>
                        <w:rPr>
                          <w:rFonts w:ascii="Helvetica"/>
                          <w:b/>
                          <w:color w:val="FFFFFF"/>
                          <w:sz w:val="18"/>
                        </w:rPr>
                        <w:t>255pts</w:t>
                      </w:r>
                    </w:p>
                  </w:txbxContent>
                </v:textbox>
              </v:shape>
              <v:shape id="_x0000_s1441" type="#_x0000_t202" style="position:absolute;left:120;top:101;width:1348;height:3320" filled="f" stroked="f">
                <v:textbox style="mso-next-textbox:#_x0000_s1441" inset="0,0,0,0">
                  <w:txbxContent>
                    <w:p w:rsidR="00F87A27" w:rsidRDefault="005A02C9">
                      <w:pPr>
                        <w:spacing w:before="8" w:line="288" w:lineRule="auto"/>
                        <w:ind w:right="218"/>
                        <w:rPr>
                          <w:rFonts w:ascii="Helvetica" w:eastAsia="Helvetica" w:hAnsi="Helvetica" w:cs="Helvetica"/>
                          <w:sz w:val="20"/>
                          <w:szCs w:val="20"/>
                        </w:rPr>
                      </w:pPr>
                      <w:r>
                        <w:rPr>
                          <w:rFonts w:ascii="Helvetica"/>
                          <w:b/>
                          <w:color w:val="FFFFFF"/>
                          <w:spacing w:val="-1"/>
                          <w:sz w:val="20"/>
                        </w:rPr>
                        <w:t>Federation</w:t>
                      </w:r>
                      <w:r>
                        <w:rPr>
                          <w:rFonts w:ascii="Helvetica"/>
                          <w:b/>
                          <w:color w:val="FFFFFF"/>
                          <w:spacing w:val="20"/>
                          <w:sz w:val="20"/>
                        </w:rPr>
                        <w:t xml:space="preserve"> </w:t>
                      </w:r>
                      <w:r>
                        <w:rPr>
                          <w:rFonts w:ascii="Helvetica"/>
                          <w:b/>
                          <w:color w:val="FFFFFF"/>
                          <w:spacing w:val="-1"/>
                          <w:sz w:val="20"/>
                        </w:rPr>
                        <w:t>Mobile</w:t>
                      </w:r>
                      <w:r>
                        <w:rPr>
                          <w:rFonts w:ascii="Helvetica"/>
                          <w:b/>
                          <w:color w:val="FFFFFF"/>
                          <w:spacing w:val="5"/>
                          <w:sz w:val="20"/>
                        </w:rPr>
                        <w:t xml:space="preserve"> </w:t>
                      </w:r>
                      <w:r>
                        <w:rPr>
                          <w:rFonts w:ascii="Helvetica"/>
                          <w:b/>
                          <w:color w:val="FFFFFF"/>
                          <w:spacing w:val="-1"/>
                          <w:sz w:val="20"/>
                        </w:rPr>
                        <w:t>Suit</w:t>
                      </w:r>
                      <w:r>
                        <w:rPr>
                          <w:rFonts w:ascii="Helvetica"/>
                          <w:b/>
                          <w:color w:val="FFFFFF"/>
                          <w:spacing w:val="21"/>
                          <w:sz w:val="20"/>
                        </w:rPr>
                        <w:t xml:space="preserve"> </w:t>
                      </w:r>
                      <w:r>
                        <w:rPr>
                          <w:rFonts w:ascii="Helvetica"/>
                          <w:b/>
                          <w:color w:val="FFFFFF"/>
                          <w:spacing w:val="-3"/>
                          <w:sz w:val="20"/>
                        </w:rPr>
                        <w:t>Team</w:t>
                      </w:r>
                      <w:r>
                        <w:rPr>
                          <w:rFonts w:ascii="Helvetica"/>
                          <w:b/>
                          <w:color w:val="FFFFFF"/>
                          <w:spacing w:val="5"/>
                          <w:sz w:val="20"/>
                        </w:rPr>
                        <w:t xml:space="preserve"> </w:t>
                      </w:r>
                      <w:r>
                        <w:rPr>
                          <w:rFonts w:ascii="Helvetica"/>
                          <w:b/>
                          <w:color w:val="FFFFFF"/>
                          <w:sz w:val="20"/>
                        </w:rPr>
                        <w:t>Eight,</w:t>
                      </w:r>
                      <w:r>
                        <w:rPr>
                          <w:rFonts w:ascii="Helvetica"/>
                          <w:b/>
                          <w:color w:val="FFFFFF"/>
                          <w:spacing w:val="20"/>
                          <w:sz w:val="20"/>
                        </w:rPr>
                        <w:t xml:space="preserve"> </w:t>
                      </w:r>
                      <w:r>
                        <w:rPr>
                          <w:rFonts w:ascii="Helvetica"/>
                          <w:b/>
                          <w:color w:val="FFFFFF"/>
                          <w:sz w:val="20"/>
                        </w:rPr>
                        <w:t>part</w:t>
                      </w:r>
                      <w:r>
                        <w:rPr>
                          <w:rFonts w:ascii="Helvetica"/>
                          <w:b/>
                          <w:color w:val="FFFFFF"/>
                          <w:spacing w:val="5"/>
                          <w:sz w:val="20"/>
                        </w:rPr>
                        <w:t xml:space="preserve"> </w:t>
                      </w:r>
                      <w:r>
                        <w:rPr>
                          <w:rFonts w:ascii="Helvetica"/>
                          <w:b/>
                          <w:color w:val="FFFFFF"/>
                          <w:spacing w:val="-1"/>
                          <w:sz w:val="20"/>
                        </w:rPr>
                        <w:t>of</w:t>
                      </w:r>
                      <w:r>
                        <w:rPr>
                          <w:rFonts w:ascii="Helvetica"/>
                          <w:b/>
                          <w:color w:val="FFFFFF"/>
                          <w:spacing w:val="5"/>
                          <w:sz w:val="20"/>
                        </w:rPr>
                        <w:t xml:space="preserve"> </w:t>
                      </w:r>
                      <w:r>
                        <w:rPr>
                          <w:rFonts w:ascii="Helvetica"/>
                          <w:b/>
                          <w:color w:val="FFFFFF"/>
                          <w:spacing w:val="-1"/>
                          <w:sz w:val="20"/>
                        </w:rPr>
                        <w:t>the</w:t>
                      </w:r>
                      <w:r>
                        <w:rPr>
                          <w:rFonts w:ascii="Helvetica"/>
                          <w:b/>
                          <w:color w:val="FFFFFF"/>
                          <w:spacing w:val="21"/>
                          <w:sz w:val="20"/>
                        </w:rPr>
                        <w:t xml:space="preserve"> </w:t>
                      </w:r>
                      <w:r>
                        <w:rPr>
                          <w:rFonts w:ascii="Helvetica"/>
                          <w:b/>
                          <w:color w:val="FFFFFF"/>
                          <w:spacing w:val="-1"/>
                          <w:sz w:val="20"/>
                        </w:rPr>
                        <w:t>Lougheed</w:t>
                      </w:r>
                      <w:r>
                        <w:rPr>
                          <w:rFonts w:ascii="Helvetica"/>
                          <w:b/>
                          <w:color w:val="FFFFFF"/>
                          <w:spacing w:val="20"/>
                          <w:sz w:val="20"/>
                        </w:rPr>
                        <w:t xml:space="preserve"> </w:t>
                      </w:r>
                      <w:r>
                        <w:rPr>
                          <w:rFonts w:ascii="Helvetica"/>
                          <w:b/>
                          <w:color w:val="FFFFFF"/>
                          <w:spacing w:val="-1"/>
                          <w:sz w:val="20"/>
                        </w:rPr>
                        <w:t>Battalion</w:t>
                      </w:r>
                      <w:r>
                        <w:rPr>
                          <w:rFonts w:ascii="Helvetica"/>
                          <w:b/>
                          <w:color w:val="FFFFFF"/>
                          <w:spacing w:val="20"/>
                          <w:sz w:val="20"/>
                        </w:rPr>
                        <w:t xml:space="preserve"> </w:t>
                      </w:r>
                      <w:r>
                        <w:rPr>
                          <w:rFonts w:ascii="Helvetica"/>
                          <w:b/>
                          <w:color w:val="FFFFFF"/>
                          <w:spacing w:val="-1"/>
                          <w:sz w:val="20"/>
                        </w:rPr>
                        <w:t>stationed</w:t>
                      </w:r>
                      <w:r>
                        <w:rPr>
                          <w:rFonts w:ascii="Helvetica"/>
                          <w:b/>
                          <w:color w:val="FFFFFF"/>
                          <w:spacing w:val="5"/>
                          <w:sz w:val="20"/>
                        </w:rPr>
                        <w:t xml:space="preserve"> </w:t>
                      </w:r>
                      <w:r>
                        <w:rPr>
                          <w:rFonts w:ascii="Helvetica"/>
                          <w:b/>
                          <w:color w:val="FFFFFF"/>
                          <w:spacing w:val="-1"/>
                          <w:sz w:val="20"/>
                        </w:rPr>
                        <w:t>in</w:t>
                      </w:r>
                      <w:r>
                        <w:rPr>
                          <w:rFonts w:ascii="Helvetica"/>
                          <w:b/>
                          <w:color w:val="FFFFFF"/>
                          <w:spacing w:val="21"/>
                          <w:sz w:val="20"/>
                        </w:rPr>
                        <w:t xml:space="preserve"> </w:t>
                      </w:r>
                      <w:r>
                        <w:rPr>
                          <w:rFonts w:ascii="Helvetica"/>
                          <w:b/>
                          <w:color w:val="FFFFFF"/>
                          <w:spacing w:val="-1"/>
                          <w:sz w:val="20"/>
                        </w:rPr>
                        <w:t>North</w:t>
                      </w:r>
                      <w:r>
                        <w:rPr>
                          <w:rFonts w:ascii="Helvetica"/>
                          <w:b/>
                          <w:color w:val="FFFFFF"/>
                          <w:spacing w:val="23"/>
                          <w:sz w:val="20"/>
                        </w:rPr>
                        <w:t xml:space="preserve"> </w:t>
                      </w:r>
                      <w:r>
                        <w:rPr>
                          <w:rFonts w:ascii="Helvetica"/>
                          <w:b/>
                          <w:color w:val="FFFFFF"/>
                          <w:sz w:val="20"/>
                        </w:rPr>
                        <w:t>America.</w:t>
                      </w:r>
                    </w:p>
                    <w:p w:rsidR="00F87A27" w:rsidRDefault="005A02C9">
                      <w:pPr>
                        <w:spacing w:line="288" w:lineRule="auto"/>
                        <w:rPr>
                          <w:rFonts w:ascii="Helvetica" w:eastAsia="Helvetica" w:hAnsi="Helvetica" w:cs="Helvetica"/>
                          <w:sz w:val="20"/>
                          <w:szCs w:val="20"/>
                        </w:rPr>
                      </w:pPr>
                      <w:r>
                        <w:rPr>
                          <w:rFonts w:ascii="Helvetica"/>
                          <w:b/>
                          <w:color w:val="FFFFFF"/>
                          <w:spacing w:val="-2"/>
                          <w:sz w:val="20"/>
                        </w:rPr>
                        <w:t>Currently</w:t>
                      </w:r>
                      <w:r>
                        <w:rPr>
                          <w:rFonts w:ascii="Helvetica"/>
                          <w:b/>
                          <w:color w:val="FFFFFF"/>
                          <w:spacing w:val="5"/>
                          <w:sz w:val="20"/>
                        </w:rPr>
                        <w:t xml:space="preserve"> </w:t>
                      </w:r>
                      <w:r>
                        <w:rPr>
                          <w:rFonts w:ascii="Helvetica"/>
                          <w:b/>
                          <w:color w:val="FFFFFF"/>
                          <w:spacing w:val="-1"/>
                          <w:sz w:val="20"/>
                        </w:rPr>
                        <w:t>in</w:t>
                      </w:r>
                      <w:r>
                        <w:rPr>
                          <w:rFonts w:ascii="Helvetica"/>
                          <w:b/>
                          <w:color w:val="FFFFFF"/>
                          <w:spacing w:val="28"/>
                          <w:sz w:val="20"/>
                        </w:rPr>
                        <w:t xml:space="preserve"> </w:t>
                      </w:r>
                      <w:r>
                        <w:rPr>
                          <w:rFonts w:ascii="Helvetica"/>
                          <w:b/>
                          <w:color w:val="FFFFFF"/>
                          <w:spacing w:val="-1"/>
                          <w:sz w:val="20"/>
                        </w:rPr>
                        <w:t>action</w:t>
                      </w:r>
                      <w:r>
                        <w:rPr>
                          <w:rFonts w:ascii="Helvetica"/>
                          <w:b/>
                          <w:color w:val="FFFFFF"/>
                          <w:spacing w:val="5"/>
                          <w:sz w:val="20"/>
                        </w:rPr>
                        <w:t xml:space="preserve"> </w:t>
                      </w:r>
                      <w:r>
                        <w:rPr>
                          <w:rFonts w:ascii="Helvetica"/>
                          <w:b/>
                          <w:color w:val="FFFFFF"/>
                          <w:spacing w:val="-2"/>
                          <w:sz w:val="20"/>
                        </w:rPr>
                        <w:t>against</w:t>
                      </w:r>
                      <w:r>
                        <w:rPr>
                          <w:rFonts w:ascii="Helvetica"/>
                          <w:b/>
                          <w:color w:val="FFFFFF"/>
                          <w:spacing w:val="27"/>
                          <w:sz w:val="20"/>
                        </w:rPr>
                        <w:t xml:space="preserve"> </w:t>
                      </w:r>
                      <w:r>
                        <w:rPr>
                          <w:rFonts w:ascii="Helvetica"/>
                          <w:b/>
                          <w:color w:val="FFFFFF"/>
                          <w:spacing w:val="-1"/>
                          <w:sz w:val="20"/>
                        </w:rPr>
                        <w:t>the</w:t>
                      </w:r>
                      <w:r>
                        <w:rPr>
                          <w:rFonts w:ascii="Helvetica"/>
                          <w:b/>
                          <w:color w:val="FFFFFF"/>
                          <w:spacing w:val="5"/>
                          <w:sz w:val="20"/>
                        </w:rPr>
                        <w:t xml:space="preserve"> </w:t>
                      </w:r>
                      <w:r>
                        <w:rPr>
                          <w:rFonts w:ascii="Helvetica"/>
                          <w:b/>
                          <w:color w:val="FFFFFF"/>
                          <w:spacing w:val="-1"/>
                          <w:sz w:val="20"/>
                        </w:rPr>
                        <w:t>Zeon</w:t>
                      </w:r>
                      <w:r>
                        <w:rPr>
                          <w:rFonts w:ascii="Helvetica"/>
                          <w:b/>
                          <w:color w:val="FFFFFF"/>
                          <w:spacing w:val="21"/>
                          <w:sz w:val="20"/>
                        </w:rPr>
                        <w:t xml:space="preserve"> </w:t>
                      </w:r>
                      <w:r>
                        <w:rPr>
                          <w:rFonts w:ascii="Helvetica"/>
                          <w:b/>
                          <w:color w:val="FFFFFF"/>
                          <w:spacing w:val="-2"/>
                          <w:sz w:val="20"/>
                        </w:rPr>
                        <w:t>forces</w:t>
                      </w:r>
                      <w:r>
                        <w:rPr>
                          <w:rFonts w:ascii="Helvetica"/>
                          <w:b/>
                          <w:color w:val="FFFFFF"/>
                          <w:spacing w:val="5"/>
                          <w:sz w:val="20"/>
                        </w:rPr>
                        <w:t xml:space="preserve"> </w:t>
                      </w:r>
                      <w:r>
                        <w:rPr>
                          <w:rFonts w:ascii="Helvetica"/>
                          <w:b/>
                          <w:color w:val="FFFFFF"/>
                          <w:spacing w:val="-1"/>
                          <w:sz w:val="20"/>
                        </w:rPr>
                        <w:t>in</w:t>
                      </w:r>
                      <w:r>
                        <w:rPr>
                          <w:rFonts w:ascii="Helvetica"/>
                          <w:b/>
                          <w:color w:val="FFFFFF"/>
                          <w:spacing w:val="5"/>
                          <w:sz w:val="20"/>
                        </w:rPr>
                        <w:t xml:space="preserve"> </w:t>
                      </w:r>
                      <w:r>
                        <w:rPr>
                          <w:rFonts w:ascii="Helvetica"/>
                          <w:b/>
                          <w:color w:val="FFFFFF"/>
                          <w:spacing w:val="-1"/>
                          <w:sz w:val="20"/>
                        </w:rPr>
                        <w:t>that</w:t>
                      </w:r>
                    </w:p>
                    <w:p w:rsidR="00F87A27" w:rsidRDefault="005A02C9">
                      <w:pPr>
                        <w:spacing w:line="192" w:lineRule="exact"/>
                        <w:rPr>
                          <w:rFonts w:ascii="Helvetica" w:eastAsia="Helvetica" w:hAnsi="Helvetica" w:cs="Helvetica"/>
                          <w:sz w:val="20"/>
                          <w:szCs w:val="20"/>
                        </w:rPr>
                      </w:pPr>
                      <w:r>
                        <w:rPr>
                          <w:rFonts w:ascii="Helvetica"/>
                          <w:b/>
                          <w:color w:val="FFFFFF"/>
                          <w:sz w:val="20"/>
                        </w:rPr>
                        <w:t>area.</w:t>
                      </w:r>
                    </w:p>
                  </w:txbxContent>
                </v:textbox>
              </v:shape>
              <v:shape id="_x0000_s1440" type="#_x0000_t202" style="position:absolute;left:2950;top:340;width:1810;height:612" filled="f" stroked="f">
                <v:textbox style="mso-next-textbox:#_x0000_s1440" inset="0,0,0,0">
                  <w:txbxContent>
                    <w:p w:rsidR="00F87A27" w:rsidRDefault="005A02C9">
                      <w:pPr>
                        <w:spacing w:before="7" w:line="288" w:lineRule="auto"/>
                        <w:ind w:firstLine="363"/>
                        <w:rPr>
                          <w:rFonts w:ascii="Helvetica" w:eastAsia="Helvetica" w:hAnsi="Helvetica" w:cs="Helvetica"/>
                          <w:sz w:val="18"/>
                          <w:szCs w:val="18"/>
                        </w:rPr>
                      </w:pPr>
                      <w:r>
                        <w:rPr>
                          <w:rFonts w:ascii="Helvetica"/>
                          <w:b/>
                          <w:color w:val="FFFFFF"/>
                          <w:spacing w:val="-1"/>
                          <w:sz w:val="18"/>
                        </w:rPr>
                        <w:t>Heavy</w:t>
                      </w:r>
                      <w:r>
                        <w:rPr>
                          <w:rFonts w:ascii="Helvetica"/>
                          <w:b/>
                          <w:color w:val="FFFFFF"/>
                          <w:spacing w:val="4"/>
                          <w:sz w:val="18"/>
                        </w:rPr>
                        <w:t xml:space="preserve"> </w:t>
                      </w:r>
                      <w:r>
                        <w:rPr>
                          <w:rFonts w:ascii="Helvetica"/>
                          <w:b/>
                          <w:color w:val="FFFFFF"/>
                          <w:sz w:val="18"/>
                        </w:rPr>
                        <w:t xml:space="preserve">Support </w:t>
                      </w:r>
                      <w:r>
                        <w:rPr>
                          <w:rFonts w:ascii="Helvetica"/>
                          <w:b/>
                          <w:color w:val="FFFFFF"/>
                          <w:spacing w:val="9"/>
                          <w:sz w:val="18"/>
                        </w:rPr>
                        <w:t xml:space="preserve"> </w:t>
                      </w:r>
                      <w:r>
                        <w:rPr>
                          <w:rFonts w:ascii="Helvetica"/>
                          <w:b/>
                          <w:color w:val="FFFFFF"/>
                          <w:sz w:val="18"/>
                        </w:rPr>
                        <w:t>-</w:t>
                      </w:r>
                      <w:r>
                        <w:rPr>
                          <w:rFonts w:ascii="Helvetica"/>
                          <w:b/>
                          <w:color w:val="FFFFFF"/>
                          <w:spacing w:val="25"/>
                          <w:sz w:val="18"/>
                        </w:rPr>
                        <w:t xml:space="preserve"> </w:t>
                      </w:r>
                      <w:r>
                        <w:rPr>
                          <w:rFonts w:ascii="Helvetica"/>
                          <w:b/>
                          <w:color w:val="FFFFFF"/>
                          <w:sz w:val="18"/>
                        </w:rPr>
                        <w:t>Pilot</w:t>
                      </w:r>
                      <w:r>
                        <w:rPr>
                          <w:rFonts w:ascii="Helvetica"/>
                          <w:b/>
                          <w:color w:val="FFFFFF"/>
                          <w:spacing w:val="4"/>
                          <w:sz w:val="18"/>
                        </w:rPr>
                        <w:t xml:space="preserve"> </w:t>
                      </w:r>
                      <w:r>
                        <w:rPr>
                          <w:rFonts w:ascii="Helvetica"/>
                          <w:b/>
                          <w:color w:val="FFFFFF"/>
                          <w:spacing w:val="-1"/>
                          <w:sz w:val="18"/>
                        </w:rPr>
                        <w:t>Buyaki</w:t>
                      </w:r>
                      <w:r>
                        <w:rPr>
                          <w:rFonts w:ascii="Helvetica"/>
                          <w:b/>
                          <w:color w:val="FFFFFF"/>
                          <w:spacing w:val="4"/>
                          <w:sz w:val="18"/>
                        </w:rPr>
                        <w:t xml:space="preserve"> </w:t>
                      </w:r>
                      <w:r>
                        <w:rPr>
                          <w:rFonts w:ascii="Helvetica"/>
                          <w:b/>
                          <w:color w:val="FFFFFF"/>
                          <w:sz w:val="18"/>
                        </w:rPr>
                        <w:t>in</w:t>
                      </w:r>
                      <w:r>
                        <w:rPr>
                          <w:rFonts w:ascii="Helvetica"/>
                          <w:b/>
                          <w:color w:val="FFFFFF"/>
                          <w:spacing w:val="4"/>
                          <w:sz w:val="18"/>
                        </w:rPr>
                        <w:t xml:space="preserve"> </w:t>
                      </w:r>
                      <w:r>
                        <w:rPr>
                          <w:rFonts w:ascii="Helvetica"/>
                          <w:b/>
                          <w:color w:val="FFFFFF"/>
                          <w:sz w:val="18"/>
                        </w:rPr>
                        <w:t>RX-77</w:t>
                      </w:r>
                    </w:p>
                    <w:p w:rsidR="00F87A27" w:rsidRDefault="005A02C9">
                      <w:pPr>
                        <w:spacing w:line="173" w:lineRule="exact"/>
                        <w:ind w:left="1124"/>
                        <w:rPr>
                          <w:rFonts w:ascii="Helvetica" w:eastAsia="Helvetica" w:hAnsi="Helvetica" w:cs="Helvetica"/>
                          <w:sz w:val="18"/>
                          <w:szCs w:val="18"/>
                        </w:rPr>
                      </w:pPr>
                      <w:r>
                        <w:rPr>
                          <w:rFonts w:ascii="Helvetica"/>
                          <w:b/>
                          <w:color w:val="FFFFFF"/>
                          <w:sz w:val="18"/>
                        </w:rPr>
                        <w:t>-</w:t>
                      </w:r>
                      <w:r>
                        <w:rPr>
                          <w:rFonts w:ascii="Helvetica"/>
                          <w:b/>
                          <w:color w:val="FFFFFF"/>
                          <w:spacing w:val="4"/>
                          <w:sz w:val="18"/>
                        </w:rPr>
                        <w:t xml:space="preserve"> </w:t>
                      </w:r>
                      <w:r>
                        <w:rPr>
                          <w:rFonts w:ascii="Helvetica"/>
                          <w:b/>
                          <w:color w:val="FFFFFF"/>
                          <w:spacing w:val="-1"/>
                          <w:sz w:val="18"/>
                        </w:rPr>
                        <w:t>260pts</w:t>
                      </w:r>
                    </w:p>
                  </w:txbxContent>
                </v:textbox>
              </v:shape>
              <v:shape id="_x0000_s1439" type="#_x0000_t202" style="position:absolute;left:120;top:3701;width:1361;height:1160" filled="f" stroked="f">
                <v:textbox style="mso-next-textbox:#_x0000_s1439" inset="0,0,0,0">
                  <w:txbxContent>
                    <w:p w:rsidR="00F87A27" w:rsidRDefault="005A02C9">
                      <w:pPr>
                        <w:spacing w:before="8" w:line="288" w:lineRule="auto"/>
                        <w:rPr>
                          <w:rFonts w:ascii="Helvetica" w:eastAsia="Helvetica" w:hAnsi="Helvetica" w:cs="Helvetica"/>
                          <w:sz w:val="20"/>
                          <w:szCs w:val="20"/>
                        </w:rPr>
                      </w:pPr>
                      <w:r>
                        <w:rPr>
                          <w:rFonts w:ascii="Helvetica"/>
                          <w:b/>
                          <w:color w:val="FFFFFF"/>
                          <w:spacing w:val="-1"/>
                          <w:sz w:val="20"/>
                        </w:rPr>
                        <w:t>This</w:t>
                      </w:r>
                      <w:r>
                        <w:rPr>
                          <w:rFonts w:ascii="Helvetica"/>
                          <w:b/>
                          <w:color w:val="FFFFFF"/>
                          <w:spacing w:val="5"/>
                          <w:sz w:val="20"/>
                        </w:rPr>
                        <w:t xml:space="preserve"> </w:t>
                      </w:r>
                      <w:r>
                        <w:rPr>
                          <w:rFonts w:ascii="Helvetica"/>
                          <w:b/>
                          <w:color w:val="FFFFFF"/>
                          <w:spacing w:val="-1"/>
                          <w:sz w:val="20"/>
                        </w:rPr>
                        <w:t>is</w:t>
                      </w:r>
                      <w:r>
                        <w:rPr>
                          <w:rFonts w:ascii="Helvetica"/>
                          <w:b/>
                          <w:color w:val="FFFFFF"/>
                          <w:spacing w:val="5"/>
                          <w:sz w:val="20"/>
                        </w:rPr>
                        <w:t xml:space="preserve"> </w:t>
                      </w:r>
                      <w:r>
                        <w:rPr>
                          <w:rFonts w:ascii="Helvetica"/>
                          <w:b/>
                          <w:color w:val="FFFFFF"/>
                          <w:sz w:val="20"/>
                        </w:rPr>
                        <w:t>a</w:t>
                      </w:r>
                      <w:r>
                        <w:rPr>
                          <w:rFonts w:ascii="Helvetica"/>
                          <w:b/>
                          <w:color w:val="FFFFFF"/>
                          <w:spacing w:val="5"/>
                          <w:sz w:val="20"/>
                        </w:rPr>
                        <w:t xml:space="preserve"> </w:t>
                      </w:r>
                      <w:r>
                        <w:rPr>
                          <w:rFonts w:ascii="Helvetica"/>
                          <w:b/>
                          <w:color w:val="FFFFFF"/>
                          <w:spacing w:val="-1"/>
                          <w:sz w:val="20"/>
                        </w:rPr>
                        <w:t>good</w:t>
                      </w:r>
                      <w:r>
                        <w:rPr>
                          <w:rFonts w:ascii="Helvetica"/>
                          <w:b/>
                          <w:color w:val="FFFFFF"/>
                          <w:spacing w:val="22"/>
                          <w:sz w:val="20"/>
                        </w:rPr>
                        <w:t xml:space="preserve"> </w:t>
                      </w:r>
                      <w:r>
                        <w:rPr>
                          <w:rFonts w:ascii="Helvetica"/>
                          <w:b/>
                          <w:color w:val="FFFFFF"/>
                          <w:spacing w:val="-2"/>
                          <w:sz w:val="20"/>
                        </w:rPr>
                        <w:t>example</w:t>
                      </w:r>
                      <w:r>
                        <w:rPr>
                          <w:rFonts w:ascii="Helvetica"/>
                          <w:b/>
                          <w:color w:val="FFFFFF"/>
                          <w:spacing w:val="5"/>
                          <w:sz w:val="20"/>
                        </w:rPr>
                        <w:t xml:space="preserve"> </w:t>
                      </w:r>
                      <w:r>
                        <w:rPr>
                          <w:rFonts w:ascii="Helvetica"/>
                          <w:b/>
                          <w:color w:val="FFFFFF"/>
                          <w:spacing w:val="-1"/>
                          <w:sz w:val="20"/>
                        </w:rPr>
                        <w:t>of</w:t>
                      </w:r>
                      <w:r>
                        <w:rPr>
                          <w:rFonts w:ascii="Helvetica"/>
                          <w:b/>
                          <w:color w:val="FFFFFF"/>
                          <w:spacing w:val="5"/>
                          <w:sz w:val="20"/>
                        </w:rPr>
                        <w:t xml:space="preserve"> </w:t>
                      </w:r>
                      <w:r>
                        <w:rPr>
                          <w:rFonts w:ascii="Helvetica"/>
                          <w:b/>
                          <w:color w:val="FFFFFF"/>
                          <w:sz w:val="20"/>
                        </w:rPr>
                        <w:t>a</w:t>
                      </w:r>
                      <w:r>
                        <w:rPr>
                          <w:rFonts w:ascii="Helvetica"/>
                          <w:b/>
                          <w:color w:val="FFFFFF"/>
                          <w:spacing w:val="28"/>
                          <w:sz w:val="20"/>
                        </w:rPr>
                        <w:t xml:space="preserve"> </w:t>
                      </w:r>
                      <w:r>
                        <w:rPr>
                          <w:rFonts w:ascii="Helvetica"/>
                          <w:b/>
                          <w:color w:val="FFFFFF"/>
                          <w:spacing w:val="-1"/>
                          <w:sz w:val="20"/>
                        </w:rPr>
                        <w:t>1100</w:t>
                      </w:r>
                      <w:r>
                        <w:rPr>
                          <w:rFonts w:ascii="Helvetica"/>
                          <w:b/>
                          <w:color w:val="FFFFFF"/>
                          <w:spacing w:val="5"/>
                          <w:sz w:val="20"/>
                        </w:rPr>
                        <w:t xml:space="preserve"> </w:t>
                      </w:r>
                      <w:r>
                        <w:rPr>
                          <w:rFonts w:ascii="Helvetica"/>
                          <w:b/>
                          <w:color w:val="FFFFFF"/>
                          <w:spacing w:val="-1"/>
                          <w:sz w:val="20"/>
                        </w:rPr>
                        <w:t>point</w:t>
                      </w:r>
                      <w:r>
                        <w:rPr>
                          <w:rFonts w:ascii="Helvetica"/>
                          <w:b/>
                          <w:color w:val="FFFFFF"/>
                          <w:spacing w:val="21"/>
                          <w:sz w:val="20"/>
                        </w:rPr>
                        <w:t xml:space="preserve"> </w:t>
                      </w:r>
                      <w:r>
                        <w:rPr>
                          <w:rFonts w:ascii="Helvetica"/>
                          <w:b/>
                          <w:color w:val="FFFFFF"/>
                          <w:spacing w:val="-1"/>
                          <w:sz w:val="20"/>
                        </w:rPr>
                        <w:t>Mobile</w:t>
                      </w:r>
                      <w:r>
                        <w:rPr>
                          <w:rFonts w:ascii="Helvetica"/>
                          <w:b/>
                          <w:color w:val="FFFFFF"/>
                          <w:spacing w:val="5"/>
                          <w:sz w:val="20"/>
                        </w:rPr>
                        <w:t xml:space="preserve"> </w:t>
                      </w:r>
                      <w:r>
                        <w:rPr>
                          <w:rFonts w:ascii="Helvetica"/>
                          <w:b/>
                          <w:color w:val="FFFFFF"/>
                          <w:spacing w:val="-1"/>
                          <w:sz w:val="20"/>
                        </w:rPr>
                        <w:t>suit</w:t>
                      </w:r>
                    </w:p>
                    <w:p w:rsidR="00F87A27" w:rsidRDefault="005A02C9">
                      <w:pPr>
                        <w:spacing w:line="192" w:lineRule="exact"/>
                        <w:rPr>
                          <w:rFonts w:ascii="Helvetica" w:eastAsia="Helvetica" w:hAnsi="Helvetica" w:cs="Helvetica"/>
                          <w:sz w:val="20"/>
                          <w:szCs w:val="20"/>
                        </w:rPr>
                      </w:pPr>
                      <w:r>
                        <w:rPr>
                          <w:rFonts w:ascii="Helvetica"/>
                          <w:b/>
                          <w:color w:val="FFFFFF"/>
                          <w:spacing w:val="-1"/>
                          <w:sz w:val="20"/>
                        </w:rPr>
                        <w:t>team</w:t>
                      </w:r>
                    </w:p>
                  </w:txbxContent>
                </v:textbox>
              </v:shape>
              <v:shape id="_x0000_s1438" type="#_x0000_t202" style="position:absolute;left:2805;top:4687;width:3491;height:180" filled="f" stroked="f">
                <v:textbox style="mso-next-textbox:#_x0000_s1438" inset="0,0,0,0">
                  <w:txbxContent>
                    <w:p w:rsidR="00F87A27" w:rsidRDefault="005A02C9">
                      <w:pPr>
                        <w:tabs>
                          <w:tab w:val="left" w:pos="3490"/>
                        </w:tabs>
                        <w:spacing w:before="7" w:line="173" w:lineRule="exact"/>
                        <w:rPr>
                          <w:rFonts w:ascii="Helvetica" w:eastAsia="Helvetica" w:hAnsi="Helvetica" w:cs="Helvetica"/>
                          <w:sz w:val="18"/>
                          <w:szCs w:val="18"/>
                        </w:rPr>
                      </w:pPr>
                      <w:r>
                        <w:rPr>
                          <w:rFonts w:ascii="Helvetica"/>
                          <w:b/>
                          <w:color w:val="FFFFFF"/>
                          <w:sz w:val="18"/>
                          <w:highlight w:val="black"/>
                        </w:rPr>
                        <w:t>HQ</w:t>
                      </w:r>
                      <w:r>
                        <w:rPr>
                          <w:rFonts w:ascii="Helvetica"/>
                          <w:b/>
                          <w:color w:val="FFFFFF"/>
                          <w:spacing w:val="4"/>
                          <w:sz w:val="18"/>
                          <w:highlight w:val="black"/>
                        </w:rPr>
                        <w:t xml:space="preserve"> </w:t>
                      </w:r>
                      <w:r>
                        <w:rPr>
                          <w:rFonts w:ascii="Helvetica"/>
                          <w:b/>
                          <w:color w:val="FFFFFF"/>
                          <w:sz w:val="18"/>
                          <w:highlight w:val="black"/>
                        </w:rPr>
                        <w:t>-</w:t>
                      </w:r>
                      <w:r>
                        <w:rPr>
                          <w:rFonts w:ascii="Helvetica"/>
                          <w:b/>
                          <w:color w:val="FFFFFF"/>
                          <w:spacing w:val="4"/>
                          <w:sz w:val="18"/>
                          <w:highlight w:val="black"/>
                        </w:rPr>
                        <w:t xml:space="preserve"> </w:t>
                      </w:r>
                      <w:r>
                        <w:rPr>
                          <w:rFonts w:ascii="Helvetica"/>
                          <w:b/>
                          <w:color w:val="FFFFFF"/>
                          <w:sz w:val="18"/>
                          <w:highlight w:val="black"/>
                        </w:rPr>
                        <w:t>Lieutenant</w:t>
                      </w:r>
                      <w:r>
                        <w:rPr>
                          <w:rFonts w:ascii="Helvetica"/>
                          <w:b/>
                          <w:color w:val="FFFFFF"/>
                          <w:spacing w:val="-13"/>
                          <w:sz w:val="18"/>
                          <w:highlight w:val="black"/>
                        </w:rPr>
                        <w:t xml:space="preserve"> </w:t>
                      </w:r>
                      <w:r>
                        <w:rPr>
                          <w:rFonts w:ascii="Helvetica"/>
                          <w:b/>
                          <w:color w:val="FFFFFF"/>
                          <w:spacing w:val="-3"/>
                          <w:sz w:val="18"/>
                          <w:highlight w:val="black"/>
                        </w:rPr>
                        <w:t>Tarrant</w:t>
                      </w:r>
                      <w:r>
                        <w:rPr>
                          <w:rFonts w:ascii="Helvetica"/>
                          <w:b/>
                          <w:color w:val="FFFFFF"/>
                          <w:spacing w:val="4"/>
                          <w:sz w:val="18"/>
                          <w:highlight w:val="black"/>
                        </w:rPr>
                        <w:t xml:space="preserve"> </w:t>
                      </w:r>
                      <w:r>
                        <w:rPr>
                          <w:rFonts w:ascii="Helvetica"/>
                          <w:b/>
                          <w:color w:val="FFFFFF"/>
                          <w:sz w:val="18"/>
                          <w:highlight w:val="black"/>
                        </w:rPr>
                        <w:t>in</w:t>
                      </w:r>
                      <w:r>
                        <w:rPr>
                          <w:rFonts w:ascii="Helvetica"/>
                          <w:b/>
                          <w:color w:val="FFFFFF"/>
                          <w:spacing w:val="4"/>
                          <w:sz w:val="18"/>
                          <w:highlight w:val="black"/>
                        </w:rPr>
                        <w:t xml:space="preserve"> </w:t>
                      </w:r>
                      <w:r>
                        <w:rPr>
                          <w:rFonts w:ascii="Helvetica"/>
                          <w:b/>
                          <w:color w:val="FFFFFF"/>
                          <w:sz w:val="18"/>
                          <w:highlight w:val="black"/>
                        </w:rPr>
                        <w:t>EZ8</w:t>
                      </w:r>
                      <w:r>
                        <w:rPr>
                          <w:rFonts w:ascii="Helvetica"/>
                          <w:b/>
                          <w:color w:val="FFFFFF"/>
                          <w:spacing w:val="4"/>
                          <w:sz w:val="18"/>
                          <w:highlight w:val="black"/>
                        </w:rPr>
                        <w:t xml:space="preserve"> </w:t>
                      </w:r>
                      <w:r>
                        <w:rPr>
                          <w:rFonts w:ascii="Helvetica"/>
                          <w:b/>
                          <w:color w:val="FFFFFF"/>
                          <w:sz w:val="18"/>
                          <w:highlight w:val="black"/>
                        </w:rPr>
                        <w:t>-</w:t>
                      </w:r>
                      <w:r>
                        <w:rPr>
                          <w:rFonts w:ascii="Helvetica"/>
                          <w:b/>
                          <w:color w:val="FFFFFF"/>
                          <w:spacing w:val="4"/>
                          <w:sz w:val="18"/>
                          <w:highlight w:val="black"/>
                        </w:rPr>
                        <w:t xml:space="preserve"> </w:t>
                      </w:r>
                      <w:r>
                        <w:rPr>
                          <w:rFonts w:ascii="Helvetica"/>
                          <w:b/>
                          <w:color w:val="FFFFFF"/>
                          <w:sz w:val="18"/>
                          <w:highlight w:val="black"/>
                        </w:rPr>
                        <w:t xml:space="preserve">265pts </w:t>
                      </w:r>
                      <w:r>
                        <w:rPr>
                          <w:rFonts w:ascii="Helvetica"/>
                          <w:b/>
                          <w:color w:val="FFFFFF"/>
                          <w:sz w:val="18"/>
                          <w:highlight w:val="black"/>
                        </w:rPr>
                        <w:tab/>
                      </w:r>
                    </w:p>
                  </w:txbxContent>
                </v:textbox>
              </v:shape>
            </v:group>
            <w10:wrap type="none"/>
            <w10:anchorlock/>
          </v:group>
        </w:pict>
      </w:r>
    </w:p>
    <w:p w:rsidR="00F87A27" w:rsidRDefault="00F87A27">
      <w:pPr>
        <w:spacing w:line="200" w:lineRule="atLeast"/>
        <w:rPr>
          <w:rFonts w:ascii="Garamond" w:eastAsia="Garamond" w:hAnsi="Garamond" w:cs="Garamond"/>
          <w:sz w:val="20"/>
          <w:szCs w:val="20"/>
        </w:rPr>
        <w:sectPr w:rsidR="00F87A27">
          <w:type w:val="continuous"/>
          <w:pgSz w:w="12240" w:h="15840"/>
          <w:pgMar w:top="700" w:right="580" w:bottom="280" w:left="600" w:header="720" w:footer="720" w:gutter="0"/>
          <w:cols w:space="720"/>
        </w:sectPr>
      </w:pPr>
    </w:p>
    <w:p w:rsidR="00F87A27" w:rsidRDefault="00E86CF6">
      <w:pPr>
        <w:pStyle w:val="Heading2"/>
        <w:spacing w:before="50" w:line="426" w:lineRule="auto"/>
        <w:ind w:left="160" w:right="5777"/>
        <w:rPr>
          <w:b w:val="0"/>
          <w:bCs w:val="0"/>
        </w:rPr>
      </w:pPr>
      <w:r w:rsidRPr="00E86CF6">
        <w:lastRenderedPageBreak/>
        <w:pict>
          <v:group id="_x0000_s1432" style="position:absolute;left:0;text-align:left;margin-left:312pt;margin-top:3.95pt;width:264pt;height:205.5pt;z-index:251630080;mso-position-horizontal-relative:page" coordorigin="6240,80" coordsize="5280,4110">
            <v:shape id="_x0000_s1435" type="#_x0000_t75" style="position:absolute;left:6250;top:90;width:5260;height:4090">
              <v:imagedata r:id="rId31" o:title=""/>
            </v:shape>
            <v:group id="_x0000_s1433" style="position:absolute;left:6250;top:90;width:5260;height:4090" coordorigin="6250,90" coordsize="5260,4090">
              <v:shape id="_x0000_s1434" style="position:absolute;left:6250;top:90;width:5260;height:4090" coordorigin="6250,90" coordsize="5260,4090" path="m6250,90r5260,l11510,4180r-5260,l6250,90xe" filled="f" strokeweight="1pt">
                <v:path arrowok="t"/>
              </v:shape>
            </v:group>
            <w10:wrap anchorx="page"/>
          </v:group>
        </w:pict>
      </w:r>
      <w:r w:rsidRPr="00E86CF6">
        <w:pict>
          <v:shape id="_x0000_s1431" type="#_x0000_t202" style="position:absolute;left:0;text-align:left;margin-left:34.2pt;margin-top:41.6pt;width:241.55pt;height:47.25pt;z-index:251631104;mso-position-horizontal-relative:page" filled="f" stroked="f">
            <v:textbox style="mso-next-textbox:#_x0000_s1431" inset="0,0,0,0">
              <w:txbxContent>
                <w:tbl>
                  <w:tblPr>
                    <w:tblW w:w="0" w:type="auto"/>
                    <w:tblLayout w:type="fixed"/>
                    <w:tblCellMar>
                      <w:left w:w="0" w:type="dxa"/>
                      <w:right w:w="0" w:type="dxa"/>
                    </w:tblCellMar>
                    <w:tblLook w:val="01E0"/>
                  </w:tblPr>
                  <w:tblGrid>
                    <w:gridCol w:w="1176"/>
                    <w:gridCol w:w="626"/>
                    <w:gridCol w:w="348"/>
                    <w:gridCol w:w="272"/>
                    <w:gridCol w:w="372"/>
                    <w:gridCol w:w="336"/>
                    <w:gridCol w:w="361"/>
                    <w:gridCol w:w="408"/>
                    <w:gridCol w:w="503"/>
                    <w:gridCol w:w="427"/>
                  </w:tblGrid>
                  <w:tr w:rsidR="00F87A27">
                    <w:trPr>
                      <w:trHeight w:hRule="exact" w:val="194"/>
                    </w:trPr>
                    <w:tc>
                      <w:tcPr>
                        <w:tcW w:w="1176" w:type="dxa"/>
                        <w:tcBorders>
                          <w:top w:val="nil"/>
                          <w:left w:val="nil"/>
                          <w:bottom w:val="nil"/>
                          <w:right w:val="nil"/>
                        </w:tcBorders>
                      </w:tcPr>
                      <w:p w:rsidR="00F87A27" w:rsidRDefault="00F87A27"/>
                    </w:tc>
                    <w:tc>
                      <w:tcPr>
                        <w:tcW w:w="626" w:type="dxa"/>
                        <w:tcBorders>
                          <w:top w:val="nil"/>
                          <w:left w:val="nil"/>
                          <w:bottom w:val="nil"/>
                          <w:right w:val="nil"/>
                        </w:tcBorders>
                      </w:tcPr>
                      <w:p w:rsidR="00F87A27" w:rsidRDefault="005A02C9">
                        <w:pPr>
                          <w:pStyle w:val="TableParagraph"/>
                          <w:spacing w:line="190" w:lineRule="exact"/>
                          <w:ind w:left="294"/>
                          <w:rPr>
                            <w:rFonts w:ascii="Garamond" w:eastAsia="Garamond" w:hAnsi="Garamond" w:cs="Garamond"/>
                            <w:sz w:val="20"/>
                            <w:szCs w:val="20"/>
                          </w:rPr>
                        </w:pPr>
                        <w:r>
                          <w:rPr>
                            <w:rFonts w:ascii="Garamond"/>
                            <w:b/>
                            <w:sz w:val="20"/>
                          </w:rPr>
                          <w:t>WS</w:t>
                        </w:r>
                      </w:p>
                    </w:tc>
                    <w:tc>
                      <w:tcPr>
                        <w:tcW w:w="348" w:type="dxa"/>
                        <w:tcBorders>
                          <w:top w:val="nil"/>
                          <w:left w:val="nil"/>
                          <w:bottom w:val="nil"/>
                          <w:right w:val="nil"/>
                        </w:tcBorders>
                      </w:tcPr>
                      <w:p w:rsidR="00F87A27" w:rsidRDefault="005A02C9">
                        <w:pPr>
                          <w:pStyle w:val="TableParagraph"/>
                          <w:spacing w:line="190" w:lineRule="exact"/>
                          <w:ind w:left="82"/>
                          <w:rPr>
                            <w:rFonts w:ascii="Garamond" w:eastAsia="Garamond" w:hAnsi="Garamond" w:cs="Garamond"/>
                            <w:sz w:val="20"/>
                            <w:szCs w:val="20"/>
                          </w:rPr>
                        </w:pPr>
                        <w:r>
                          <w:rPr>
                            <w:rFonts w:ascii="Garamond"/>
                            <w:b/>
                            <w:sz w:val="20"/>
                          </w:rPr>
                          <w:t>BS</w:t>
                        </w:r>
                      </w:p>
                    </w:tc>
                    <w:tc>
                      <w:tcPr>
                        <w:tcW w:w="272" w:type="dxa"/>
                        <w:tcBorders>
                          <w:top w:val="nil"/>
                          <w:left w:val="nil"/>
                          <w:bottom w:val="nil"/>
                          <w:right w:val="nil"/>
                        </w:tcBorders>
                      </w:tcPr>
                      <w:p w:rsidR="00F87A27" w:rsidRDefault="005A02C9">
                        <w:pPr>
                          <w:pStyle w:val="TableParagraph"/>
                          <w:spacing w:line="190" w:lineRule="exact"/>
                          <w:ind w:left="76"/>
                          <w:rPr>
                            <w:rFonts w:ascii="Garamond" w:eastAsia="Garamond" w:hAnsi="Garamond" w:cs="Garamond"/>
                            <w:sz w:val="20"/>
                            <w:szCs w:val="20"/>
                          </w:rPr>
                        </w:pPr>
                        <w:r>
                          <w:rPr>
                            <w:rFonts w:ascii="Garamond"/>
                            <w:b/>
                            <w:sz w:val="20"/>
                          </w:rPr>
                          <w:t>S</w:t>
                        </w:r>
                      </w:p>
                    </w:tc>
                    <w:tc>
                      <w:tcPr>
                        <w:tcW w:w="372" w:type="dxa"/>
                        <w:tcBorders>
                          <w:top w:val="nil"/>
                          <w:left w:val="nil"/>
                          <w:bottom w:val="nil"/>
                          <w:right w:val="nil"/>
                        </w:tcBorders>
                      </w:tcPr>
                      <w:p w:rsidR="00F87A27" w:rsidRDefault="005A02C9">
                        <w:pPr>
                          <w:pStyle w:val="TableParagraph"/>
                          <w:spacing w:line="190" w:lineRule="exact"/>
                          <w:ind w:left="93"/>
                          <w:rPr>
                            <w:rFonts w:ascii="Garamond" w:eastAsia="Garamond" w:hAnsi="Garamond" w:cs="Garamond"/>
                            <w:sz w:val="20"/>
                            <w:szCs w:val="20"/>
                          </w:rPr>
                        </w:pPr>
                        <w:r>
                          <w:rPr>
                            <w:rFonts w:ascii="Garamond"/>
                            <w:b/>
                            <w:sz w:val="20"/>
                          </w:rPr>
                          <w:t>W</w:t>
                        </w:r>
                      </w:p>
                    </w:tc>
                    <w:tc>
                      <w:tcPr>
                        <w:tcW w:w="336" w:type="dxa"/>
                        <w:tcBorders>
                          <w:top w:val="nil"/>
                          <w:left w:val="nil"/>
                          <w:bottom w:val="nil"/>
                          <w:right w:val="nil"/>
                        </w:tcBorders>
                      </w:tcPr>
                      <w:p w:rsidR="00F87A27" w:rsidRDefault="005A02C9">
                        <w:pPr>
                          <w:pStyle w:val="TableParagraph"/>
                          <w:spacing w:line="190" w:lineRule="exact"/>
                          <w:ind w:left="98"/>
                          <w:rPr>
                            <w:rFonts w:ascii="Garamond" w:eastAsia="Garamond" w:hAnsi="Garamond" w:cs="Garamond"/>
                            <w:sz w:val="20"/>
                            <w:szCs w:val="20"/>
                          </w:rPr>
                        </w:pPr>
                        <w:r>
                          <w:rPr>
                            <w:rFonts w:ascii="Garamond"/>
                            <w:b/>
                            <w:sz w:val="20"/>
                          </w:rPr>
                          <w:t>I</w:t>
                        </w:r>
                      </w:p>
                    </w:tc>
                    <w:tc>
                      <w:tcPr>
                        <w:tcW w:w="361" w:type="dxa"/>
                        <w:tcBorders>
                          <w:top w:val="nil"/>
                          <w:left w:val="nil"/>
                          <w:bottom w:val="nil"/>
                          <w:right w:val="nil"/>
                        </w:tcBorders>
                      </w:tcPr>
                      <w:p w:rsidR="00F87A27" w:rsidRDefault="005A02C9">
                        <w:pPr>
                          <w:pStyle w:val="TableParagraph"/>
                          <w:spacing w:line="190" w:lineRule="exact"/>
                          <w:ind w:left="129"/>
                          <w:rPr>
                            <w:rFonts w:ascii="Garamond" w:eastAsia="Garamond" w:hAnsi="Garamond" w:cs="Garamond"/>
                            <w:sz w:val="20"/>
                            <w:szCs w:val="20"/>
                          </w:rPr>
                        </w:pPr>
                        <w:r>
                          <w:rPr>
                            <w:rFonts w:ascii="Garamond"/>
                            <w:b/>
                            <w:sz w:val="20"/>
                          </w:rPr>
                          <w:t>A</w:t>
                        </w:r>
                      </w:p>
                    </w:tc>
                    <w:tc>
                      <w:tcPr>
                        <w:tcW w:w="408" w:type="dxa"/>
                        <w:tcBorders>
                          <w:top w:val="nil"/>
                          <w:left w:val="nil"/>
                          <w:bottom w:val="nil"/>
                          <w:right w:val="nil"/>
                        </w:tcBorders>
                      </w:tcPr>
                      <w:p w:rsidR="00F87A27" w:rsidRDefault="005A02C9">
                        <w:pPr>
                          <w:pStyle w:val="TableParagraph"/>
                          <w:spacing w:line="190" w:lineRule="exact"/>
                          <w:ind w:left="79"/>
                          <w:rPr>
                            <w:rFonts w:ascii="Garamond" w:eastAsia="Garamond" w:hAnsi="Garamond" w:cs="Garamond"/>
                            <w:sz w:val="20"/>
                            <w:szCs w:val="20"/>
                          </w:rPr>
                        </w:pPr>
                        <w:r>
                          <w:rPr>
                            <w:rFonts w:ascii="Garamond"/>
                            <w:b/>
                            <w:sz w:val="20"/>
                          </w:rPr>
                          <w:t>PS</w:t>
                        </w:r>
                      </w:p>
                    </w:tc>
                    <w:tc>
                      <w:tcPr>
                        <w:tcW w:w="503" w:type="dxa"/>
                        <w:tcBorders>
                          <w:top w:val="nil"/>
                          <w:left w:val="nil"/>
                          <w:bottom w:val="nil"/>
                          <w:right w:val="nil"/>
                        </w:tcBorders>
                      </w:tcPr>
                      <w:p w:rsidR="00F87A27" w:rsidRDefault="005A02C9">
                        <w:pPr>
                          <w:pStyle w:val="TableParagraph"/>
                          <w:spacing w:line="190" w:lineRule="exact"/>
                          <w:ind w:left="104"/>
                          <w:rPr>
                            <w:rFonts w:ascii="Garamond" w:eastAsia="Garamond" w:hAnsi="Garamond" w:cs="Garamond"/>
                            <w:sz w:val="20"/>
                            <w:szCs w:val="20"/>
                          </w:rPr>
                        </w:pPr>
                        <w:r>
                          <w:rPr>
                            <w:rFonts w:ascii="Garamond"/>
                            <w:b/>
                            <w:sz w:val="20"/>
                          </w:rPr>
                          <w:t>LD</w:t>
                        </w:r>
                      </w:p>
                    </w:tc>
                    <w:tc>
                      <w:tcPr>
                        <w:tcW w:w="427" w:type="dxa"/>
                        <w:tcBorders>
                          <w:top w:val="nil"/>
                          <w:left w:val="nil"/>
                          <w:bottom w:val="nil"/>
                          <w:right w:val="nil"/>
                        </w:tcBorders>
                      </w:tcPr>
                      <w:p w:rsidR="00F87A27" w:rsidRDefault="005A02C9">
                        <w:pPr>
                          <w:pStyle w:val="TableParagraph"/>
                          <w:spacing w:line="190" w:lineRule="exact"/>
                          <w:ind w:left="115"/>
                          <w:rPr>
                            <w:rFonts w:ascii="Garamond" w:eastAsia="Garamond" w:hAnsi="Garamond" w:cs="Garamond"/>
                            <w:sz w:val="20"/>
                            <w:szCs w:val="20"/>
                          </w:rPr>
                        </w:pPr>
                        <w:r>
                          <w:rPr>
                            <w:rFonts w:ascii="Garamond"/>
                            <w:b/>
                            <w:sz w:val="20"/>
                          </w:rPr>
                          <w:t>PV</w:t>
                        </w:r>
                      </w:p>
                    </w:tc>
                  </w:tr>
                  <w:tr w:rsidR="00F87A27">
                    <w:trPr>
                      <w:trHeight w:hRule="exact" w:val="220"/>
                    </w:trPr>
                    <w:tc>
                      <w:tcPr>
                        <w:tcW w:w="1176" w:type="dxa"/>
                        <w:tcBorders>
                          <w:top w:val="nil"/>
                          <w:left w:val="nil"/>
                          <w:bottom w:val="nil"/>
                          <w:right w:val="nil"/>
                        </w:tcBorders>
                      </w:tcPr>
                      <w:p w:rsidR="00F87A27" w:rsidRDefault="005A02C9">
                        <w:pPr>
                          <w:pStyle w:val="TableParagraph"/>
                          <w:spacing w:line="216" w:lineRule="exact"/>
                          <w:ind w:left="55"/>
                          <w:rPr>
                            <w:rFonts w:ascii="Garamond" w:eastAsia="Garamond" w:hAnsi="Garamond" w:cs="Garamond"/>
                            <w:sz w:val="20"/>
                            <w:szCs w:val="20"/>
                          </w:rPr>
                        </w:pPr>
                        <w:r>
                          <w:rPr>
                            <w:rFonts w:ascii="Garamond"/>
                            <w:sz w:val="20"/>
                          </w:rPr>
                          <w:t>Ensign</w:t>
                        </w:r>
                      </w:p>
                    </w:tc>
                    <w:tc>
                      <w:tcPr>
                        <w:tcW w:w="626" w:type="dxa"/>
                        <w:tcBorders>
                          <w:top w:val="nil"/>
                          <w:left w:val="nil"/>
                          <w:bottom w:val="nil"/>
                          <w:right w:val="nil"/>
                        </w:tcBorders>
                      </w:tcPr>
                      <w:p w:rsidR="00F87A27" w:rsidRDefault="005A02C9">
                        <w:pPr>
                          <w:pStyle w:val="TableParagraph"/>
                          <w:spacing w:line="216" w:lineRule="exact"/>
                          <w:ind w:left="362"/>
                          <w:rPr>
                            <w:rFonts w:ascii="Garamond" w:eastAsia="Garamond" w:hAnsi="Garamond" w:cs="Garamond"/>
                            <w:sz w:val="20"/>
                            <w:szCs w:val="20"/>
                          </w:rPr>
                        </w:pPr>
                        <w:r>
                          <w:rPr>
                            <w:rFonts w:ascii="Garamond"/>
                            <w:sz w:val="20"/>
                          </w:rPr>
                          <w:t>3</w:t>
                        </w:r>
                      </w:p>
                    </w:tc>
                    <w:tc>
                      <w:tcPr>
                        <w:tcW w:w="348" w:type="dxa"/>
                        <w:tcBorders>
                          <w:top w:val="nil"/>
                          <w:left w:val="nil"/>
                          <w:bottom w:val="nil"/>
                          <w:right w:val="nil"/>
                        </w:tcBorders>
                      </w:tcPr>
                      <w:p w:rsidR="00F87A27" w:rsidRDefault="005A02C9">
                        <w:pPr>
                          <w:pStyle w:val="TableParagraph"/>
                          <w:spacing w:line="216" w:lineRule="exact"/>
                          <w:ind w:left="50"/>
                          <w:rPr>
                            <w:rFonts w:ascii="Garamond" w:eastAsia="Garamond" w:hAnsi="Garamond" w:cs="Garamond"/>
                            <w:sz w:val="20"/>
                            <w:szCs w:val="20"/>
                          </w:rPr>
                        </w:pPr>
                        <w:r>
                          <w:rPr>
                            <w:rFonts w:ascii="Garamond"/>
                            <w:sz w:val="20"/>
                          </w:rPr>
                          <w:t>4</w:t>
                        </w:r>
                      </w:p>
                    </w:tc>
                    <w:tc>
                      <w:tcPr>
                        <w:tcW w:w="272" w:type="dxa"/>
                        <w:tcBorders>
                          <w:top w:val="nil"/>
                          <w:left w:val="nil"/>
                          <w:bottom w:val="nil"/>
                          <w:right w:val="nil"/>
                        </w:tcBorders>
                      </w:tcPr>
                      <w:p w:rsidR="00F87A27" w:rsidRDefault="005A02C9">
                        <w:pPr>
                          <w:pStyle w:val="TableParagraph"/>
                          <w:spacing w:line="216" w:lineRule="exact"/>
                          <w:ind w:left="27"/>
                          <w:rPr>
                            <w:rFonts w:ascii="Garamond" w:eastAsia="Garamond" w:hAnsi="Garamond" w:cs="Garamond"/>
                            <w:sz w:val="20"/>
                            <w:szCs w:val="20"/>
                          </w:rPr>
                        </w:pPr>
                        <w:r>
                          <w:rPr>
                            <w:rFonts w:ascii="Garamond"/>
                            <w:sz w:val="20"/>
                          </w:rPr>
                          <w:t>3</w:t>
                        </w:r>
                      </w:p>
                    </w:tc>
                    <w:tc>
                      <w:tcPr>
                        <w:tcW w:w="372" w:type="dxa"/>
                        <w:tcBorders>
                          <w:top w:val="nil"/>
                          <w:left w:val="nil"/>
                          <w:bottom w:val="nil"/>
                          <w:right w:val="nil"/>
                        </w:tcBorders>
                      </w:tcPr>
                      <w:p w:rsidR="00F87A27" w:rsidRDefault="005A02C9">
                        <w:pPr>
                          <w:pStyle w:val="TableParagraph"/>
                          <w:spacing w:line="216" w:lineRule="exact"/>
                          <w:ind w:left="158"/>
                          <w:rPr>
                            <w:rFonts w:ascii="Garamond" w:eastAsia="Garamond" w:hAnsi="Garamond" w:cs="Garamond"/>
                            <w:sz w:val="20"/>
                            <w:szCs w:val="20"/>
                          </w:rPr>
                        </w:pPr>
                        <w:r>
                          <w:rPr>
                            <w:rFonts w:ascii="Garamond"/>
                            <w:sz w:val="20"/>
                          </w:rPr>
                          <w:t>1</w:t>
                        </w:r>
                      </w:p>
                    </w:tc>
                    <w:tc>
                      <w:tcPr>
                        <w:tcW w:w="336" w:type="dxa"/>
                        <w:tcBorders>
                          <w:top w:val="nil"/>
                          <w:left w:val="nil"/>
                          <w:bottom w:val="nil"/>
                          <w:right w:val="nil"/>
                        </w:tcBorders>
                      </w:tcPr>
                      <w:p w:rsidR="00F87A27" w:rsidRDefault="005A02C9">
                        <w:pPr>
                          <w:pStyle w:val="TableParagraph"/>
                          <w:spacing w:line="216" w:lineRule="exact"/>
                          <w:ind w:right="14"/>
                          <w:jc w:val="center"/>
                          <w:rPr>
                            <w:rFonts w:ascii="Garamond" w:eastAsia="Garamond" w:hAnsi="Garamond" w:cs="Garamond"/>
                            <w:sz w:val="20"/>
                            <w:szCs w:val="20"/>
                          </w:rPr>
                        </w:pPr>
                        <w:r>
                          <w:rPr>
                            <w:rFonts w:ascii="Garamond"/>
                            <w:sz w:val="20"/>
                          </w:rPr>
                          <w:t>3</w:t>
                        </w:r>
                      </w:p>
                    </w:tc>
                    <w:tc>
                      <w:tcPr>
                        <w:tcW w:w="361" w:type="dxa"/>
                        <w:tcBorders>
                          <w:top w:val="nil"/>
                          <w:left w:val="nil"/>
                          <w:bottom w:val="nil"/>
                          <w:right w:val="nil"/>
                        </w:tcBorders>
                      </w:tcPr>
                      <w:p w:rsidR="00F87A27" w:rsidRDefault="005A02C9">
                        <w:pPr>
                          <w:pStyle w:val="TableParagraph"/>
                          <w:spacing w:line="216" w:lineRule="exact"/>
                          <w:ind w:left="187"/>
                          <w:rPr>
                            <w:rFonts w:ascii="Garamond" w:eastAsia="Garamond" w:hAnsi="Garamond" w:cs="Garamond"/>
                            <w:sz w:val="20"/>
                            <w:szCs w:val="20"/>
                          </w:rPr>
                        </w:pPr>
                        <w:r>
                          <w:rPr>
                            <w:rFonts w:ascii="Garamond"/>
                            <w:sz w:val="20"/>
                          </w:rPr>
                          <w:t>2</w:t>
                        </w:r>
                      </w:p>
                    </w:tc>
                    <w:tc>
                      <w:tcPr>
                        <w:tcW w:w="408" w:type="dxa"/>
                        <w:tcBorders>
                          <w:top w:val="nil"/>
                          <w:left w:val="nil"/>
                          <w:bottom w:val="nil"/>
                          <w:right w:val="nil"/>
                        </w:tcBorders>
                      </w:tcPr>
                      <w:p w:rsidR="00F87A27" w:rsidRDefault="005A02C9">
                        <w:pPr>
                          <w:pStyle w:val="TableParagraph"/>
                          <w:spacing w:line="216" w:lineRule="exact"/>
                          <w:ind w:left="18"/>
                          <w:jc w:val="center"/>
                          <w:rPr>
                            <w:rFonts w:ascii="Garamond" w:eastAsia="Garamond" w:hAnsi="Garamond" w:cs="Garamond"/>
                            <w:sz w:val="20"/>
                            <w:szCs w:val="20"/>
                          </w:rPr>
                        </w:pPr>
                        <w:r>
                          <w:rPr>
                            <w:rFonts w:ascii="Garamond"/>
                            <w:sz w:val="20"/>
                          </w:rPr>
                          <w:t>8</w:t>
                        </w:r>
                      </w:p>
                    </w:tc>
                    <w:tc>
                      <w:tcPr>
                        <w:tcW w:w="503" w:type="dxa"/>
                        <w:tcBorders>
                          <w:top w:val="nil"/>
                          <w:left w:val="nil"/>
                          <w:bottom w:val="nil"/>
                          <w:right w:val="nil"/>
                        </w:tcBorders>
                      </w:tcPr>
                      <w:p w:rsidR="00F87A27" w:rsidRDefault="005A02C9">
                        <w:pPr>
                          <w:pStyle w:val="TableParagraph"/>
                          <w:spacing w:line="216" w:lineRule="exact"/>
                          <w:ind w:left="14"/>
                          <w:jc w:val="center"/>
                          <w:rPr>
                            <w:rFonts w:ascii="Garamond" w:eastAsia="Garamond" w:hAnsi="Garamond" w:cs="Garamond"/>
                            <w:sz w:val="20"/>
                            <w:szCs w:val="20"/>
                          </w:rPr>
                        </w:pPr>
                        <w:r>
                          <w:rPr>
                            <w:rFonts w:ascii="Garamond"/>
                            <w:sz w:val="20"/>
                          </w:rPr>
                          <w:t>8</w:t>
                        </w:r>
                      </w:p>
                    </w:tc>
                    <w:tc>
                      <w:tcPr>
                        <w:tcW w:w="427" w:type="dxa"/>
                        <w:tcBorders>
                          <w:top w:val="nil"/>
                          <w:left w:val="nil"/>
                          <w:bottom w:val="nil"/>
                          <w:right w:val="nil"/>
                        </w:tcBorders>
                      </w:tcPr>
                      <w:p w:rsidR="00F87A27" w:rsidRDefault="005A02C9">
                        <w:pPr>
                          <w:pStyle w:val="TableParagraph"/>
                          <w:spacing w:line="216" w:lineRule="exact"/>
                          <w:ind w:left="182"/>
                          <w:rPr>
                            <w:rFonts w:ascii="Garamond" w:eastAsia="Garamond" w:hAnsi="Garamond" w:cs="Garamond"/>
                            <w:sz w:val="20"/>
                            <w:szCs w:val="20"/>
                          </w:rPr>
                        </w:pPr>
                        <w:r>
                          <w:rPr>
                            <w:rFonts w:ascii="Garamond"/>
                            <w:sz w:val="20"/>
                          </w:rPr>
                          <w:t>25</w:t>
                        </w:r>
                      </w:p>
                    </w:tc>
                  </w:tr>
                  <w:tr w:rsidR="00F87A27">
                    <w:trPr>
                      <w:trHeight w:hRule="exact" w:val="220"/>
                    </w:trPr>
                    <w:tc>
                      <w:tcPr>
                        <w:tcW w:w="1176" w:type="dxa"/>
                        <w:tcBorders>
                          <w:top w:val="nil"/>
                          <w:left w:val="nil"/>
                          <w:bottom w:val="nil"/>
                          <w:right w:val="nil"/>
                        </w:tcBorders>
                      </w:tcPr>
                      <w:p w:rsidR="00F87A27" w:rsidRDefault="005A02C9">
                        <w:pPr>
                          <w:pStyle w:val="TableParagraph"/>
                          <w:spacing w:line="216" w:lineRule="exact"/>
                          <w:ind w:left="55"/>
                          <w:rPr>
                            <w:rFonts w:ascii="Garamond" w:eastAsia="Garamond" w:hAnsi="Garamond" w:cs="Garamond"/>
                            <w:sz w:val="20"/>
                            <w:szCs w:val="20"/>
                          </w:rPr>
                        </w:pPr>
                        <w:r>
                          <w:rPr>
                            <w:rFonts w:ascii="Garamond"/>
                            <w:sz w:val="20"/>
                          </w:rPr>
                          <w:t>Lieutenant</w:t>
                        </w:r>
                      </w:p>
                    </w:tc>
                    <w:tc>
                      <w:tcPr>
                        <w:tcW w:w="626" w:type="dxa"/>
                        <w:tcBorders>
                          <w:top w:val="nil"/>
                          <w:left w:val="nil"/>
                          <w:bottom w:val="nil"/>
                          <w:right w:val="nil"/>
                        </w:tcBorders>
                      </w:tcPr>
                      <w:p w:rsidR="00F87A27" w:rsidRDefault="005A02C9">
                        <w:pPr>
                          <w:pStyle w:val="TableParagraph"/>
                          <w:spacing w:line="216" w:lineRule="exact"/>
                          <w:ind w:left="362"/>
                          <w:rPr>
                            <w:rFonts w:ascii="Garamond" w:eastAsia="Garamond" w:hAnsi="Garamond" w:cs="Garamond"/>
                            <w:sz w:val="20"/>
                            <w:szCs w:val="20"/>
                          </w:rPr>
                        </w:pPr>
                        <w:r>
                          <w:rPr>
                            <w:rFonts w:ascii="Garamond"/>
                            <w:sz w:val="20"/>
                          </w:rPr>
                          <w:t>4</w:t>
                        </w:r>
                      </w:p>
                    </w:tc>
                    <w:tc>
                      <w:tcPr>
                        <w:tcW w:w="348" w:type="dxa"/>
                        <w:tcBorders>
                          <w:top w:val="nil"/>
                          <w:left w:val="nil"/>
                          <w:bottom w:val="nil"/>
                          <w:right w:val="nil"/>
                        </w:tcBorders>
                      </w:tcPr>
                      <w:p w:rsidR="00F87A27" w:rsidRDefault="005A02C9">
                        <w:pPr>
                          <w:pStyle w:val="TableParagraph"/>
                          <w:spacing w:line="216" w:lineRule="exact"/>
                          <w:ind w:left="51"/>
                          <w:rPr>
                            <w:rFonts w:ascii="Garamond" w:eastAsia="Garamond" w:hAnsi="Garamond" w:cs="Garamond"/>
                            <w:sz w:val="20"/>
                            <w:szCs w:val="20"/>
                          </w:rPr>
                        </w:pPr>
                        <w:r>
                          <w:rPr>
                            <w:rFonts w:ascii="Garamond"/>
                            <w:sz w:val="20"/>
                          </w:rPr>
                          <w:t>4</w:t>
                        </w:r>
                      </w:p>
                    </w:tc>
                    <w:tc>
                      <w:tcPr>
                        <w:tcW w:w="272" w:type="dxa"/>
                        <w:tcBorders>
                          <w:top w:val="nil"/>
                          <w:left w:val="nil"/>
                          <w:bottom w:val="nil"/>
                          <w:right w:val="nil"/>
                        </w:tcBorders>
                      </w:tcPr>
                      <w:p w:rsidR="00F87A27" w:rsidRDefault="005A02C9">
                        <w:pPr>
                          <w:pStyle w:val="TableParagraph"/>
                          <w:spacing w:line="216" w:lineRule="exact"/>
                          <w:ind w:left="28"/>
                          <w:rPr>
                            <w:rFonts w:ascii="Garamond" w:eastAsia="Garamond" w:hAnsi="Garamond" w:cs="Garamond"/>
                            <w:sz w:val="20"/>
                            <w:szCs w:val="20"/>
                          </w:rPr>
                        </w:pPr>
                        <w:r>
                          <w:rPr>
                            <w:rFonts w:ascii="Garamond"/>
                            <w:sz w:val="20"/>
                          </w:rPr>
                          <w:t>3</w:t>
                        </w:r>
                      </w:p>
                    </w:tc>
                    <w:tc>
                      <w:tcPr>
                        <w:tcW w:w="372" w:type="dxa"/>
                        <w:tcBorders>
                          <w:top w:val="nil"/>
                          <w:left w:val="nil"/>
                          <w:bottom w:val="nil"/>
                          <w:right w:val="nil"/>
                        </w:tcBorders>
                      </w:tcPr>
                      <w:p w:rsidR="00F87A27" w:rsidRDefault="005A02C9">
                        <w:pPr>
                          <w:pStyle w:val="TableParagraph"/>
                          <w:spacing w:line="216" w:lineRule="exact"/>
                          <w:ind w:left="158"/>
                          <w:rPr>
                            <w:rFonts w:ascii="Garamond" w:eastAsia="Garamond" w:hAnsi="Garamond" w:cs="Garamond"/>
                            <w:sz w:val="20"/>
                            <w:szCs w:val="20"/>
                          </w:rPr>
                        </w:pPr>
                        <w:r>
                          <w:rPr>
                            <w:rFonts w:ascii="Garamond"/>
                            <w:sz w:val="20"/>
                          </w:rPr>
                          <w:t>2</w:t>
                        </w:r>
                      </w:p>
                    </w:tc>
                    <w:tc>
                      <w:tcPr>
                        <w:tcW w:w="336" w:type="dxa"/>
                        <w:tcBorders>
                          <w:top w:val="nil"/>
                          <w:left w:val="nil"/>
                          <w:bottom w:val="nil"/>
                          <w:right w:val="nil"/>
                        </w:tcBorders>
                      </w:tcPr>
                      <w:p w:rsidR="00F87A27" w:rsidRDefault="005A02C9">
                        <w:pPr>
                          <w:pStyle w:val="TableParagraph"/>
                          <w:spacing w:line="216" w:lineRule="exact"/>
                          <w:ind w:right="13"/>
                          <w:jc w:val="center"/>
                          <w:rPr>
                            <w:rFonts w:ascii="Garamond" w:eastAsia="Garamond" w:hAnsi="Garamond" w:cs="Garamond"/>
                            <w:sz w:val="20"/>
                            <w:szCs w:val="20"/>
                          </w:rPr>
                        </w:pPr>
                        <w:r>
                          <w:rPr>
                            <w:rFonts w:ascii="Garamond"/>
                            <w:sz w:val="20"/>
                          </w:rPr>
                          <w:t>4</w:t>
                        </w:r>
                      </w:p>
                    </w:tc>
                    <w:tc>
                      <w:tcPr>
                        <w:tcW w:w="361" w:type="dxa"/>
                        <w:tcBorders>
                          <w:top w:val="nil"/>
                          <w:left w:val="nil"/>
                          <w:bottom w:val="nil"/>
                          <w:right w:val="nil"/>
                        </w:tcBorders>
                      </w:tcPr>
                      <w:p w:rsidR="00F87A27" w:rsidRDefault="005A02C9">
                        <w:pPr>
                          <w:pStyle w:val="TableParagraph"/>
                          <w:spacing w:line="216" w:lineRule="exact"/>
                          <w:ind w:left="187"/>
                          <w:rPr>
                            <w:rFonts w:ascii="Garamond" w:eastAsia="Garamond" w:hAnsi="Garamond" w:cs="Garamond"/>
                            <w:sz w:val="20"/>
                            <w:szCs w:val="20"/>
                          </w:rPr>
                        </w:pPr>
                        <w:r>
                          <w:rPr>
                            <w:rFonts w:ascii="Garamond"/>
                            <w:sz w:val="20"/>
                          </w:rPr>
                          <w:t>3</w:t>
                        </w:r>
                      </w:p>
                    </w:tc>
                    <w:tc>
                      <w:tcPr>
                        <w:tcW w:w="408" w:type="dxa"/>
                        <w:tcBorders>
                          <w:top w:val="nil"/>
                          <w:left w:val="nil"/>
                          <w:bottom w:val="nil"/>
                          <w:right w:val="nil"/>
                        </w:tcBorders>
                      </w:tcPr>
                      <w:p w:rsidR="00F87A27" w:rsidRDefault="005A02C9">
                        <w:pPr>
                          <w:pStyle w:val="TableParagraph"/>
                          <w:spacing w:line="216" w:lineRule="exact"/>
                          <w:ind w:left="19"/>
                          <w:jc w:val="center"/>
                          <w:rPr>
                            <w:rFonts w:ascii="Garamond" w:eastAsia="Garamond" w:hAnsi="Garamond" w:cs="Garamond"/>
                            <w:sz w:val="20"/>
                            <w:szCs w:val="20"/>
                          </w:rPr>
                        </w:pPr>
                        <w:r>
                          <w:rPr>
                            <w:rFonts w:ascii="Garamond"/>
                            <w:sz w:val="20"/>
                          </w:rPr>
                          <w:t>8</w:t>
                        </w:r>
                      </w:p>
                    </w:tc>
                    <w:tc>
                      <w:tcPr>
                        <w:tcW w:w="503" w:type="dxa"/>
                        <w:tcBorders>
                          <w:top w:val="nil"/>
                          <w:left w:val="nil"/>
                          <w:bottom w:val="nil"/>
                          <w:right w:val="nil"/>
                        </w:tcBorders>
                      </w:tcPr>
                      <w:p w:rsidR="00F87A27" w:rsidRDefault="005A02C9">
                        <w:pPr>
                          <w:pStyle w:val="TableParagraph"/>
                          <w:spacing w:line="216" w:lineRule="exact"/>
                          <w:ind w:left="15"/>
                          <w:jc w:val="center"/>
                          <w:rPr>
                            <w:rFonts w:ascii="Garamond" w:eastAsia="Garamond" w:hAnsi="Garamond" w:cs="Garamond"/>
                            <w:sz w:val="20"/>
                            <w:szCs w:val="20"/>
                          </w:rPr>
                        </w:pPr>
                        <w:r>
                          <w:rPr>
                            <w:rFonts w:ascii="Garamond"/>
                            <w:sz w:val="20"/>
                          </w:rPr>
                          <w:t>8</w:t>
                        </w:r>
                      </w:p>
                    </w:tc>
                    <w:tc>
                      <w:tcPr>
                        <w:tcW w:w="427" w:type="dxa"/>
                        <w:tcBorders>
                          <w:top w:val="nil"/>
                          <w:left w:val="nil"/>
                          <w:bottom w:val="nil"/>
                          <w:right w:val="nil"/>
                        </w:tcBorders>
                      </w:tcPr>
                      <w:p w:rsidR="00F87A27" w:rsidRDefault="005A02C9">
                        <w:pPr>
                          <w:pStyle w:val="TableParagraph"/>
                          <w:spacing w:line="216" w:lineRule="exact"/>
                          <w:ind w:left="182"/>
                          <w:rPr>
                            <w:rFonts w:ascii="Garamond" w:eastAsia="Garamond" w:hAnsi="Garamond" w:cs="Garamond"/>
                            <w:sz w:val="20"/>
                            <w:szCs w:val="20"/>
                          </w:rPr>
                        </w:pPr>
                        <w:r>
                          <w:rPr>
                            <w:rFonts w:ascii="Garamond"/>
                            <w:sz w:val="20"/>
                          </w:rPr>
                          <w:t>35</w:t>
                        </w:r>
                      </w:p>
                    </w:tc>
                  </w:tr>
                  <w:tr w:rsidR="00F87A27">
                    <w:trPr>
                      <w:trHeight w:hRule="exact" w:val="310"/>
                    </w:trPr>
                    <w:tc>
                      <w:tcPr>
                        <w:tcW w:w="1176" w:type="dxa"/>
                        <w:tcBorders>
                          <w:top w:val="nil"/>
                          <w:left w:val="nil"/>
                          <w:bottom w:val="nil"/>
                          <w:right w:val="nil"/>
                        </w:tcBorders>
                      </w:tcPr>
                      <w:p w:rsidR="00F87A27" w:rsidRDefault="005A02C9">
                        <w:pPr>
                          <w:pStyle w:val="TableParagraph"/>
                          <w:spacing w:line="216" w:lineRule="exact"/>
                          <w:ind w:left="55"/>
                          <w:rPr>
                            <w:rFonts w:ascii="Garamond" w:eastAsia="Garamond" w:hAnsi="Garamond" w:cs="Garamond"/>
                            <w:sz w:val="20"/>
                            <w:szCs w:val="20"/>
                          </w:rPr>
                        </w:pPr>
                        <w:r>
                          <w:rPr>
                            <w:rFonts w:ascii="Garamond"/>
                            <w:sz w:val="20"/>
                          </w:rPr>
                          <w:t>Captain</w:t>
                        </w:r>
                      </w:p>
                    </w:tc>
                    <w:tc>
                      <w:tcPr>
                        <w:tcW w:w="626" w:type="dxa"/>
                        <w:tcBorders>
                          <w:top w:val="nil"/>
                          <w:left w:val="nil"/>
                          <w:bottom w:val="nil"/>
                          <w:right w:val="nil"/>
                        </w:tcBorders>
                      </w:tcPr>
                      <w:p w:rsidR="00F87A27" w:rsidRDefault="005A02C9">
                        <w:pPr>
                          <w:pStyle w:val="TableParagraph"/>
                          <w:spacing w:line="216" w:lineRule="exact"/>
                          <w:ind w:left="362"/>
                          <w:rPr>
                            <w:rFonts w:ascii="Garamond" w:eastAsia="Garamond" w:hAnsi="Garamond" w:cs="Garamond"/>
                            <w:sz w:val="20"/>
                            <w:szCs w:val="20"/>
                          </w:rPr>
                        </w:pPr>
                        <w:r>
                          <w:rPr>
                            <w:rFonts w:ascii="Garamond"/>
                            <w:sz w:val="20"/>
                          </w:rPr>
                          <w:t>4</w:t>
                        </w:r>
                      </w:p>
                    </w:tc>
                    <w:tc>
                      <w:tcPr>
                        <w:tcW w:w="348" w:type="dxa"/>
                        <w:tcBorders>
                          <w:top w:val="nil"/>
                          <w:left w:val="nil"/>
                          <w:bottom w:val="nil"/>
                          <w:right w:val="nil"/>
                        </w:tcBorders>
                      </w:tcPr>
                      <w:p w:rsidR="00F87A27" w:rsidRDefault="005A02C9">
                        <w:pPr>
                          <w:pStyle w:val="TableParagraph"/>
                          <w:spacing w:line="216" w:lineRule="exact"/>
                          <w:ind w:left="50"/>
                          <w:rPr>
                            <w:rFonts w:ascii="Garamond" w:eastAsia="Garamond" w:hAnsi="Garamond" w:cs="Garamond"/>
                            <w:sz w:val="20"/>
                            <w:szCs w:val="20"/>
                          </w:rPr>
                        </w:pPr>
                        <w:r>
                          <w:rPr>
                            <w:rFonts w:ascii="Garamond"/>
                            <w:sz w:val="20"/>
                          </w:rPr>
                          <w:t>4</w:t>
                        </w:r>
                      </w:p>
                    </w:tc>
                    <w:tc>
                      <w:tcPr>
                        <w:tcW w:w="272" w:type="dxa"/>
                        <w:tcBorders>
                          <w:top w:val="nil"/>
                          <w:left w:val="nil"/>
                          <w:bottom w:val="nil"/>
                          <w:right w:val="nil"/>
                        </w:tcBorders>
                      </w:tcPr>
                      <w:p w:rsidR="00F87A27" w:rsidRDefault="005A02C9">
                        <w:pPr>
                          <w:pStyle w:val="TableParagraph"/>
                          <w:spacing w:line="216" w:lineRule="exact"/>
                          <w:ind w:left="27"/>
                          <w:rPr>
                            <w:rFonts w:ascii="Garamond" w:eastAsia="Garamond" w:hAnsi="Garamond" w:cs="Garamond"/>
                            <w:sz w:val="20"/>
                            <w:szCs w:val="20"/>
                          </w:rPr>
                        </w:pPr>
                        <w:r>
                          <w:rPr>
                            <w:rFonts w:ascii="Garamond"/>
                            <w:sz w:val="20"/>
                          </w:rPr>
                          <w:t>3</w:t>
                        </w:r>
                      </w:p>
                    </w:tc>
                    <w:tc>
                      <w:tcPr>
                        <w:tcW w:w="372" w:type="dxa"/>
                        <w:tcBorders>
                          <w:top w:val="nil"/>
                          <w:left w:val="nil"/>
                          <w:bottom w:val="nil"/>
                          <w:right w:val="nil"/>
                        </w:tcBorders>
                      </w:tcPr>
                      <w:p w:rsidR="00F87A27" w:rsidRDefault="005A02C9">
                        <w:pPr>
                          <w:pStyle w:val="TableParagraph"/>
                          <w:spacing w:line="216" w:lineRule="exact"/>
                          <w:ind w:left="158"/>
                          <w:rPr>
                            <w:rFonts w:ascii="Garamond" w:eastAsia="Garamond" w:hAnsi="Garamond" w:cs="Garamond"/>
                            <w:sz w:val="20"/>
                            <w:szCs w:val="20"/>
                          </w:rPr>
                        </w:pPr>
                        <w:r>
                          <w:rPr>
                            <w:rFonts w:ascii="Garamond"/>
                            <w:sz w:val="20"/>
                          </w:rPr>
                          <w:t>3</w:t>
                        </w:r>
                      </w:p>
                    </w:tc>
                    <w:tc>
                      <w:tcPr>
                        <w:tcW w:w="336" w:type="dxa"/>
                        <w:tcBorders>
                          <w:top w:val="nil"/>
                          <w:left w:val="nil"/>
                          <w:bottom w:val="nil"/>
                          <w:right w:val="nil"/>
                        </w:tcBorders>
                      </w:tcPr>
                      <w:p w:rsidR="00F87A27" w:rsidRDefault="005A02C9">
                        <w:pPr>
                          <w:pStyle w:val="TableParagraph"/>
                          <w:spacing w:line="216" w:lineRule="exact"/>
                          <w:ind w:right="14"/>
                          <w:jc w:val="center"/>
                          <w:rPr>
                            <w:rFonts w:ascii="Garamond" w:eastAsia="Garamond" w:hAnsi="Garamond" w:cs="Garamond"/>
                            <w:sz w:val="20"/>
                            <w:szCs w:val="20"/>
                          </w:rPr>
                        </w:pPr>
                        <w:r>
                          <w:rPr>
                            <w:rFonts w:ascii="Garamond"/>
                            <w:sz w:val="20"/>
                          </w:rPr>
                          <w:t>5</w:t>
                        </w:r>
                      </w:p>
                    </w:tc>
                    <w:tc>
                      <w:tcPr>
                        <w:tcW w:w="361" w:type="dxa"/>
                        <w:tcBorders>
                          <w:top w:val="nil"/>
                          <w:left w:val="nil"/>
                          <w:bottom w:val="nil"/>
                          <w:right w:val="nil"/>
                        </w:tcBorders>
                      </w:tcPr>
                      <w:p w:rsidR="00F87A27" w:rsidRDefault="005A02C9">
                        <w:pPr>
                          <w:pStyle w:val="TableParagraph"/>
                          <w:spacing w:line="216" w:lineRule="exact"/>
                          <w:ind w:left="187"/>
                          <w:rPr>
                            <w:rFonts w:ascii="Garamond" w:eastAsia="Garamond" w:hAnsi="Garamond" w:cs="Garamond"/>
                            <w:sz w:val="20"/>
                            <w:szCs w:val="20"/>
                          </w:rPr>
                        </w:pPr>
                        <w:r>
                          <w:rPr>
                            <w:rFonts w:ascii="Garamond"/>
                            <w:sz w:val="20"/>
                          </w:rPr>
                          <w:t>4</w:t>
                        </w:r>
                      </w:p>
                    </w:tc>
                    <w:tc>
                      <w:tcPr>
                        <w:tcW w:w="408" w:type="dxa"/>
                        <w:tcBorders>
                          <w:top w:val="nil"/>
                          <w:left w:val="nil"/>
                          <w:bottom w:val="nil"/>
                          <w:right w:val="nil"/>
                        </w:tcBorders>
                      </w:tcPr>
                      <w:p w:rsidR="00F87A27" w:rsidRDefault="005A02C9">
                        <w:pPr>
                          <w:pStyle w:val="TableParagraph"/>
                          <w:spacing w:line="216" w:lineRule="exact"/>
                          <w:ind w:left="18"/>
                          <w:jc w:val="center"/>
                          <w:rPr>
                            <w:rFonts w:ascii="Garamond" w:eastAsia="Garamond" w:hAnsi="Garamond" w:cs="Garamond"/>
                            <w:sz w:val="20"/>
                            <w:szCs w:val="20"/>
                          </w:rPr>
                        </w:pPr>
                        <w:r>
                          <w:rPr>
                            <w:rFonts w:ascii="Garamond"/>
                            <w:sz w:val="20"/>
                          </w:rPr>
                          <w:t>8</w:t>
                        </w:r>
                      </w:p>
                    </w:tc>
                    <w:tc>
                      <w:tcPr>
                        <w:tcW w:w="503" w:type="dxa"/>
                        <w:tcBorders>
                          <w:top w:val="nil"/>
                          <w:left w:val="nil"/>
                          <w:bottom w:val="nil"/>
                          <w:right w:val="nil"/>
                        </w:tcBorders>
                      </w:tcPr>
                      <w:p w:rsidR="00F87A27" w:rsidRDefault="005A02C9">
                        <w:pPr>
                          <w:pStyle w:val="TableParagraph"/>
                          <w:spacing w:line="216" w:lineRule="exact"/>
                          <w:ind w:left="14"/>
                          <w:jc w:val="center"/>
                          <w:rPr>
                            <w:rFonts w:ascii="Garamond" w:eastAsia="Garamond" w:hAnsi="Garamond" w:cs="Garamond"/>
                            <w:sz w:val="20"/>
                            <w:szCs w:val="20"/>
                          </w:rPr>
                        </w:pPr>
                        <w:r>
                          <w:rPr>
                            <w:rFonts w:ascii="Garamond"/>
                            <w:sz w:val="20"/>
                          </w:rPr>
                          <w:t>9</w:t>
                        </w:r>
                      </w:p>
                    </w:tc>
                    <w:tc>
                      <w:tcPr>
                        <w:tcW w:w="427" w:type="dxa"/>
                        <w:tcBorders>
                          <w:top w:val="nil"/>
                          <w:left w:val="nil"/>
                          <w:bottom w:val="nil"/>
                          <w:right w:val="nil"/>
                        </w:tcBorders>
                      </w:tcPr>
                      <w:p w:rsidR="00F87A27" w:rsidRDefault="005A02C9">
                        <w:pPr>
                          <w:pStyle w:val="TableParagraph"/>
                          <w:spacing w:line="216" w:lineRule="exact"/>
                          <w:ind w:left="182"/>
                          <w:rPr>
                            <w:rFonts w:ascii="Garamond" w:eastAsia="Garamond" w:hAnsi="Garamond" w:cs="Garamond"/>
                            <w:sz w:val="20"/>
                            <w:szCs w:val="20"/>
                          </w:rPr>
                        </w:pPr>
                        <w:r>
                          <w:rPr>
                            <w:rFonts w:ascii="Garamond"/>
                            <w:sz w:val="20"/>
                          </w:rPr>
                          <w:t>50</w:t>
                        </w:r>
                      </w:p>
                    </w:tc>
                  </w:tr>
                </w:tbl>
                <w:p w:rsidR="00F87A27" w:rsidRDefault="00F87A27"/>
              </w:txbxContent>
            </v:textbox>
            <w10:wrap anchorx="page"/>
          </v:shape>
        </w:pict>
      </w:r>
      <w:r w:rsidR="005A02C9">
        <w:t>The</w:t>
      </w:r>
      <w:r w:rsidR="005A02C9">
        <w:rPr>
          <w:spacing w:val="6"/>
        </w:rPr>
        <w:t xml:space="preserve"> </w:t>
      </w:r>
      <w:r w:rsidR="005A02C9">
        <w:t>Mobile</w:t>
      </w:r>
      <w:r w:rsidR="005A02C9">
        <w:rPr>
          <w:spacing w:val="6"/>
        </w:rPr>
        <w:t xml:space="preserve"> </w:t>
      </w:r>
      <w:r w:rsidR="005A02C9">
        <w:t>Suit</w:t>
      </w:r>
      <w:r w:rsidR="005A02C9">
        <w:rPr>
          <w:spacing w:val="6"/>
        </w:rPr>
        <w:t xml:space="preserve"> </w:t>
      </w:r>
      <w:r w:rsidR="005A02C9">
        <w:rPr>
          <w:spacing w:val="-1"/>
        </w:rPr>
        <w:t>Federation</w:t>
      </w:r>
      <w:r w:rsidR="005A02C9">
        <w:rPr>
          <w:spacing w:val="6"/>
        </w:rPr>
        <w:t xml:space="preserve"> </w:t>
      </w:r>
      <w:r w:rsidR="005A02C9">
        <w:t>Pilot</w:t>
      </w:r>
      <w:r w:rsidR="005A02C9">
        <w:rPr>
          <w:spacing w:val="6"/>
        </w:rPr>
        <w:t xml:space="preserve"> </w:t>
      </w:r>
      <w:r w:rsidR="005A02C9">
        <w:t>list</w:t>
      </w:r>
      <w:r w:rsidR="005A02C9">
        <w:rPr>
          <w:spacing w:val="25"/>
        </w:rPr>
        <w:t xml:space="preserve"> </w:t>
      </w:r>
      <w:r w:rsidR="005A02C9">
        <w:t>Headquarters</w:t>
      </w:r>
      <w:r w:rsidR="005A02C9">
        <w:rPr>
          <w:spacing w:val="6"/>
        </w:rPr>
        <w:t xml:space="preserve"> </w:t>
      </w:r>
      <w:r w:rsidR="005A02C9">
        <w:t>-</w:t>
      </w:r>
      <w:r w:rsidR="005A02C9">
        <w:rPr>
          <w:spacing w:val="6"/>
        </w:rPr>
        <w:t xml:space="preserve"> </w:t>
      </w:r>
      <w:r w:rsidR="005A02C9">
        <w:rPr>
          <w:spacing w:val="-5"/>
        </w:rPr>
        <w:t>Team</w:t>
      </w:r>
      <w:r w:rsidR="005A02C9">
        <w:rPr>
          <w:spacing w:val="6"/>
        </w:rPr>
        <w:t xml:space="preserve"> </w:t>
      </w:r>
      <w:r w:rsidR="005A02C9">
        <w:t>Leader</w:t>
      </w:r>
    </w:p>
    <w:p w:rsidR="00F87A27" w:rsidRDefault="00F87A27">
      <w:pPr>
        <w:rPr>
          <w:rFonts w:ascii="Garamond" w:eastAsia="Garamond" w:hAnsi="Garamond" w:cs="Garamond"/>
          <w:b/>
          <w:bCs/>
          <w:sz w:val="20"/>
          <w:szCs w:val="20"/>
        </w:rPr>
      </w:pPr>
    </w:p>
    <w:p w:rsidR="00F87A27" w:rsidRDefault="00F87A27">
      <w:pPr>
        <w:rPr>
          <w:rFonts w:ascii="Garamond" w:eastAsia="Garamond" w:hAnsi="Garamond" w:cs="Garamond"/>
          <w:b/>
          <w:bCs/>
          <w:sz w:val="20"/>
          <w:szCs w:val="20"/>
        </w:rPr>
      </w:pPr>
    </w:p>
    <w:p w:rsidR="00F87A27" w:rsidRDefault="00F87A27">
      <w:pPr>
        <w:rPr>
          <w:rFonts w:ascii="Garamond" w:eastAsia="Garamond" w:hAnsi="Garamond" w:cs="Garamond"/>
          <w:b/>
          <w:bCs/>
          <w:sz w:val="20"/>
          <w:szCs w:val="20"/>
        </w:rPr>
      </w:pPr>
    </w:p>
    <w:p w:rsidR="00F87A27" w:rsidRDefault="00F87A27">
      <w:pPr>
        <w:spacing w:before="11"/>
        <w:rPr>
          <w:rFonts w:ascii="Garamond" w:eastAsia="Garamond" w:hAnsi="Garamond" w:cs="Garamond"/>
          <w:b/>
          <w:bCs/>
          <w:sz w:val="18"/>
          <w:szCs w:val="18"/>
        </w:rPr>
      </w:pPr>
    </w:p>
    <w:p w:rsidR="00F87A27" w:rsidRDefault="005A02C9">
      <w:pPr>
        <w:ind w:left="159"/>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rsidR="00F87A27" w:rsidRDefault="00F87A27">
      <w:pPr>
        <w:spacing w:before="10"/>
        <w:rPr>
          <w:rFonts w:ascii="Garamond" w:eastAsia="Garamond" w:hAnsi="Garamond" w:cs="Garamond"/>
          <w:i/>
          <w:sz w:val="18"/>
          <w:szCs w:val="18"/>
        </w:rPr>
      </w:pPr>
    </w:p>
    <w:p w:rsidR="00F87A27" w:rsidRDefault="005A02C9">
      <w:pPr>
        <w:spacing w:line="218" w:lineRule="exact"/>
        <w:ind w:left="159" w:right="5777"/>
        <w:rPr>
          <w:rFonts w:ascii="Garamond" w:eastAsia="Garamond" w:hAnsi="Garamond" w:cs="Garamond"/>
          <w:sz w:val="20"/>
          <w:szCs w:val="20"/>
        </w:rPr>
      </w:pPr>
      <w:r>
        <w:rPr>
          <w:rFonts w:ascii="Garamond"/>
          <w:b/>
          <w:spacing w:val="2"/>
          <w:sz w:val="20"/>
        </w:rPr>
        <w:t>Mobile</w:t>
      </w:r>
      <w:r>
        <w:rPr>
          <w:rFonts w:ascii="Garamond"/>
          <w:b/>
          <w:sz w:val="20"/>
        </w:rPr>
        <w:t xml:space="preserve">  </w:t>
      </w:r>
      <w:r>
        <w:rPr>
          <w:rFonts w:ascii="Garamond"/>
          <w:b/>
          <w:spacing w:val="4"/>
          <w:sz w:val="20"/>
        </w:rPr>
        <w:t xml:space="preserve"> </w:t>
      </w:r>
      <w:r>
        <w:rPr>
          <w:rFonts w:ascii="Garamond"/>
          <w:b/>
          <w:spacing w:val="2"/>
          <w:sz w:val="20"/>
        </w:rPr>
        <w:t>Suit</w:t>
      </w:r>
      <w:r>
        <w:rPr>
          <w:rFonts w:ascii="Garamond"/>
          <w:b/>
          <w:sz w:val="20"/>
        </w:rPr>
        <w:t xml:space="preserve">  </w:t>
      </w:r>
      <w:r>
        <w:rPr>
          <w:rFonts w:ascii="Garamond"/>
          <w:b/>
          <w:spacing w:val="4"/>
          <w:sz w:val="20"/>
        </w:rPr>
        <w:t xml:space="preserve"> </w:t>
      </w:r>
      <w:r>
        <w:rPr>
          <w:rFonts w:ascii="Garamond"/>
          <w:b/>
          <w:spacing w:val="2"/>
          <w:sz w:val="20"/>
        </w:rPr>
        <w:t>Options:</w:t>
      </w:r>
      <w:r>
        <w:rPr>
          <w:rFonts w:ascii="Garamond"/>
          <w:b/>
          <w:sz w:val="20"/>
        </w:rPr>
        <w:t xml:space="preserve">  </w:t>
      </w:r>
      <w:r>
        <w:rPr>
          <w:rFonts w:ascii="Garamond"/>
          <w:b/>
          <w:spacing w:val="8"/>
          <w:sz w:val="20"/>
        </w:rPr>
        <w:t xml:space="preserve"> </w:t>
      </w:r>
      <w:r>
        <w:rPr>
          <w:rFonts w:ascii="Garamond"/>
          <w:i/>
          <w:spacing w:val="2"/>
          <w:sz w:val="20"/>
        </w:rPr>
        <w:t>RGM(E)-79</w:t>
      </w:r>
      <w:r>
        <w:rPr>
          <w:rFonts w:ascii="Garamond"/>
          <w:i/>
          <w:sz w:val="20"/>
        </w:rPr>
        <w:t xml:space="preserve">  </w:t>
      </w:r>
      <w:r>
        <w:rPr>
          <w:rFonts w:ascii="Garamond"/>
          <w:i/>
          <w:spacing w:val="4"/>
          <w:sz w:val="20"/>
        </w:rPr>
        <w:t xml:space="preserve"> </w:t>
      </w:r>
      <w:r>
        <w:rPr>
          <w:rFonts w:ascii="Garamond"/>
          <w:i/>
          <w:spacing w:val="2"/>
          <w:sz w:val="20"/>
        </w:rPr>
        <w:t>GM,</w:t>
      </w:r>
      <w:r>
        <w:rPr>
          <w:rFonts w:ascii="Garamond"/>
          <w:i/>
          <w:sz w:val="20"/>
        </w:rPr>
        <w:t xml:space="preserve">  </w:t>
      </w:r>
      <w:r>
        <w:rPr>
          <w:rFonts w:ascii="Garamond"/>
          <w:i/>
          <w:spacing w:val="4"/>
          <w:sz w:val="20"/>
        </w:rPr>
        <w:t xml:space="preserve"> </w:t>
      </w:r>
      <w:r>
        <w:rPr>
          <w:rFonts w:ascii="Garamond"/>
          <w:i/>
          <w:spacing w:val="3"/>
          <w:sz w:val="20"/>
        </w:rPr>
        <w:t>RGM-79(G)</w:t>
      </w:r>
      <w:r>
        <w:rPr>
          <w:rFonts w:ascii="Garamond"/>
          <w:i/>
          <w:spacing w:val="33"/>
          <w:sz w:val="20"/>
        </w:rPr>
        <w:t xml:space="preserve"> </w:t>
      </w:r>
      <w:r>
        <w:rPr>
          <w:rFonts w:ascii="Garamond"/>
          <w:i/>
          <w:spacing w:val="2"/>
          <w:sz w:val="20"/>
        </w:rPr>
        <w:t>GM,</w:t>
      </w:r>
      <w:r>
        <w:rPr>
          <w:rFonts w:ascii="Garamond"/>
          <w:i/>
          <w:spacing w:val="7"/>
          <w:sz w:val="20"/>
        </w:rPr>
        <w:t xml:space="preserve"> </w:t>
      </w:r>
      <w:r>
        <w:rPr>
          <w:rFonts w:ascii="Garamond"/>
          <w:i/>
          <w:sz w:val="20"/>
        </w:rPr>
        <w:t>RX-79(G)</w:t>
      </w:r>
      <w:r>
        <w:rPr>
          <w:rFonts w:ascii="Garamond"/>
          <w:i/>
          <w:spacing w:val="5"/>
          <w:sz w:val="20"/>
        </w:rPr>
        <w:t xml:space="preserve"> </w:t>
      </w:r>
      <w:r>
        <w:rPr>
          <w:rFonts w:ascii="Garamond"/>
          <w:i/>
          <w:sz w:val="20"/>
        </w:rPr>
        <w:t>Gundam,</w:t>
      </w:r>
      <w:r>
        <w:rPr>
          <w:rFonts w:ascii="Garamond"/>
          <w:i/>
          <w:spacing w:val="5"/>
          <w:sz w:val="20"/>
        </w:rPr>
        <w:t xml:space="preserve"> </w:t>
      </w:r>
      <w:r>
        <w:rPr>
          <w:rFonts w:ascii="Garamond"/>
          <w:i/>
          <w:sz w:val="20"/>
        </w:rPr>
        <w:t>RX-79</w:t>
      </w:r>
      <w:r>
        <w:rPr>
          <w:rFonts w:ascii="Garamond"/>
          <w:i/>
          <w:spacing w:val="4"/>
          <w:sz w:val="20"/>
        </w:rPr>
        <w:t xml:space="preserve"> </w:t>
      </w:r>
      <w:r>
        <w:rPr>
          <w:rFonts w:ascii="Garamond"/>
          <w:i/>
          <w:sz w:val="20"/>
        </w:rPr>
        <w:t>(G)</w:t>
      </w:r>
      <w:r>
        <w:rPr>
          <w:rFonts w:ascii="Garamond"/>
          <w:i/>
          <w:spacing w:val="5"/>
          <w:sz w:val="20"/>
        </w:rPr>
        <w:t xml:space="preserve"> </w:t>
      </w:r>
      <w:r>
        <w:rPr>
          <w:rFonts w:ascii="Garamond"/>
          <w:i/>
          <w:sz w:val="20"/>
        </w:rPr>
        <w:t>Ez8</w:t>
      </w:r>
      <w:r>
        <w:rPr>
          <w:rFonts w:ascii="Garamond"/>
          <w:i/>
          <w:spacing w:val="4"/>
          <w:sz w:val="20"/>
        </w:rPr>
        <w:t xml:space="preserve"> </w:t>
      </w:r>
      <w:r>
        <w:rPr>
          <w:rFonts w:ascii="Garamond"/>
          <w:i/>
          <w:sz w:val="20"/>
        </w:rPr>
        <w:t>Gundam</w:t>
      </w:r>
      <w:r>
        <w:rPr>
          <w:rFonts w:ascii="Garamond"/>
          <w:i/>
          <w:spacing w:val="5"/>
          <w:sz w:val="20"/>
        </w:rPr>
        <w:t xml:space="preserve"> </w:t>
      </w:r>
      <w:r>
        <w:rPr>
          <w:rFonts w:ascii="Garamond"/>
          <w:i/>
          <w:sz w:val="20"/>
        </w:rPr>
        <w:t>Extra</w:t>
      </w:r>
      <w:r>
        <w:rPr>
          <w:rFonts w:ascii="Garamond"/>
          <w:i/>
          <w:spacing w:val="4"/>
          <w:sz w:val="20"/>
        </w:rPr>
        <w:t xml:space="preserve"> </w:t>
      </w:r>
      <w:r>
        <w:rPr>
          <w:rFonts w:ascii="Garamond"/>
          <w:i/>
          <w:spacing w:val="-1"/>
          <w:sz w:val="20"/>
        </w:rPr>
        <w:t>Zero-Eight,</w:t>
      </w:r>
      <w:r>
        <w:rPr>
          <w:rFonts w:ascii="Garamond"/>
          <w:i/>
          <w:spacing w:val="30"/>
          <w:sz w:val="20"/>
        </w:rPr>
        <w:t xml:space="preserve"> </w:t>
      </w:r>
      <w:r>
        <w:rPr>
          <w:rFonts w:ascii="Garamond"/>
          <w:i/>
          <w:sz w:val="20"/>
        </w:rPr>
        <w:t>or RX-78-2 Gundam</w:t>
      </w:r>
    </w:p>
    <w:p w:rsidR="00F87A27" w:rsidRDefault="005A02C9">
      <w:pPr>
        <w:spacing w:before="9" w:line="256" w:lineRule="auto"/>
        <w:ind w:left="159" w:right="5617"/>
        <w:jc w:val="both"/>
        <w:rPr>
          <w:rFonts w:ascii="Garamond" w:eastAsia="Garamond" w:hAnsi="Garamond" w:cs="Garamond"/>
          <w:sz w:val="20"/>
          <w:szCs w:val="20"/>
        </w:rPr>
      </w:pPr>
      <w:r>
        <w:rPr>
          <w:rFonts w:ascii="Garamond"/>
          <w:b/>
          <w:sz w:val="20"/>
        </w:rPr>
        <w:t>Independent</w:t>
      </w:r>
      <w:r>
        <w:rPr>
          <w:rFonts w:ascii="Garamond"/>
          <w:b/>
          <w:spacing w:val="10"/>
          <w:sz w:val="20"/>
        </w:rPr>
        <w:t xml:space="preserve"> </w:t>
      </w:r>
      <w:r>
        <w:rPr>
          <w:rFonts w:ascii="Garamond"/>
          <w:b/>
          <w:sz w:val="20"/>
        </w:rPr>
        <w:t>Character:</w:t>
      </w:r>
      <w:r>
        <w:rPr>
          <w:rFonts w:ascii="Garamond"/>
          <w:b/>
          <w:spacing w:val="9"/>
          <w:sz w:val="20"/>
        </w:rPr>
        <w:t xml:space="preserve"> </w:t>
      </w:r>
      <w:r>
        <w:rPr>
          <w:rFonts w:ascii="Garamond"/>
          <w:i/>
          <w:sz w:val="20"/>
        </w:rPr>
        <w:t>The</w:t>
      </w:r>
      <w:r>
        <w:rPr>
          <w:rFonts w:ascii="Garamond"/>
          <w:i/>
          <w:spacing w:val="10"/>
          <w:sz w:val="20"/>
        </w:rPr>
        <w:t xml:space="preserve"> </w:t>
      </w:r>
      <w:r>
        <w:rPr>
          <w:rFonts w:ascii="Garamond"/>
          <w:i/>
          <w:spacing w:val="-2"/>
          <w:sz w:val="20"/>
        </w:rPr>
        <w:t>Team</w:t>
      </w:r>
      <w:r>
        <w:rPr>
          <w:rFonts w:ascii="Garamond"/>
          <w:i/>
          <w:spacing w:val="10"/>
          <w:sz w:val="20"/>
        </w:rPr>
        <w:t xml:space="preserve"> </w:t>
      </w:r>
      <w:r>
        <w:rPr>
          <w:rFonts w:ascii="Garamond"/>
          <w:i/>
          <w:sz w:val="20"/>
        </w:rPr>
        <w:t>Leader</w:t>
      </w:r>
      <w:r>
        <w:rPr>
          <w:rFonts w:ascii="Garamond"/>
          <w:i/>
          <w:spacing w:val="10"/>
          <w:sz w:val="20"/>
        </w:rPr>
        <w:t xml:space="preserve"> </w:t>
      </w:r>
      <w:r>
        <w:rPr>
          <w:rFonts w:ascii="Garamond"/>
          <w:i/>
          <w:sz w:val="20"/>
        </w:rPr>
        <w:t>is</w:t>
      </w:r>
      <w:r>
        <w:rPr>
          <w:rFonts w:ascii="Garamond"/>
          <w:i/>
          <w:spacing w:val="10"/>
          <w:sz w:val="20"/>
        </w:rPr>
        <w:t xml:space="preserve"> </w:t>
      </w:r>
      <w:r>
        <w:rPr>
          <w:rFonts w:ascii="Garamond"/>
          <w:i/>
          <w:sz w:val="20"/>
        </w:rPr>
        <w:t>an</w:t>
      </w:r>
      <w:r>
        <w:rPr>
          <w:rFonts w:ascii="Garamond"/>
          <w:i/>
          <w:spacing w:val="10"/>
          <w:sz w:val="20"/>
        </w:rPr>
        <w:t xml:space="preserve"> </w:t>
      </w:r>
      <w:r>
        <w:rPr>
          <w:rFonts w:ascii="Garamond"/>
          <w:i/>
          <w:sz w:val="20"/>
        </w:rPr>
        <w:t>Independent</w:t>
      </w:r>
      <w:r>
        <w:rPr>
          <w:rFonts w:ascii="Garamond"/>
          <w:i/>
          <w:spacing w:val="10"/>
          <w:sz w:val="20"/>
        </w:rPr>
        <w:t xml:space="preserve"> </w:t>
      </w:r>
      <w:r>
        <w:rPr>
          <w:rFonts w:ascii="Garamond"/>
          <w:i/>
          <w:sz w:val="20"/>
        </w:rPr>
        <w:t>Character</w:t>
      </w:r>
      <w:r>
        <w:rPr>
          <w:rFonts w:ascii="Garamond"/>
          <w:i/>
          <w:spacing w:val="23"/>
          <w:sz w:val="20"/>
        </w:rPr>
        <w:t xml:space="preserve"> </w:t>
      </w:r>
      <w:r>
        <w:rPr>
          <w:rFonts w:ascii="Garamond"/>
          <w:i/>
          <w:sz w:val="20"/>
        </w:rPr>
        <w:t>and</w:t>
      </w:r>
      <w:r>
        <w:rPr>
          <w:rFonts w:ascii="Garamond"/>
          <w:i/>
          <w:spacing w:val="12"/>
          <w:sz w:val="20"/>
        </w:rPr>
        <w:t xml:space="preserve"> </w:t>
      </w:r>
      <w:r>
        <w:rPr>
          <w:rFonts w:ascii="Garamond"/>
          <w:i/>
          <w:sz w:val="20"/>
        </w:rPr>
        <w:t>follows</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independent</w:t>
      </w:r>
      <w:r>
        <w:rPr>
          <w:rFonts w:ascii="Garamond"/>
          <w:i/>
          <w:spacing w:val="12"/>
          <w:sz w:val="20"/>
        </w:rPr>
        <w:t xml:space="preserve"> </w:t>
      </w:r>
      <w:r>
        <w:rPr>
          <w:rFonts w:ascii="Garamond"/>
          <w:i/>
          <w:sz w:val="20"/>
        </w:rPr>
        <w:t>character</w:t>
      </w:r>
      <w:r>
        <w:rPr>
          <w:rFonts w:ascii="Garamond"/>
          <w:i/>
          <w:spacing w:val="12"/>
          <w:sz w:val="20"/>
        </w:rPr>
        <w:t xml:space="preserve"> </w:t>
      </w:r>
      <w:r>
        <w:rPr>
          <w:rFonts w:ascii="Garamond"/>
          <w:i/>
          <w:sz w:val="20"/>
        </w:rPr>
        <w:t>special</w:t>
      </w:r>
      <w:r>
        <w:rPr>
          <w:rFonts w:ascii="Garamond"/>
          <w:i/>
          <w:spacing w:val="12"/>
          <w:sz w:val="20"/>
        </w:rPr>
        <w:t xml:space="preserve"> </w:t>
      </w:r>
      <w:r>
        <w:rPr>
          <w:rFonts w:ascii="Garamond"/>
          <w:i/>
          <w:sz w:val="20"/>
        </w:rPr>
        <w:t>rules</w:t>
      </w:r>
      <w:r>
        <w:rPr>
          <w:rFonts w:ascii="Garamond"/>
          <w:i/>
          <w:spacing w:val="12"/>
          <w:sz w:val="20"/>
        </w:rPr>
        <w:t xml:space="preserve"> </w:t>
      </w:r>
      <w:r>
        <w:rPr>
          <w:rFonts w:ascii="Garamond"/>
          <w:i/>
          <w:sz w:val="20"/>
        </w:rPr>
        <w:t>in</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pacing w:val="-2"/>
          <w:sz w:val="20"/>
        </w:rPr>
        <w:t>Warhammer</w:t>
      </w:r>
      <w:r>
        <w:rPr>
          <w:rFonts w:ascii="Garamond"/>
          <w:i/>
          <w:spacing w:val="12"/>
          <w:sz w:val="20"/>
        </w:rPr>
        <w:t xml:space="preserve"> </w:t>
      </w:r>
      <w:r>
        <w:rPr>
          <w:rFonts w:ascii="Garamond"/>
          <w:i/>
          <w:sz w:val="20"/>
        </w:rPr>
        <w:t>40,000</w:t>
      </w:r>
      <w:r>
        <w:rPr>
          <w:rFonts w:ascii="Garamond"/>
          <w:i/>
          <w:spacing w:val="26"/>
          <w:sz w:val="20"/>
        </w:rPr>
        <w:t xml:space="preserve"> </w:t>
      </w:r>
      <w:r>
        <w:rPr>
          <w:rFonts w:ascii="Garamond"/>
          <w:i/>
          <w:spacing w:val="-1"/>
          <w:sz w:val="20"/>
        </w:rPr>
        <w:t>rulebook.</w:t>
      </w: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sz w:val="20"/>
          <w:szCs w:val="20"/>
        </w:rPr>
        <w:sectPr w:rsidR="00F87A27">
          <w:pgSz w:w="12240" w:h="15840"/>
          <w:pgMar w:top="640" w:right="620" w:bottom="280" w:left="580" w:header="720" w:footer="720" w:gutter="0"/>
          <w:cols w:space="720"/>
        </w:sectPr>
      </w:pPr>
    </w:p>
    <w:p w:rsidR="00F87A27" w:rsidRDefault="00F87A27">
      <w:pPr>
        <w:spacing w:before="8"/>
        <w:rPr>
          <w:rFonts w:ascii="Garamond" w:eastAsia="Garamond" w:hAnsi="Garamond" w:cs="Garamond"/>
          <w:i/>
          <w:sz w:val="20"/>
          <w:szCs w:val="20"/>
        </w:rPr>
      </w:pPr>
    </w:p>
    <w:p w:rsidR="00F87A27" w:rsidRDefault="005A02C9">
      <w:pPr>
        <w:pStyle w:val="Heading2"/>
        <w:spacing w:line="265" w:lineRule="exact"/>
        <w:ind w:left="160"/>
        <w:rPr>
          <w:b w:val="0"/>
          <w:bCs w:val="0"/>
        </w:rPr>
      </w:pPr>
      <w:r>
        <w:t>Elite</w:t>
      </w:r>
    </w:p>
    <w:p w:rsidR="00F87A27" w:rsidRDefault="005A02C9">
      <w:pPr>
        <w:spacing w:line="264" w:lineRule="exact"/>
        <w:ind w:left="160"/>
        <w:rPr>
          <w:rFonts w:ascii="Garamond" w:eastAsia="Garamond" w:hAnsi="Garamond" w:cs="Garamond"/>
          <w:sz w:val="24"/>
          <w:szCs w:val="24"/>
        </w:rPr>
      </w:pPr>
      <w:r>
        <w:rPr>
          <w:rFonts w:ascii="Garamond"/>
          <w:b/>
          <w:spacing w:val="-3"/>
          <w:sz w:val="24"/>
        </w:rPr>
        <w:t>Veteran</w:t>
      </w:r>
      <w:r>
        <w:rPr>
          <w:rFonts w:ascii="Garamond"/>
          <w:b/>
          <w:spacing w:val="6"/>
          <w:sz w:val="24"/>
        </w:rPr>
        <w:t xml:space="preserve"> </w:t>
      </w:r>
      <w:r>
        <w:rPr>
          <w:rFonts w:ascii="Garamond"/>
          <w:b/>
          <w:sz w:val="24"/>
        </w:rPr>
        <w:t>Pilots</w:t>
      </w:r>
    </w:p>
    <w:p w:rsidR="00F87A27" w:rsidRDefault="005A02C9">
      <w:pPr>
        <w:pStyle w:val="Heading4"/>
        <w:tabs>
          <w:tab w:val="left" w:pos="3249"/>
          <w:tab w:val="left" w:pos="3993"/>
          <w:tab w:val="left" w:pos="4508"/>
        </w:tabs>
        <w:spacing w:line="222" w:lineRule="exact"/>
        <w:ind w:left="1466"/>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r>
        <w:tab/>
        <w:t>PV</w:t>
      </w:r>
    </w:p>
    <w:p w:rsidR="00F87A27" w:rsidRDefault="005A02C9">
      <w:pPr>
        <w:pStyle w:val="BodyText"/>
        <w:tabs>
          <w:tab w:val="left" w:pos="1564"/>
          <w:tab w:val="left" w:pos="1879"/>
          <w:tab w:val="left" w:pos="2203"/>
          <w:tab w:val="left" w:pos="2526"/>
          <w:tab w:val="left" w:pos="2852"/>
          <w:tab w:val="left" w:pos="3263"/>
          <w:tab w:val="left" w:pos="3603"/>
          <w:tab w:val="left" w:pos="4042"/>
          <w:tab w:val="left" w:pos="4516"/>
        </w:tabs>
        <w:spacing w:line="180" w:lineRule="exact"/>
        <w:ind w:left="159"/>
      </w:pPr>
      <w:r>
        <w:t>Veteran</w:t>
      </w:r>
      <w:r>
        <w:rPr>
          <w:spacing w:val="4"/>
        </w:rPr>
        <w:t xml:space="preserve"> </w:t>
      </w:r>
      <w:r>
        <w:t>Pilot</w:t>
      </w:r>
      <w:r>
        <w:tab/>
      </w:r>
      <w:r>
        <w:rPr>
          <w:w w:val="95"/>
        </w:rPr>
        <w:t>4</w:t>
      </w:r>
      <w:r>
        <w:rPr>
          <w:w w:val="95"/>
        </w:rPr>
        <w:tab/>
        <w:t>4</w:t>
      </w:r>
      <w:r>
        <w:rPr>
          <w:w w:val="95"/>
        </w:rPr>
        <w:tab/>
        <w:t>3</w:t>
      </w:r>
      <w:r>
        <w:rPr>
          <w:w w:val="95"/>
        </w:rPr>
        <w:tab/>
        <w:t>1</w:t>
      </w:r>
      <w:r>
        <w:rPr>
          <w:w w:val="95"/>
        </w:rPr>
        <w:tab/>
        <w:t>3</w:t>
      </w:r>
      <w:r>
        <w:rPr>
          <w:w w:val="95"/>
        </w:rPr>
        <w:tab/>
        <w:t>2</w:t>
      </w:r>
      <w:r>
        <w:rPr>
          <w:w w:val="95"/>
        </w:rPr>
        <w:tab/>
        <w:t>8</w:t>
      </w:r>
      <w:r>
        <w:rPr>
          <w:w w:val="95"/>
        </w:rPr>
        <w:tab/>
        <w:t>7</w:t>
      </w:r>
      <w:r>
        <w:rPr>
          <w:w w:val="95"/>
        </w:rPr>
        <w:tab/>
      </w:r>
      <w:r>
        <w:rPr>
          <w:spacing w:val="5"/>
        </w:rPr>
        <w:t>25</w:t>
      </w:r>
    </w:p>
    <w:p w:rsidR="00F87A27" w:rsidRDefault="005A02C9">
      <w:pPr>
        <w:spacing w:before="1"/>
        <w:rPr>
          <w:rFonts w:ascii="Garamond" w:eastAsia="Garamond" w:hAnsi="Garamond" w:cs="Garamond"/>
          <w:sz w:val="35"/>
          <w:szCs w:val="35"/>
        </w:rPr>
      </w:pPr>
      <w:r>
        <w:br w:type="column"/>
      </w:r>
    </w:p>
    <w:p w:rsidR="00F87A27" w:rsidRDefault="005A02C9">
      <w:pPr>
        <w:pStyle w:val="Heading2"/>
        <w:spacing w:line="260" w:lineRule="exact"/>
        <w:ind w:left="159"/>
        <w:rPr>
          <w:b w:val="0"/>
          <w:bCs w:val="0"/>
        </w:rPr>
      </w:pPr>
      <w:r>
        <w:rPr>
          <w:spacing w:val="-2"/>
        </w:rPr>
        <w:t>Troops</w:t>
      </w:r>
      <w:r>
        <w:rPr>
          <w:spacing w:val="20"/>
        </w:rPr>
        <w:t xml:space="preserve"> </w:t>
      </w:r>
      <w:r>
        <w:t>Pilots</w:t>
      </w:r>
    </w:p>
    <w:p w:rsidR="00F87A27" w:rsidRDefault="005A02C9">
      <w:pPr>
        <w:rPr>
          <w:rFonts w:ascii="Garamond" w:eastAsia="Garamond" w:hAnsi="Garamond" w:cs="Garamond"/>
          <w:b/>
          <w:bCs/>
          <w:sz w:val="20"/>
          <w:szCs w:val="20"/>
        </w:rPr>
      </w:pPr>
      <w:r>
        <w:br w:type="column"/>
      </w:r>
    </w:p>
    <w:p w:rsidR="00F87A27" w:rsidRDefault="00F87A27">
      <w:pPr>
        <w:rPr>
          <w:rFonts w:ascii="Garamond" w:eastAsia="Garamond" w:hAnsi="Garamond" w:cs="Garamond"/>
          <w:b/>
          <w:bCs/>
          <w:sz w:val="20"/>
          <w:szCs w:val="20"/>
        </w:rPr>
      </w:pPr>
    </w:p>
    <w:p w:rsidR="00F87A27" w:rsidRDefault="00F87A27">
      <w:pPr>
        <w:rPr>
          <w:rFonts w:ascii="Garamond" w:eastAsia="Garamond" w:hAnsi="Garamond" w:cs="Garamond"/>
          <w:b/>
          <w:bCs/>
          <w:sz w:val="20"/>
          <w:szCs w:val="20"/>
        </w:rPr>
      </w:pPr>
    </w:p>
    <w:p w:rsidR="00F87A27" w:rsidRDefault="00F87A27">
      <w:pPr>
        <w:spacing w:before="5"/>
        <w:rPr>
          <w:rFonts w:ascii="Garamond" w:eastAsia="Garamond" w:hAnsi="Garamond" w:cs="Garamond"/>
          <w:b/>
          <w:bCs/>
        </w:rPr>
      </w:pPr>
    </w:p>
    <w:p w:rsidR="00F87A27" w:rsidRDefault="005A02C9">
      <w:pPr>
        <w:pStyle w:val="Heading4"/>
        <w:tabs>
          <w:tab w:val="left" w:pos="1943"/>
          <w:tab w:val="left" w:pos="2687"/>
          <w:tab w:val="left" w:pos="3202"/>
        </w:tabs>
        <w:ind w:left="159"/>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r>
        <w:tab/>
        <w:t>PV</w:t>
      </w:r>
    </w:p>
    <w:p w:rsidR="00F87A27" w:rsidRDefault="00F87A27">
      <w:pPr>
        <w:sectPr w:rsidR="00F87A27">
          <w:type w:val="continuous"/>
          <w:pgSz w:w="12240" w:h="15840"/>
          <w:pgMar w:top="700" w:right="620" w:bottom="280" w:left="580" w:header="720" w:footer="720" w:gutter="0"/>
          <w:cols w:num="3" w:space="720" w:equalWidth="0">
            <w:col w:w="4766" w:space="735"/>
            <w:col w:w="880" w:space="489"/>
            <w:col w:w="4170"/>
          </w:cols>
        </w:sectPr>
      </w:pPr>
    </w:p>
    <w:p w:rsidR="00F87A27" w:rsidRDefault="00F87A27">
      <w:pPr>
        <w:spacing w:before="10"/>
        <w:rPr>
          <w:rFonts w:ascii="Garamond" w:eastAsia="Garamond" w:hAnsi="Garamond" w:cs="Garamond"/>
          <w:b/>
          <w:bCs/>
        </w:rPr>
      </w:pPr>
    </w:p>
    <w:p w:rsidR="00F87A27" w:rsidRDefault="005A02C9">
      <w:pPr>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rsidR="00F87A27" w:rsidRDefault="00F87A27">
      <w:pPr>
        <w:spacing w:before="10"/>
        <w:rPr>
          <w:rFonts w:ascii="Garamond" w:eastAsia="Garamond" w:hAnsi="Garamond" w:cs="Garamond"/>
          <w:i/>
          <w:sz w:val="18"/>
          <w:szCs w:val="18"/>
        </w:rPr>
      </w:pPr>
    </w:p>
    <w:p w:rsidR="00F87A27" w:rsidRDefault="005A02C9">
      <w:pPr>
        <w:spacing w:line="218" w:lineRule="exact"/>
        <w:ind w:left="159" w:right="206"/>
        <w:rPr>
          <w:rFonts w:ascii="Garamond" w:eastAsia="Garamond" w:hAnsi="Garamond" w:cs="Garamond"/>
          <w:sz w:val="20"/>
          <w:szCs w:val="20"/>
        </w:rPr>
      </w:pPr>
      <w:r>
        <w:rPr>
          <w:rFonts w:ascii="Garamond"/>
          <w:b/>
          <w:spacing w:val="1"/>
          <w:sz w:val="20"/>
        </w:rPr>
        <w:t>Mobile</w:t>
      </w:r>
      <w:r>
        <w:rPr>
          <w:rFonts w:ascii="Garamond"/>
          <w:b/>
          <w:sz w:val="20"/>
        </w:rPr>
        <w:t xml:space="preserve"> </w:t>
      </w:r>
      <w:r>
        <w:rPr>
          <w:rFonts w:ascii="Garamond"/>
          <w:b/>
          <w:spacing w:val="27"/>
          <w:sz w:val="20"/>
        </w:rPr>
        <w:t xml:space="preserve"> </w:t>
      </w:r>
      <w:r>
        <w:rPr>
          <w:rFonts w:ascii="Garamond"/>
          <w:b/>
          <w:spacing w:val="1"/>
          <w:sz w:val="20"/>
        </w:rPr>
        <w:t>Suit</w:t>
      </w:r>
      <w:r>
        <w:rPr>
          <w:rFonts w:ascii="Garamond"/>
          <w:b/>
          <w:sz w:val="20"/>
        </w:rPr>
        <w:t xml:space="preserve"> </w:t>
      </w:r>
      <w:r>
        <w:rPr>
          <w:rFonts w:ascii="Garamond"/>
          <w:b/>
          <w:spacing w:val="27"/>
          <w:sz w:val="20"/>
        </w:rPr>
        <w:t xml:space="preserve"> </w:t>
      </w:r>
      <w:r>
        <w:rPr>
          <w:rFonts w:ascii="Garamond"/>
          <w:b/>
          <w:spacing w:val="1"/>
          <w:sz w:val="20"/>
        </w:rPr>
        <w:t>Options:</w:t>
      </w:r>
      <w:r>
        <w:rPr>
          <w:rFonts w:ascii="Garamond"/>
          <w:b/>
          <w:sz w:val="20"/>
        </w:rPr>
        <w:t xml:space="preserve"> </w:t>
      </w:r>
      <w:r>
        <w:rPr>
          <w:rFonts w:ascii="Garamond"/>
          <w:b/>
          <w:spacing w:val="29"/>
          <w:sz w:val="20"/>
        </w:rPr>
        <w:t xml:space="preserve"> </w:t>
      </w:r>
      <w:r>
        <w:rPr>
          <w:rFonts w:ascii="Garamond"/>
          <w:i/>
          <w:spacing w:val="1"/>
          <w:sz w:val="20"/>
        </w:rPr>
        <w:t>RGM(E)-79</w:t>
      </w:r>
      <w:r>
        <w:rPr>
          <w:rFonts w:ascii="Garamond"/>
          <w:i/>
          <w:sz w:val="20"/>
        </w:rPr>
        <w:t xml:space="preserve"> </w:t>
      </w:r>
      <w:r>
        <w:rPr>
          <w:rFonts w:ascii="Garamond"/>
          <w:i/>
          <w:spacing w:val="27"/>
          <w:sz w:val="20"/>
        </w:rPr>
        <w:t xml:space="preserve"> </w:t>
      </w:r>
      <w:r>
        <w:rPr>
          <w:rFonts w:ascii="Garamond"/>
          <w:i/>
          <w:spacing w:val="1"/>
          <w:sz w:val="20"/>
        </w:rPr>
        <w:t>GM,</w:t>
      </w:r>
      <w:r>
        <w:rPr>
          <w:rFonts w:ascii="Garamond"/>
          <w:i/>
          <w:sz w:val="20"/>
        </w:rPr>
        <w:t xml:space="preserve"> </w:t>
      </w:r>
      <w:r>
        <w:rPr>
          <w:rFonts w:ascii="Garamond"/>
          <w:i/>
          <w:spacing w:val="27"/>
          <w:sz w:val="20"/>
        </w:rPr>
        <w:t xml:space="preserve"> </w:t>
      </w:r>
      <w:r>
        <w:rPr>
          <w:rFonts w:ascii="Garamond"/>
          <w:i/>
          <w:spacing w:val="1"/>
          <w:sz w:val="20"/>
        </w:rPr>
        <w:t>RGM-79(G)</w:t>
      </w:r>
      <w:r>
        <w:rPr>
          <w:rFonts w:ascii="Garamond"/>
          <w:i/>
          <w:sz w:val="20"/>
        </w:rPr>
        <w:t xml:space="preserve"> </w:t>
      </w:r>
      <w:r>
        <w:rPr>
          <w:rFonts w:ascii="Garamond"/>
          <w:i/>
          <w:spacing w:val="27"/>
          <w:sz w:val="20"/>
        </w:rPr>
        <w:t xml:space="preserve"> </w:t>
      </w:r>
      <w:r>
        <w:rPr>
          <w:rFonts w:ascii="Garamond"/>
          <w:i/>
          <w:spacing w:val="1"/>
          <w:sz w:val="20"/>
        </w:rPr>
        <w:t>GM,</w:t>
      </w:r>
      <w:r>
        <w:rPr>
          <w:rFonts w:ascii="Garamond"/>
          <w:i/>
          <w:spacing w:val="56"/>
          <w:sz w:val="20"/>
        </w:rPr>
        <w:t xml:space="preserve"> </w:t>
      </w:r>
      <w:r>
        <w:rPr>
          <w:rFonts w:ascii="Garamond"/>
          <w:i/>
          <w:sz w:val="20"/>
        </w:rPr>
        <w:t>RX-79(G)</w:t>
      </w:r>
      <w:r>
        <w:rPr>
          <w:rFonts w:ascii="Garamond"/>
          <w:i/>
          <w:spacing w:val="5"/>
          <w:sz w:val="20"/>
        </w:rPr>
        <w:t xml:space="preserve"> </w:t>
      </w:r>
      <w:r>
        <w:rPr>
          <w:rFonts w:ascii="Garamond"/>
          <w:i/>
          <w:sz w:val="20"/>
        </w:rPr>
        <w:t>Gundam or RX-78-2 Gundam.</w:t>
      </w:r>
    </w:p>
    <w:p w:rsidR="00F87A27" w:rsidRDefault="00F87A27">
      <w:pPr>
        <w:spacing w:before="2"/>
        <w:rPr>
          <w:rFonts w:ascii="Garamond" w:eastAsia="Garamond" w:hAnsi="Garamond" w:cs="Garamond"/>
          <w:i/>
          <w:sz w:val="20"/>
          <w:szCs w:val="20"/>
        </w:rPr>
      </w:pPr>
    </w:p>
    <w:p w:rsidR="00F87A27" w:rsidRDefault="005A02C9">
      <w:pPr>
        <w:spacing w:line="256" w:lineRule="auto"/>
        <w:ind w:left="159"/>
        <w:jc w:val="both"/>
        <w:rPr>
          <w:rFonts w:ascii="Garamond" w:eastAsia="Garamond" w:hAnsi="Garamond" w:cs="Garamond"/>
          <w:sz w:val="20"/>
          <w:szCs w:val="20"/>
        </w:rPr>
      </w:pPr>
      <w:r>
        <w:rPr>
          <w:rFonts w:ascii="Garamond"/>
          <w:b/>
          <w:sz w:val="20"/>
        </w:rPr>
        <w:t>Independent</w:t>
      </w:r>
      <w:r>
        <w:rPr>
          <w:rFonts w:ascii="Garamond"/>
          <w:b/>
          <w:spacing w:val="21"/>
          <w:sz w:val="20"/>
        </w:rPr>
        <w:t xml:space="preserve"> </w:t>
      </w:r>
      <w:r>
        <w:rPr>
          <w:rFonts w:ascii="Garamond"/>
          <w:b/>
          <w:sz w:val="20"/>
        </w:rPr>
        <w:t>Character:</w:t>
      </w:r>
      <w:r>
        <w:rPr>
          <w:rFonts w:ascii="Garamond"/>
          <w:b/>
          <w:spacing w:val="20"/>
          <w:sz w:val="20"/>
        </w:rPr>
        <w:t xml:space="preserve"> </w:t>
      </w:r>
      <w:r>
        <w:rPr>
          <w:rFonts w:ascii="Garamond"/>
          <w:i/>
          <w:sz w:val="20"/>
        </w:rPr>
        <w:t>A</w:t>
      </w:r>
      <w:r>
        <w:rPr>
          <w:rFonts w:ascii="Garamond"/>
          <w:i/>
          <w:spacing w:val="21"/>
          <w:sz w:val="20"/>
        </w:rPr>
        <w:t xml:space="preserve"> </w:t>
      </w:r>
      <w:r>
        <w:rPr>
          <w:rFonts w:ascii="Garamond"/>
          <w:i/>
          <w:spacing w:val="-2"/>
          <w:sz w:val="20"/>
        </w:rPr>
        <w:t>Veteran</w:t>
      </w:r>
      <w:r>
        <w:rPr>
          <w:rFonts w:ascii="Garamond"/>
          <w:i/>
          <w:spacing w:val="21"/>
          <w:sz w:val="20"/>
        </w:rPr>
        <w:t xml:space="preserve"> </w:t>
      </w:r>
      <w:r>
        <w:rPr>
          <w:rFonts w:ascii="Garamond"/>
          <w:i/>
          <w:sz w:val="20"/>
        </w:rPr>
        <w:t>Pilot</w:t>
      </w:r>
      <w:r>
        <w:rPr>
          <w:rFonts w:ascii="Garamond"/>
          <w:i/>
          <w:spacing w:val="21"/>
          <w:sz w:val="20"/>
        </w:rPr>
        <w:t xml:space="preserve"> </w:t>
      </w:r>
      <w:r>
        <w:rPr>
          <w:rFonts w:ascii="Garamond"/>
          <w:i/>
          <w:sz w:val="20"/>
        </w:rPr>
        <w:t>is</w:t>
      </w:r>
      <w:r>
        <w:rPr>
          <w:rFonts w:ascii="Garamond"/>
          <w:i/>
          <w:spacing w:val="21"/>
          <w:sz w:val="20"/>
        </w:rPr>
        <w:t xml:space="preserve"> </w:t>
      </w:r>
      <w:r>
        <w:rPr>
          <w:rFonts w:ascii="Garamond"/>
          <w:i/>
          <w:sz w:val="20"/>
        </w:rPr>
        <w:t>an</w:t>
      </w:r>
      <w:r>
        <w:rPr>
          <w:rFonts w:ascii="Garamond"/>
          <w:i/>
          <w:spacing w:val="21"/>
          <w:sz w:val="20"/>
        </w:rPr>
        <w:t xml:space="preserve"> </w:t>
      </w:r>
      <w:r>
        <w:rPr>
          <w:rFonts w:ascii="Garamond"/>
          <w:i/>
          <w:sz w:val="20"/>
        </w:rPr>
        <w:t>Independent</w:t>
      </w:r>
      <w:r>
        <w:rPr>
          <w:rFonts w:ascii="Garamond"/>
          <w:i/>
          <w:spacing w:val="21"/>
          <w:sz w:val="20"/>
        </w:rPr>
        <w:t xml:space="preserve"> </w:t>
      </w:r>
      <w:r>
        <w:rPr>
          <w:rFonts w:ascii="Garamond"/>
          <w:i/>
          <w:sz w:val="20"/>
        </w:rPr>
        <w:t>Character</w:t>
      </w:r>
      <w:r>
        <w:rPr>
          <w:rFonts w:ascii="Garamond"/>
          <w:i/>
          <w:spacing w:val="24"/>
          <w:sz w:val="20"/>
        </w:rPr>
        <w:t xml:space="preserve"> </w:t>
      </w:r>
      <w:r>
        <w:rPr>
          <w:rFonts w:ascii="Garamond"/>
          <w:i/>
          <w:sz w:val="20"/>
        </w:rPr>
        <w:t>and</w:t>
      </w:r>
      <w:r>
        <w:rPr>
          <w:rFonts w:ascii="Garamond"/>
          <w:i/>
          <w:spacing w:val="12"/>
          <w:sz w:val="20"/>
        </w:rPr>
        <w:t xml:space="preserve"> </w:t>
      </w:r>
      <w:r>
        <w:rPr>
          <w:rFonts w:ascii="Garamond"/>
          <w:i/>
          <w:sz w:val="20"/>
        </w:rPr>
        <w:t>follows</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independent</w:t>
      </w:r>
      <w:r>
        <w:rPr>
          <w:rFonts w:ascii="Garamond"/>
          <w:i/>
          <w:spacing w:val="12"/>
          <w:sz w:val="20"/>
        </w:rPr>
        <w:t xml:space="preserve"> </w:t>
      </w:r>
      <w:r>
        <w:rPr>
          <w:rFonts w:ascii="Garamond"/>
          <w:i/>
          <w:sz w:val="20"/>
        </w:rPr>
        <w:t>character</w:t>
      </w:r>
      <w:r>
        <w:rPr>
          <w:rFonts w:ascii="Garamond"/>
          <w:i/>
          <w:spacing w:val="12"/>
          <w:sz w:val="20"/>
        </w:rPr>
        <w:t xml:space="preserve"> </w:t>
      </w:r>
      <w:r>
        <w:rPr>
          <w:rFonts w:ascii="Garamond"/>
          <w:i/>
          <w:sz w:val="20"/>
        </w:rPr>
        <w:t>special</w:t>
      </w:r>
      <w:r>
        <w:rPr>
          <w:rFonts w:ascii="Garamond"/>
          <w:i/>
          <w:spacing w:val="12"/>
          <w:sz w:val="20"/>
        </w:rPr>
        <w:t xml:space="preserve"> </w:t>
      </w:r>
      <w:r>
        <w:rPr>
          <w:rFonts w:ascii="Garamond"/>
          <w:i/>
          <w:sz w:val="20"/>
        </w:rPr>
        <w:t>rules</w:t>
      </w:r>
      <w:r>
        <w:rPr>
          <w:rFonts w:ascii="Garamond"/>
          <w:i/>
          <w:spacing w:val="12"/>
          <w:sz w:val="20"/>
        </w:rPr>
        <w:t xml:space="preserve"> </w:t>
      </w:r>
      <w:r>
        <w:rPr>
          <w:rFonts w:ascii="Garamond"/>
          <w:i/>
          <w:sz w:val="20"/>
        </w:rPr>
        <w:t>in</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pacing w:val="-2"/>
          <w:sz w:val="20"/>
        </w:rPr>
        <w:t>Warhammer</w:t>
      </w:r>
      <w:r>
        <w:rPr>
          <w:rFonts w:ascii="Garamond"/>
          <w:i/>
          <w:spacing w:val="12"/>
          <w:sz w:val="20"/>
        </w:rPr>
        <w:t xml:space="preserve"> </w:t>
      </w:r>
      <w:r>
        <w:rPr>
          <w:rFonts w:ascii="Garamond"/>
          <w:i/>
          <w:sz w:val="20"/>
        </w:rPr>
        <w:t>40,000</w:t>
      </w:r>
      <w:r>
        <w:rPr>
          <w:rFonts w:ascii="Garamond"/>
          <w:i/>
          <w:spacing w:val="26"/>
          <w:sz w:val="20"/>
        </w:rPr>
        <w:t xml:space="preserve"> </w:t>
      </w:r>
      <w:r>
        <w:rPr>
          <w:rFonts w:ascii="Garamond"/>
          <w:i/>
          <w:spacing w:val="-1"/>
          <w:sz w:val="20"/>
        </w:rPr>
        <w:t>rulebook.</w:t>
      </w:r>
    </w:p>
    <w:p w:rsidR="00F87A27" w:rsidRDefault="005A02C9">
      <w:pPr>
        <w:pStyle w:val="Heading2"/>
        <w:spacing w:before="105"/>
        <w:ind w:left="160"/>
        <w:jc w:val="both"/>
        <w:rPr>
          <w:b w:val="0"/>
          <w:bCs w:val="0"/>
        </w:rPr>
      </w:pPr>
      <w:r>
        <w:t>Sniper</w:t>
      </w:r>
    </w:p>
    <w:p w:rsidR="00F87A27" w:rsidRDefault="00F87A27">
      <w:pPr>
        <w:spacing w:before="10"/>
        <w:rPr>
          <w:rFonts w:ascii="Garamond" w:eastAsia="Garamond" w:hAnsi="Garamond" w:cs="Garamond"/>
          <w:b/>
          <w:bCs/>
          <w:sz w:val="2"/>
          <w:szCs w:val="2"/>
        </w:rPr>
      </w:pPr>
    </w:p>
    <w:tbl>
      <w:tblPr>
        <w:tblW w:w="0" w:type="auto"/>
        <w:tblInd w:w="104" w:type="dxa"/>
        <w:tblLayout w:type="fixed"/>
        <w:tblCellMar>
          <w:left w:w="0" w:type="dxa"/>
          <w:right w:w="0" w:type="dxa"/>
        </w:tblCellMar>
        <w:tblLook w:val="01E0"/>
      </w:tblPr>
      <w:tblGrid>
        <w:gridCol w:w="1259"/>
        <w:gridCol w:w="522"/>
        <w:gridCol w:w="356"/>
        <w:gridCol w:w="246"/>
        <w:gridCol w:w="367"/>
        <w:gridCol w:w="329"/>
        <w:gridCol w:w="358"/>
        <w:gridCol w:w="419"/>
        <w:gridCol w:w="503"/>
        <w:gridCol w:w="427"/>
      </w:tblGrid>
      <w:tr w:rsidR="00F87A27">
        <w:trPr>
          <w:trHeight w:hRule="exact" w:val="195"/>
        </w:trPr>
        <w:tc>
          <w:tcPr>
            <w:tcW w:w="1259" w:type="dxa"/>
            <w:tcBorders>
              <w:top w:val="nil"/>
              <w:left w:val="nil"/>
              <w:bottom w:val="nil"/>
              <w:right w:val="nil"/>
            </w:tcBorders>
          </w:tcPr>
          <w:p w:rsidR="00F87A27" w:rsidRDefault="00F87A27"/>
        </w:tc>
        <w:tc>
          <w:tcPr>
            <w:tcW w:w="522" w:type="dxa"/>
            <w:tcBorders>
              <w:top w:val="nil"/>
              <w:left w:val="nil"/>
              <w:bottom w:val="nil"/>
              <w:right w:val="nil"/>
            </w:tcBorders>
          </w:tcPr>
          <w:p w:rsidR="00F87A27" w:rsidRDefault="005A02C9">
            <w:pPr>
              <w:pStyle w:val="TableParagraph"/>
              <w:spacing w:line="191" w:lineRule="exact"/>
              <w:ind w:left="173"/>
              <w:rPr>
                <w:rFonts w:ascii="Garamond" w:eastAsia="Garamond" w:hAnsi="Garamond" w:cs="Garamond"/>
                <w:sz w:val="20"/>
                <w:szCs w:val="20"/>
              </w:rPr>
            </w:pPr>
            <w:r>
              <w:rPr>
                <w:rFonts w:ascii="Garamond"/>
                <w:b/>
                <w:sz w:val="20"/>
              </w:rPr>
              <w:t>WS</w:t>
            </w:r>
          </w:p>
        </w:tc>
        <w:tc>
          <w:tcPr>
            <w:tcW w:w="356" w:type="dxa"/>
            <w:tcBorders>
              <w:top w:val="nil"/>
              <w:left w:val="nil"/>
              <w:bottom w:val="nil"/>
              <w:right w:val="nil"/>
            </w:tcBorders>
          </w:tcPr>
          <w:p w:rsidR="00F87A27" w:rsidRDefault="005A02C9">
            <w:pPr>
              <w:pStyle w:val="TableParagraph"/>
              <w:spacing w:line="191" w:lineRule="exact"/>
              <w:ind w:left="66"/>
              <w:rPr>
                <w:rFonts w:ascii="Garamond" w:eastAsia="Garamond" w:hAnsi="Garamond" w:cs="Garamond"/>
                <w:sz w:val="20"/>
                <w:szCs w:val="20"/>
              </w:rPr>
            </w:pPr>
            <w:r>
              <w:rPr>
                <w:rFonts w:ascii="Garamond"/>
                <w:b/>
                <w:sz w:val="20"/>
              </w:rPr>
              <w:t>BS</w:t>
            </w:r>
          </w:p>
        </w:tc>
        <w:tc>
          <w:tcPr>
            <w:tcW w:w="246" w:type="dxa"/>
            <w:tcBorders>
              <w:top w:val="nil"/>
              <w:left w:val="nil"/>
              <w:bottom w:val="nil"/>
              <w:right w:val="nil"/>
            </w:tcBorders>
          </w:tcPr>
          <w:p w:rsidR="00F87A27" w:rsidRDefault="005A02C9">
            <w:pPr>
              <w:pStyle w:val="TableParagraph"/>
              <w:spacing w:line="191" w:lineRule="exact"/>
              <w:ind w:left="51"/>
              <w:rPr>
                <w:rFonts w:ascii="Garamond" w:eastAsia="Garamond" w:hAnsi="Garamond" w:cs="Garamond"/>
                <w:sz w:val="20"/>
                <w:szCs w:val="20"/>
              </w:rPr>
            </w:pPr>
            <w:r>
              <w:rPr>
                <w:rFonts w:ascii="Garamond"/>
                <w:b/>
                <w:sz w:val="20"/>
              </w:rPr>
              <w:t>S</w:t>
            </w:r>
          </w:p>
        </w:tc>
        <w:tc>
          <w:tcPr>
            <w:tcW w:w="367" w:type="dxa"/>
            <w:tcBorders>
              <w:top w:val="nil"/>
              <w:left w:val="nil"/>
              <w:bottom w:val="nil"/>
              <w:right w:val="nil"/>
            </w:tcBorders>
          </w:tcPr>
          <w:p w:rsidR="00F87A27" w:rsidRDefault="005A02C9">
            <w:pPr>
              <w:pStyle w:val="TableParagraph"/>
              <w:spacing w:line="191" w:lineRule="exact"/>
              <w:ind w:left="89"/>
              <w:rPr>
                <w:rFonts w:ascii="Garamond" w:eastAsia="Garamond" w:hAnsi="Garamond" w:cs="Garamond"/>
                <w:sz w:val="20"/>
                <w:szCs w:val="20"/>
              </w:rPr>
            </w:pPr>
            <w:r>
              <w:rPr>
                <w:rFonts w:ascii="Garamond"/>
                <w:b/>
                <w:sz w:val="20"/>
              </w:rPr>
              <w:t>W</w:t>
            </w:r>
          </w:p>
        </w:tc>
        <w:tc>
          <w:tcPr>
            <w:tcW w:w="329" w:type="dxa"/>
            <w:tcBorders>
              <w:top w:val="nil"/>
              <w:left w:val="nil"/>
              <w:bottom w:val="nil"/>
              <w:right w:val="nil"/>
            </w:tcBorders>
          </w:tcPr>
          <w:p w:rsidR="00F87A27" w:rsidRDefault="005A02C9">
            <w:pPr>
              <w:pStyle w:val="TableParagraph"/>
              <w:spacing w:line="191" w:lineRule="exact"/>
              <w:ind w:left="98"/>
              <w:rPr>
                <w:rFonts w:ascii="Garamond" w:eastAsia="Garamond" w:hAnsi="Garamond" w:cs="Garamond"/>
                <w:sz w:val="20"/>
                <w:szCs w:val="20"/>
              </w:rPr>
            </w:pPr>
            <w:r>
              <w:rPr>
                <w:rFonts w:ascii="Garamond"/>
                <w:b/>
                <w:sz w:val="20"/>
              </w:rPr>
              <w:t>I</w:t>
            </w:r>
          </w:p>
        </w:tc>
        <w:tc>
          <w:tcPr>
            <w:tcW w:w="358" w:type="dxa"/>
            <w:tcBorders>
              <w:top w:val="nil"/>
              <w:left w:val="nil"/>
              <w:bottom w:val="nil"/>
              <w:right w:val="nil"/>
            </w:tcBorders>
          </w:tcPr>
          <w:p w:rsidR="00F87A27" w:rsidRDefault="005A02C9">
            <w:pPr>
              <w:pStyle w:val="TableParagraph"/>
              <w:spacing w:line="191" w:lineRule="exact"/>
              <w:ind w:left="136"/>
              <w:rPr>
                <w:rFonts w:ascii="Garamond" w:eastAsia="Garamond" w:hAnsi="Garamond" w:cs="Garamond"/>
                <w:sz w:val="20"/>
                <w:szCs w:val="20"/>
              </w:rPr>
            </w:pPr>
            <w:r>
              <w:rPr>
                <w:rFonts w:ascii="Garamond"/>
                <w:b/>
                <w:sz w:val="20"/>
              </w:rPr>
              <w:t>A</w:t>
            </w:r>
          </w:p>
        </w:tc>
        <w:tc>
          <w:tcPr>
            <w:tcW w:w="419" w:type="dxa"/>
            <w:tcBorders>
              <w:top w:val="nil"/>
              <w:left w:val="nil"/>
              <w:bottom w:val="nil"/>
              <w:right w:val="nil"/>
            </w:tcBorders>
          </w:tcPr>
          <w:p w:rsidR="00F87A27" w:rsidRDefault="005A02C9">
            <w:pPr>
              <w:pStyle w:val="TableParagraph"/>
              <w:spacing w:line="191" w:lineRule="exact"/>
              <w:ind w:left="89"/>
              <w:rPr>
                <w:rFonts w:ascii="Garamond" w:eastAsia="Garamond" w:hAnsi="Garamond" w:cs="Garamond"/>
                <w:sz w:val="20"/>
                <w:szCs w:val="20"/>
              </w:rPr>
            </w:pPr>
            <w:r>
              <w:rPr>
                <w:rFonts w:ascii="Garamond"/>
                <w:b/>
                <w:sz w:val="20"/>
              </w:rPr>
              <w:t>PS</w:t>
            </w:r>
          </w:p>
        </w:tc>
        <w:tc>
          <w:tcPr>
            <w:tcW w:w="503" w:type="dxa"/>
            <w:tcBorders>
              <w:top w:val="nil"/>
              <w:left w:val="nil"/>
              <w:bottom w:val="nil"/>
              <w:right w:val="nil"/>
            </w:tcBorders>
          </w:tcPr>
          <w:p w:rsidR="00F87A27" w:rsidRDefault="005A02C9">
            <w:pPr>
              <w:pStyle w:val="TableParagraph"/>
              <w:spacing w:line="191" w:lineRule="exact"/>
              <w:ind w:left="104"/>
              <w:rPr>
                <w:rFonts w:ascii="Garamond" w:eastAsia="Garamond" w:hAnsi="Garamond" w:cs="Garamond"/>
                <w:sz w:val="20"/>
                <w:szCs w:val="20"/>
              </w:rPr>
            </w:pPr>
            <w:r>
              <w:rPr>
                <w:rFonts w:ascii="Garamond"/>
                <w:b/>
                <w:sz w:val="20"/>
              </w:rPr>
              <w:t>LD</w:t>
            </w:r>
          </w:p>
        </w:tc>
        <w:tc>
          <w:tcPr>
            <w:tcW w:w="427" w:type="dxa"/>
            <w:tcBorders>
              <w:top w:val="nil"/>
              <w:left w:val="nil"/>
              <w:bottom w:val="nil"/>
              <w:right w:val="nil"/>
            </w:tcBorders>
          </w:tcPr>
          <w:p w:rsidR="00F87A27" w:rsidRDefault="005A02C9">
            <w:pPr>
              <w:pStyle w:val="TableParagraph"/>
              <w:spacing w:line="191" w:lineRule="exact"/>
              <w:ind w:left="115"/>
              <w:rPr>
                <w:rFonts w:ascii="Garamond" w:eastAsia="Garamond" w:hAnsi="Garamond" w:cs="Garamond"/>
                <w:sz w:val="20"/>
                <w:szCs w:val="20"/>
              </w:rPr>
            </w:pPr>
            <w:r>
              <w:rPr>
                <w:rFonts w:ascii="Garamond"/>
                <w:b/>
                <w:sz w:val="20"/>
              </w:rPr>
              <w:t>PV</w:t>
            </w:r>
          </w:p>
        </w:tc>
      </w:tr>
      <w:tr w:rsidR="00F87A27">
        <w:trPr>
          <w:trHeight w:hRule="exact" w:val="261"/>
        </w:trPr>
        <w:tc>
          <w:tcPr>
            <w:tcW w:w="1259" w:type="dxa"/>
            <w:tcBorders>
              <w:top w:val="nil"/>
              <w:left w:val="nil"/>
              <w:bottom w:val="nil"/>
              <w:right w:val="nil"/>
            </w:tcBorders>
          </w:tcPr>
          <w:p w:rsidR="00F87A27" w:rsidRDefault="005A02C9">
            <w:pPr>
              <w:pStyle w:val="TableParagraph"/>
              <w:spacing w:line="215" w:lineRule="exact"/>
              <w:ind w:left="55"/>
              <w:rPr>
                <w:rFonts w:ascii="Garamond" w:eastAsia="Garamond" w:hAnsi="Garamond" w:cs="Garamond"/>
                <w:sz w:val="20"/>
                <w:szCs w:val="20"/>
              </w:rPr>
            </w:pPr>
            <w:r>
              <w:rPr>
                <w:rFonts w:ascii="Garamond"/>
                <w:sz w:val="20"/>
              </w:rPr>
              <w:t>Veteran</w:t>
            </w:r>
            <w:r>
              <w:rPr>
                <w:rFonts w:ascii="Garamond"/>
                <w:spacing w:val="4"/>
                <w:sz w:val="20"/>
              </w:rPr>
              <w:t xml:space="preserve"> </w:t>
            </w:r>
            <w:r>
              <w:rPr>
                <w:rFonts w:ascii="Garamond"/>
                <w:sz w:val="20"/>
              </w:rPr>
              <w:t>Pilot</w:t>
            </w:r>
          </w:p>
        </w:tc>
        <w:tc>
          <w:tcPr>
            <w:tcW w:w="522" w:type="dxa"/>
            <w:tcBorders>
              <w:top w:val="nil"/>
              <w:left w:val="nil"/>
              <w:bottom w:val="nil"/>
              <w:right w:val="nil"/>
            </w:tcBorders>
          </w:tcPr>
          <w:p w:rsidR="00F87A27" w:rsidRDefault="005A02C9">
            <w:pPr>
              <w:pStyle w:val="TableParagraph"/>
              <w:spacing w:line="215" w:lineRule="exact"/>
              <w:ind w:left="301"/>
              <w:rPr>
                <w:rFonts w:ascii="Garamond" w:eastAsia="Garamond" w:hAnsi="Garamond" w:cs="Garamond"/>
                <w:sz w:val="20"/>
                <w:szCs w:val="20"/>
              </w:rPr>
            </w:pPr>
            <w:r>
              <w:rPr>
                <w:rFonts w:ascii="Garamond"/>
                <w:sz w:val="20"/>
              </w:rPr>
              <w:t>2</w:t>
            </w:r>
          </w:p>
        </w:tc>
        <w:tc>
          <w:tcPr>
            <w:tcW w:w="356" w:type="dxa"/>
            <w:tcBorders>
              <w:top w:val="nil"/>
              <w:left w:val="nil"/>
              <w:bottom w:val="nil"/>
              <w:right w:val="nil"/>
            </w:tcBorders>
          </w:tcPr>
          <w:p w:rsidR="00F87A27" w:rsidRDefault="005A02C9">
            <w:pPr>
              <w:pStyle w:val="TableParagraph"/>
              <w:spacing w:line="215" w:lineRule="exact"/>
              <w:ind w:left="93"/>
              <w:rPr>
                <w:rFonts w:ascii="Garamond" w:eastAsia="Garamond" w:hAnsi="Garamond" w:cs="Garamond"/>
                <w:sz w:val="20"/>
                <w:szCs w:val="20"/>
              </w:rPr>
            </w:pPr>
            <w:r>
              <w:rPr>
                <w:rFonts w:ascii="Garamond"/>
                <w:sz w:val="20"/>
              </w:rPr>
              <w:t>5</w:t>
            </w:r>
          </w:p>
        </w:tc>
        <w:tc>
          <w:tcPr>
            <w:tcW w:w="246" w:type="dxa"/>
            <w:tcBorders>
              <w:top w:val="nil"/>
              <w:left w:val="nil"/>
              <w:bottom w:val="nil"/>
              <w:right w:val="nil"/>
            </w:tcBorders>
          </w:tcPr>
          <w:p w:rsidR="00F87A27" w:rsidRDefault="005A02C9">
            <w:pPr>
              <w:pStyle w:val="TableParagraph"/>
              <w:spacing w:line="215" w:lineRule="exact"/>
              <w:ind w:left="62"/>
              <w:rPr>
                <w:rFonts w:ascii="Garamond" w:eastAsia="Garamond" w:hAnsi="Garamond" w:cs="Garamond"/>
                <w:sz w:val="20"/>
                <w:szCs w:val="20"/>
              </w:rPr>
            </w:pPr>
            <w:r>
              <w:rPr>
                <w:rFonts w:ascii="Garamond"/>
                <w:sz w:val="20"/>
              </w:rPr>
              <w:t>3</w:t>
            </w:r>
          </w:p>
        </w:tc>
        <w:tc>
          <w:tcPr>
            <w:tcW w:w="367" w:type="dxa"/>
            <w:tcBorders>
              <w:top w:val="nil"/>
              <w:left w:val="nil"/>
              <w:bottom w:val="nil"/>
              <w:right w:val="nil"/>
            </w:tcBorders>
          </w:tcPr>
          <w:p w:rsidR="00F87A27" w:rsidRDefault="005A02C9">
            <w:pPr>
              <w:pStyle w:val="TableParagraph"/>
              <w:spacing w:line="215" w:lineRule="exact"/>
              <w:ind w:left="5"/>
              <w:jc w:val="center"/>
              <w:rPr>
                <w:rFonts w:ascii="Garamond" w:eastAsia="Garamond" w:hAnsi="Garamond" w:cs="Garamond"/>
                <w:sz w:val="20"/>
                <w:szCs w:val="20"/>
              </w:rPr>
            </w:pPr>
            <w:r>
              <w:rPr>
                <w:rFonts w:ascii="Garamond"/>
                <w:sz w:val="20"/>
              </w:rPr>
              <w:t>1</w:t>
            </w:r>
          </w:p>
        </w:tc>
        <w:tc>
          <w:tcPr>
            <w:tcW w:w="329" w:type="dxa"/>
            <w:tcBorders>
              <w:top w:val="nil"/>
              <w:left w:val="nil"/>
              <w:bottom w:val="nil"/>
              <w:right w:val="nil"/>
            </w:tcBorders>
          </w:tcPr>
          <w:p w:rsidR="00F87A27" w:rsidRDefault="005A02C9">
            <w:pPr>
              <w:pStyle w:val="TableParagraph"/>
              <w:spacing w:line="215" w:lineRule="exact"/>
              <w:ind w:left="98"/>
              <w:rPr>
                <w:rFonts w:ascii="Garamond" w:eastAsia="Garamond" w:hAnsi="Garamond" w:cs="Garamond"/>
                <w:sz w:val="20"/>
                <w:szCs w:val="20"/>
              </w:rPr>
            </w:pPr>
            <w:r>
              <w:rPr>
                <w:rFonts w:ascii="Garamond"/>
                <w:sz w:val="20"/>
              </w:rPr>
              <w:t>3</w:t>
            </w:r>
          </w:p>
        </w:tc>
        <w:tc>
          <w:tcPr>
            <w:tcW w:w="358" w:type="dxa"/>
            <w:tcBorders>
              <w:top w:val="nil"/>
              <w:left w:val="nil"/>
              <w:bottom w:val="nil"/>
              <w:right w:val="nil"/>
            </w:tcBorders>
          </w:tcPr>
          <w:p w:rsidR="00F87A27" w:rsidRDefault="005A02C9">
            <w:pPr>
              <w:pStyle w:val="TableParagraph"/>
              <w:spacing w:line="215" w:lineRule="exact"/>
              <w:ind w:left="163"/>
              <w:rPr>
                <w:rFonts w:ascii="Garamond" w:eastAsia="Garamond" w:hAnsi="Garamond" w:cs="Garamond"/>
                <w:sz w:val="20"/>
                <w:szCs w:val="20"/>
              </w:rPr>
            </w:pPr>
            <w:r>
              <w:rPr>
                <w:rFonts w:ascii="Garamond"/>
                <w:sz w:val="20"/>
              </w:rPr>
              <w:t>1</w:t>
            </w:r>
          </w:p>
        </w:tc>
        <w:tc>
          <w:tcPr>
            <w:tcW w:w="419" w:type="dxa"/>
            <w:tcBorders>
              <w:top w:val="nil"/>
              <w:left w:val="nil"/>
              <w:bottom w:val="nil"/>
              <w:right w:val="nil"/>
            </w:tcBorders>
          </w:tcPr>
          <w:p w:rsidR="00F87A27" w:rsidRDefault="005A02C9">
            <w:pPr>
              <w:pStyle w:val="TableParagraph"/>
              <w:spacing w:line="215" w:lineRule="exact"/>
              <w:ind w:right="32"/>
              <w:jc w:val="center"/>
              <w:rPr>
                <w:rFonts w:ascii="Garamond" w:eastAsia="Garamond" w:hAnsi="Garamond" w:cs="Garamond"/>
                <w:sz w:val="20"/>
                <w:szCs w:val="20"/>
              </w:rPr>
            </w:pPr>
            <w:r>
              <w:rPr>
                <w:rFonts w:ascii="Garamond"/>
                <w:sz w:val="20"/>
              </w:rPr>
              <w:t>8</w:t>
            </w:r>
          </w:p>
        </w:tc>
        <w:tc>
          <w:tcPr>
            <w:tcW w:w="503" w:type="dxa"/>
            <w:tcBorders>
              <w:top w:val="nil"/>
              <w:left w:val="nil"/>
              <w:bottom w:val="nil"/>
              <w:right w:val="nil"/>
            </w:tcBorders>
          </w:tcPr>
          <w:p w:rsidR="00F87A27" w:rsidRDefault="005A02C9">
            <w:pPr>
              <w:pStyle w:val="TableParagraph"/>
              <w:spacing w:line="215" w:lineRule="exact"/>
              <w:ind w:right="47"/>
              <w:jc w:val="center"/>
              <w:rPr>
                <w:rFonts w:ascii="Garamond" w:eastAsia="Garamond" w:hAnsi="Garamond" w:cs="Garamond"/>
                <w:sz w:val="20"/>
                <w:szCs w:val="20"/>
              </w:rPr>
            </w:pPr>
            <w:r>
              <w:rPr>
                <w:rFonts w:ascii="Garamond"/>
                <w:sz w:val="20"/>
              </w:rPr>
              <w:t>7</w:t>
            </w:r>
          </w:p>
        </w:tc>
        <w:tc>
          <w:tcPr>
            <w:tcW w:w="427" w:type="dxa"/>
            <w:tcBorders>
              <w:top w:val="nil"/>
              <w:left w:val="nil"/>
              <w:bottom w:val="nil"/>
              <w:right w:val="nil"/>
            </w:tcBorders>
          </w:tcPr>
          <w:p w:rsidR="00F87A27" w:rsidRDefault="005A02C9">
            <w:pPr>
              <w:pStyle w:val="TableParagraph"/>
              <w:spacing w:line="215" w:lineRule="exact"/>
              <w:ind w:left="150"/>
              <w:rPr>
                <w:rFonts w:ascii="Garamond" w:eastAsia="Garamond" w:hAnsi="Garamond" w:cs="Garamond"/>
                <w:sz w:val="20"/>
                <w:szCs w:val="20"/>
              </w:rPr>
            </w:pPr>
            <w:r>
              <w:rPr>
                <w:rFonts w:ascii="Garamond"/>
                <w:spacing w:val="5"/>
                <w:sz w:val="20"/>
              </w:rPr>
              <w:t>30</w:t>
            </w:r>
          </w:p>
        </w:tc>
      </w:tr>
    </w:tbl>
    <w:p w:rsidR="00F87A27" w:rsidRDefault="005A02C9">
      <w:pPr>
        <w:spacing w:before="169" w:line="135" w:lineRule="exact"/>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rsidR="00F87A27" w:rsidRDefault="005A02C9">
      <w:pPr>
        <w:pStyle w:val="BodyText"/>
        <w:tabs>
          <w:tab w:val="left" w:pos="1643"/>
        </w:tabs>
        <w:spacing w:line="206" w:lineRule="exact"/>
        <w:ind w:left="159"/>
        <w:jc w:val="both"/>
      </w:pPr>
      <w:r>
        <w:br w:type="column"/>
      </w:r>
      <w:r>
        <w:lastRenderedPageBreak/>
        <w:t>Pilot</w:t>
      </w:r>
      <w:r>
        <w:tab/>
        <w:t xml:space="preserve">3   </w:t>
      </w:r>
      <w:r>
        <w:rPr>
          <w:spacing w:val="20"/>
        </w:rPr>
        <w:t xml:space="preserve"> </w:t>
      </w:r>
      <w:r>
        <w:t xml:space="preserve">3   </w:t>
      </w:r>
      <w:r>
        <w:rPr>
          <w:spacing w:val="30"/>
        </w:rPr>
        <w:t xml:space="preserve"> </w:t>
      </w:r>
      <w:r>
        <w:t xml:space="preserve">3   </w:t>
      </w:r>
      <w:r>
        <w:rPr>
          <w:spacing w:val="4"/>
        </w:rPr>
        <w:t xml:space="preserve"> </w:t>
      </w:r>
      <w:r>
        <w:t xml:space="preserve">-    </w:t>
      </w:r>
      <w:r>
        <w:rPr>
          <w:spacing w:val="13"/>
        </w:rPr>
        <w:t xml:space="preserve"> </w:t>
      </w:r>
      <w:r>
        <w:t xml:space="preserve">3     </w:t>
      </w:r>
      <w:r>
        <w:rPr>
          <w:spacing w:val="16"/>
        </w:rPr>
        <w:t xml:space="preserve"> </w:t>
      </w:r>
      <w:r>
        <w:t xml:space="preserve">2   </w:t>
      </w:r>
      <w:r>
        <w:rPr>
          <w:spacing w:val="46"/>
        </w:rPr>
        <w:t xml:space="preserve"> </w:t>
      </w:r>
      <w:r>
        <w:t xml:space="preserve">7      </w:t>
      </w:r>
      <w:r>
        <w:rPr>
          <w:spacing w:val="9"/>
        </w:rPr>
        <w:t xml:space="preserve"> </w:t>
      </w:r>
      <w:r>
        <w:t xml:space="preserve">7      </w:t>
      </w:r>
      <w:r>
        <w:rPr>
          <w:spacing w:val="30"/>
        </w:rPr>
        <w:t xml:space="preserve"> </w:t>
      </w:r>
      <w:r>
        <w:t>15</w:t>
      </w:r>
    </w:p>
    <w:p w:rsidR="00F87A27" w:rsidRDefault="00F87A27">
      <w:pPr>
        <w:spacing w:before="1"/>
        <w:rPr>
          <w:rFonts w:ascii="Garamond" w:eastAsia="Garamond" w:hAnsi="Garamond" w:cs="Garamond"/>
          <w:sz w:val="19"/>
          <w:szCs w:val="19"/>
        </w:rPr>
      </w:pPr>
    </w:p>
    <w:p w:rsidR="00F87A27" w:rsidRDefault="005A02C9">
      <w:pPr>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rsidR="00F87A27" w:rsidRDefault="00F87A27">
      <w:pPr>
        <w:spacing w:before="2"/>
        <w:rPr>
          <w:rFonts w:ascii="Garamond" w:eastAsia="Garamond" w:hAnsi="Garamond" w:cs="Garamond"/>
          <w:i/>
          <w:sz w:val="19"/>
          <w:szCs w:val="19"/>
        </w:rPr>
      </w:pPr>
    </w:p>
    <w:p w:rsidR="00F87A27" w:rsidRDefault="005A02C9">
      <w:pPr>
        <w:tabs>
          <w:tab w:val="left" w:pos="971"/>
          <w:tab w:val="left" w:pos="1509"/>
        </w:tabs>
        <w:spacing w:line="214" w:lineRule="exact"/>
        <w:ind w:left="159" w:right="513"/>
        <w:rPr>
          <w:rFonts w:ascii="Garamond" w:eastAsia="Garamond" w:hAnsi="Garamond" w:cs="Garamond"/>
          <w:sz w:val="20"/>
          <w:szCs w:val="20"/>
        </w:rPr>
      </w:pPr>
      <w:r>
        <w:rPr>
          <w:rFonts w:ascii="Garamond"/>
          <w:b/>
          <w:w w:val="95"/>
          <w:sz w:val="20"/>
        </w:rPr>
        <w:t>Mobile</w:t>
      </w:r>
      <w:r>
        <w:rPr>
          <w:rFonts w:ascii="Garamond"/>
          <w:b/>
          <w:w w:val="95"/>
          <w:sz w:val="20"/>
        </w:rPr>
        <w:tab/>
        <w:t>Suit</w:t>
      </w:r>
      <w:r>
        <w:rPr>
          <w:rFonts w:ascii="Garamond"/>
          <w:b/>
          <w:w w:val="95"/>
          <w:sz w:val="20"/>
        </w:rPr>
        <w:tab/>
      </w:r>
      <w:r>
        <w:rPr>
          <w:rFonts w:ascii="Garamond"/>
          <w:b/>
          <w:spacing w:val="1"/>
          <w:sz w:val="20"/>
        </w:rPr>
        <w:t>Options:</w:t>
      </w:r>
      <w:r>
        <w:rPr>
          <w:rFonts w:ascii="Garamond"/>
          <w:b/>
          <w:sz w:val="20"/>
        </w:rPr>
        <w:t xml:space="preserve"> </w:t>
      </w:r>
      <w:r>
        <w:rPr>
          <w:rFonts w:ascii="Garamond"/>
          <w:b/>
          <w:spacing w:val="29"/>
          <w:sz w:val="20"/>
        </w:rPr>
        <w:t xml:space="preserve"> </w:t>
      </w:r>
      <w:r>
        <w:rPr>
          <w:rFonts w:ascii="Garamond"/>
          <w:i/>
          <w:spacing w:val="1"/>
          <w:sz w:val="20"/>
        </w:rPr>
        <w:t>RGM(E)-79</w:t>
      </w:r>
      <w:r>
        <w:rPr>
          <w:rFonts w:ascii="Garamond"/>
          <w:i/>
          <w:sz w:val="20"/>
        </w:rPr>
        <w:t xml:space="preserve">    </w:t>
      </w:r>
      <w:r>
        <w:rPr>
          <w:rFonts w:ascii="Garamond"/>
          <w:i/>
          <w:spacing w:val="1"/>
          <w:sz w:val="20"/>
        </w:rPr>
        <w:t>GM,</w:t>
      </w:r>
      <w:r>
        <w:rPr>
          <w:rFonts w:ascii="Garamond"/>
          <w:i/>
          <w:sz w:val="20"/>
        </w:rPr>
        <w:t xml:space="preserve">  </w:t>
      </w:r>
      <w:r>
        <w:rPr>
          <w:rFonts w:ascii="Garamond"/>
          <w:i/>
          <w:spacing w:val="49"/>
          <w:sz w:val="20"/>
        </w:rPr>
        <w:t xml:space="preserve"> </w:t>
      </w:r>
      <w:r>
        <w:rPr>
          <w:rFonts w:ascii="Garamond"/>
          <w:i/>
          <w:spacing w:val="2"/>
          <w:sz w:val="20"/>
        </w:rPr>
        <w:t>RGM-79(G)</w:t>
      </w:r>
      <w:r>
        <w:rPr>
          <w:rFonts w:ascii="Garamond"/>
          <w:i/>
          <w:spacing w:val="42"/>
          <w:sz w:val="20"/>
        </w:rPr>
        <w:t xml:space="preserve"> </w:t>
      </w:r>
      <w:r>
        <w:rPr>
          <w:rFonts w:ascii="Garamond"/>
          <w:i/>
          <w:spacing w:val="2"/>
          <w:sz w:val="20"/>
        </w:rPr>
        <w:t>GM</w:t>
      </w:r>
      <w:r>
        <w:rPr>
          <w:rFonts w:ascii="Garamond"/>
          <w:i/>
          <w:spacing w:val="45"/>
          <w:sz w:val="20"/>
        </w:rPr>
        <w:t xml:space="preserve"> </w:t>
      </w:r>
      <w:r>
        <w:rPr>
          <w:rFonts w:ascii="Garamond"/>
          <w:i/>
          <w:sz w:val="20"/>
        </w:rPr>
        <w:t>RX-79(G)</w:t>
      </w:r>
      <w:r>
        <w:rPr>
          <w:rFonts w:ascii="Garamond"/>
          <w:i/>
          <w:spacing w:val="10"/>
          <w:sz w:val="20"/>
        </w:rPr>
        <w:t xml:space="preserve"> </w:t>
      </w:r>
      <w:r>
        <w:rPr>
          <w:rFonts w:ascii="Garamond"/>
          <w:i/>
          <w:sz w:val="20"/>
        </w:rPr>
        <w:t>Gundam or Type 61 Battle Tank.</w:t>
      </w:r>
    </w:p>
    <w:p w:rsidR="00F87A27" w:rsidRDefault="00F87A27">
      <w:pPr>
        <w:spacing w:before="5"/>
        <w:rPr>
          <w:rFonts w:ascii="Garamond" w:eastAsia="Garamond" w:hAnsi="Garamond" w:cs="Garamond"/>
          <w:i/>
          <w:sz w:val="20"/>
          <w:szCs w:val="20"/>
        </w:rPr>
      </w:pPr>
    </w:p>
    <w:p w:rsidR="00F87A27" w:rsidRDefault="005A02C9">
      <w:pPr>
        <w:spacing w:line="256" w:lineRule="auto"/>
        <w:ind w:left="159" w:right="117"/>
        <w:jc w:val="both"/>
        <w:rPr>
          <w:rFonts w:ascii="Garamond" w:eastAsia="Garamond" w:hAnsi="Garamond" w:cs="Garamond"/>
          <w:sz w:val="20"/>
          <w:szCs w:val="20"/>
        </w:rPr>
      </w:pPr>
      <w:r>
        <w:rPr>
          <w:rFonts w:ascii="Garamond" w:eastAsia="Garamond" w:hAnsi="Garamond" w:cs="Garamond"/>
          <w:b/>
          <w:bCs/>
          <w:sz w:val="20"/>
          <w:szCs w:val="20"/>
        </w:rPr>
        <w:t>Mutial</w:t>
      </w:r>
      <w:r>
        <w:rPr>
          <w:rFonts w:ascii="Garamond" w:eastAsia="Garamond" w:hAnsi="Garamond" w:cs="Garamond"/>
          <w:b/>
          <w:bCs/>
          <w:spacing w:val="13"/>
          <w:sz w:val="20"/>
          <w:szCs w:val="20"/>
        </w:rPr>
        <w:t xml:space="preserve"> </w:t>
      </w:r>
      <w:r>
        <w:rPr>
          <w:rFonts w:ascii="Garamond" w:eastAsia="Garamond" w:hAnsi="Garamond" w:cs="Garamond"/>
          <w:b/>
          <w:bCs/>
          <w:sz w:val="20"/>
          <w:szCs w:val="20"/>
        </w:rPr>
        <w:t>Support:</w:t>
      </w:r>
      <w:r>
        <w:rPr>
          <w:rFonts w:ascii="Garamond" w:eastAsia="Garamond" w:hAnsi="Garamond" w:cs="Garamond"/>
          <w:b/>
          <w:bCs/>
          <w:spacing w:val="13"/>
          <w:sz w:val="20"/>
          <w:szCs w:val="20"/>
        </w:rPr>
        <w:t xml:space="preserve"> </w:t>
      </w:r>
      <w:r>
        <w:rPr>
          <w:rFonts w:ascii="Garamond" w:eastAsia="Garamond" w:hAnsi="Garamond" w:cs="Garamond"/>
          <w:i/>
          <w:sz w:val="20"/>
          <w:szCs w:val="20"/>
        </w:rPr>
        <w:t>Pilots</w:t>
      </w:r>
      <w:r>
        <w:rPr>
          <w:rFonts w:ascii="Garamond" w:eastAsia="Garamond" w:hAnsi="Garamond" w:cs="Garamond"/>
          <w:i/>
          <w:spacing w:val="13"/>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13"/>
          <w:sz w:val="20"/>
          <w:szCs w:val="20"/>
        </w:rPr>
        <w:t xml:space="preserve"> </w:t>
      </w:r>
      <w:r>
        <w:rPr>
          <w:rFonts w:ascii="Garamond" w:eastAsia="Garamond" w:hAnsi="Garamond" w:cs="Garamond"/>
          <w:i/>
          <w:sz w:val="20"/>
          <w:szCs w:val="20"/>
        </w:rPr>
        <w:t>trained</w:t>
      </w:r>
      <w:r>
        <w:rPr>
          <w:rFonts w:ascii="Garamond" w:eastAsia="Garamond" w:hAnsi="Garamond" w:cs="Garamond"/>
          <w:i/>
          <w:spacing w:val="13"/>
          <w:sz w:val="20"/>
          <w:szCs w:val="20"/>
        </w:rPr>
        <w:t xml:space="preserve"> </w:t>
      </w:r>
      <w:r>
        <w:rPr>
          <w:rFonts w:ascii="Garamond" w:eastAsia="Garamond" w:hAnsi="Garamond" w:cs="Garamond"/>
          <w:i/>
          <w:sz w:val="20"/>
          <w:szCs w:val="20"/>
        </w:rPr>
        <w:t>to</w:t>
      </w:r>
      <w:r>
        <w:rPr>
          <w:rFonts w:ascii="Garamond" w:eastAsia="Garamond" w:hAnsi="Garamond" w:cs="Garamond"/>
          <w:i/>
          <w:spacing w:val="13"/>
          <w:sz w:val="20"/>
          <w:szCs w:val="20"/>
        </w:rPr>
        <w:t xml:space="preserve"> </w:t>
      </w:r>
      <w:r>
        <w:rPr>
          <w:rFonts w:ascii="Garamond" w:eastAsia="Garamond" w:hAnsi="Garamond" w:cs="Garamond"/>
          <w:i/>
          <w:sz w:val="20"/>
          <w:szCs w:val="20"/>
        </w:rPr>
        <w:t>work</w:t>
      </w:r>
      <w:r>
        <w:rPr>
          <w:rFonts w:ascii="Garamond" w:eastAsia="Garamond" w:hAnsi="Garamond" w:cs="Garamond"/>
          <w:i/>
          <w:spacing w:val="13"/>
          <w:sz w:val="20"/>
          <w:szCs w:val="20"/>
        </w:rPr>
        <w:t xml:space="preserve"> </w:t>
      </w:r>
      <w:r>
        <w:rPr>
          <w:rFonts w:ascii="Garamond" w:eastAsia="Garamond" w:hAnsi="Garamond" w:cs="Garamond"/>
          <w:i/>
          <w:sz w:val="20"/>
          <w:szCs w:val="20"/>
        </w:rPr>
        <w:t>in</w:t>
      </w:r>
      <w:r>
        <w:rPr>
          <w:rFonts w:ascii="Garamond" w:eastAsia="Garamond" w:hAnsi="Garamond" w:cs="Garamond"/>
          <w:i/>
          <w:spacing w:val="13"/>
          <w:sz w:val="20"/>
          <w:szCs w:val="20"/>
        </w:rPr>
        <w:t xml:space="preserve"> </w:t>
      </w:r>
      <w:r>
        <w:rPr>
          <w:rFonts w:ascii="Garamond" w:eastAsia="Garamond" w:hAnsi="Garamond" w:cs="Garamond"/>
          <w:i/>
          <w:sz w:val="20"/>
          <w:szCs w:val="20"/>
        </w:rPr>
        <w:t>concert</w:t>
      </w:r>
      <w:r>
        <w:rPr>
          <w:rFonts w:ascii="Garamond" w:eastAsia="Garamond" w:hAnsi="Garamond" w:cs="Garamond"/>
          <w:i/>
          <w:spacing w:val="13"/>
          <w:sz w:val="20"/>
          <w:szCs w:val="20"/>
        </w:rPr>
        <w:t xml:space="preserve"> </w:t>
      </w:r>
      <w:r>
        <w:rPr>
          <w:rFonts w:ascii="Garamond" w:eastAsia="Garamond" w:hAnsi="Garamond" w:cs="Garamond"/>
          <w:i/>
          <w:sz w:val="20"/>
          <w:szCs w:val="20"/>
        </w:rPr>
        <w:t>with</w:t>
      </w:r>
      <w:r>
        <w:rPr>
          <w:rFonts w:ascii="Garamond" w:eastAsia="Garamond" w:hAnsi="Garamond" w:cs="Garamond"/>
          <w:i/>
          <w:spacing w:val="13"/>
          <w:sz w:val="20"/>
          <w:szCs w:val="20"/>
        </w:rPr>
        <w:t xml:space="preserve"> </w:t>
      </w:r>
      <w:r>
        <w:rPr>
          <w:rFonts w:ascii="Garamond" w:eastAsia="Garamond" w:hAnsi="Garamond" w:cs="Garamond"/>
          <w:i/>
          <w:sz w:val="20"/>
          <w:szCs w:val="20"/>
        </w:rPr>
        <w:t>each</w:t>
      </w:r>
      <w:r>
        <w:rPr>
          <w:rFonts w:ascii="Garamond" w:eastAsia="Garamond" w:hAnsi="Garamond" w:cs="Garamond"/>
          <w:i/>
          <w:spacing w:val="13"/>
          <w:sz w:val="20"/>
          <w:szCs w:val="20"/>
        </w:rPr>
        <w:t xml:space="preserve"> </w:t>
      </w:r>
      <w:r>
        <w:rPr>
          <w:rFonts w:ascii="Garamond" w:eastAsia="Garamond" w:hAnsi="Garamond" w:cs="Garamond"/>
          <w:i/>
          <w:sz w:val="20"/>
          <w:szCs w:val="20"/>
        </w:rPr>
        <w:t>other</w:t>
      </w:r>
      <w:r>
        <w:rPr>
          <w:rFonts w:ascii="Garamond" w:eastAsia="Garamond" w:hAnsi="Garamond" w:cs="Garamond"/>
          <w:i/>
          <w:spacing w:val="13"/>
          <w:sz w:val="20"/>
          <w:szCs w:val="20"/>
        </w:rPr>
        <w:t xml:space="preserve"> </w:t>
      </w:r>
      <w:r>
        <w:rPr>
          <w:rFonts w:ascii="Garamond" w:eastAsia="Garamond" w:hAnsi="Garamond" w:cs="Garamond"/>
          <w:i/>
          <w:sz w:val="20"/>
          <w:szCs w:val="20"/>
        </w:rPr>
        <w:t>and</w:t>
      </w:r>
      <w:r>
        <w:rPr>
          <w:rFonts w:ascii="Garamond" w:eastAsia="Garamond" w:hAnsi="Garamond" w:cs="Garamond"/>
          <w:i/>
          <w:spacing w:val="24"/>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7"/>
          <w:sz w:val="20"/>
          <w:szCs w:val="20"/>
        </w:rPr>
        <w:t xml:space="preserve"> </w:t>
      </w:r>
      <w:r>
        <w:rPr>
          <w:rFonts w:ascii="Garamond" w:eastAsia="Garamond" w:hAnsi="Garamond" w:cs="Garamond"/>
          <w:i/>
          <w:sz w:val="20"/>
          <w:szCs w:val="20"/>
        </w:rPr>
        <w:t>often</w:t>
      </w:r>
      <w:r>
        <w:rPr>
          <w:rFonts w:ascii="Garamond" w:eastAsia="Garamond" w:hAnsi="Garamond" w:cs="Garamond"/>
          <w:i/>
          <w:spacing w:val="-7"/>
          <w:sz w:val="20"/>
          <w:szCs w:val="20"/>
        </w:rPr>
        <w:t xml:space="preserve"> </w:t>
      </w:r>
      <w:r>
        <w:rPr>
          <w:rFonts w:ascii="Garamond" w:eastAsia="Garamond" w:hAnsi="Garamond" w:cs="Garamond"/>
          <w:i/>
          <w:sz w:val="20"/>
          <w:szCs w:val="20"/>
        </w:rPr>
        <w:t>too</w:t>
      </w:r>
      <w:r>
        <w:rPr>
          <w:rFonts w:ascii="Garamond" w:eastAsia="Garamond" w:hAnsi="Garamond" w:cs="Garamond"/>
          <w:i/>
          <w:spacing w:val="-7"/>
          <w:sz w:val="20"/>
          <w:szCs w:val="20"/>
        </w:rPr>
        <w:t xml:space="preserve"> </w:t>
      </w:r>
      <w:r>
        <w:rPr>
          <w:rFonts w:ascii="Garamond" w:eastAsia="Garamond" w:hAnsi="Garamond" w:cs="Garamond"/>
          <w:i/>
          <w:sz w:val="20"/>
          <w:szCs w:val="20"/>
        </w:rPr>
        <w:t>inexperienced</w:t>
      </w:r>
      <w:r>
        <w:rPr>
          <w:rFonts w:ascii="Garamond" w:eastAsia="Garamond" w:hAnsi="Garamond" w:cs="Garamond"/>
          <w:i/>
          <w:spacing w:val="-7"/>
          <w:sz w:val="20"/>
          <w:szCs w:val="20"/>
        </w:rPr>
        <w:t xml:space="preserve"> </w:t>
      </w:r>
      <w:r>
        <w:rPr>
          <w:rFonts w:ascii="Garamond" w:eastAsia="Garamond" w:hAnsi="Garamond" w:cs="Garamond"/>
          <w:i/>
          <w:sz w:val="20"/>
          <w:szCs w:val="20"/>
        </w:rPr>
        <w:t>to</w:t>
      </w:r>
      <w:r>
        <w:rPr>
          <w:rFonts w:ascii="Garamond" w:eastAsia="Garamond" w:hAnsi="Garamond" w:cs="Garamond"/>
          <w:i/>
          <w:spacing w:val="-7"/>
          <w:sz w:val="20"/>
          <w:szCs w:val="20"/>
        </w:rPr>
        <w:t xml:space="preserve"> </w:t>
      </w:r>
      <w:r>
        <w:rPr>
          <w:rFonts w:ascii="Garamond" w:eastAsia="Garamond" w:hAnsi="Garamond" w:cs="Garamond"/>
          <w:i/>
          <w:sz w:val="20"/>
          <w:szCs w:val="20"/>
        </w:rPr>
        <w:t>operate</w:t>
      </w:r>
      <w:r>
        <w:rPr>
          <w:rFonts w:ascii="Garamond" w:eastAsia="Garamond" w:hAnsi="Garamond" w:cs="Garamond"/>
          <w:i/>
          <w:spacing w:val="-7"/>
          <w:sz w:val="20"/>
          <w:szCs w:val="20"/>
        </w:rPr>
        <w:t xml:space="preserve"> </w:t>
      </w:r>
      <w:r>
        <w:rPr>
          <w:rFonts w:ascii="Garamond" w:eastAsia="Garamond" w:hAnsi="Garamond" w:cs="Garamond"/>
          <w:i/>
          <w:sz w:val="20"/>
          <w:szCs w:val="20"/>
        </w:rPr>
        <w:t>alone.</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Therefore</w:t>
      </w:r>
      <w:r>
        <w:rPr>
          <w:rFonts w:ascii="Garamond" w:eastAsia="Garamond" w:hAnsi="Garamond" w:cs="Garamond"/>
          <w:i/>
          <w:spacing w:val="-7"/>
          <w:sz w:val="20"/>
          <w:szCs w:val="20"/>
        </w:rPr>
        <w:t xml:space="preserve"> </w:t>
      </w:r>
      <w:r>
        <w:rPr>
          <w:rFonts w:ascii="Garamond" w:eastAsia="Garamond" w:hAnsi="Garamond" w:cs="Garamond"/>
          <w:i/>
          <w:sz w:val="20"/>
          <w:szCs w:val="20"/>
        </w:rPr>
        <w:t>Pilots</w:t>
      </w:r>
      <w:r>
        <w:rPr>
          <w:rFonts w:ascii="Garamond" w:eastAsia="Garamond" w:hAnsi="Garamond" w:cs="Garamond"/>
          <w:i/>
          <w:spacing w:val="-7"/>
          <w:sz w:val="20"/>
          <w:szCs w:val="20"/>
        </w:rPr>
        <w:t xml:space="preserve"> </w:t>
      </w:r>
      <w:r>
        <w:rPr>
          <w:rFonts w:ascii="Garamond" w:eastAsia="Garamond" w:hAnsi="Garamond" w:cs="Garamond"/>
          <w:i/>
          <w:sz w:val="20"/>
          <w:szCs w:val="20"/>
        </w:rPr>
        <w:t>must</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always</w:t>
      </w:r>
      <w:r>
        <w:rPr>
          <w:rFonts w:ascii="Garamond" w:eastAsia="Garamond" w:hAnsi="Garamond" w:cs="Garamond"/>
          <w:i/>
          <w:spacing w:val="-7"/>
          <w:sz w:val="20"/>
          <w:szCs w:val="20"/>
        </w:rPr>
        <w:t xml:space="preserve"> </w:t>
      </w:r>
      <w:r>
        <w:rPr>
          <w:rFonts w:ascii="Garamond" w:eastAsia="Garamond" w:hAnsi="Garamond" w:cs="Garamond"/>
          <w:i/>
          <w:sz w:val="20"/>
          <w:szCs w:val="20"/>
        </w:rPr>
        <w:t>attempt</w:t>
      </w:r>
      <w:r>
        <w:rPr>
          <w:rFonts w:ascii="Garamond" w:eastAsia="Garamond" w:hAnsi="Garamond" w:cs="Garamond"/>
          <w:i/>
          <w:spacing w:val="26"/>
          <w:sz w:val="20"/>
          <w:szCs w:val="20"/>
        </w:rPr>
        <w:t xml:space="preserve"> </w:t>
      </w:r>
      <w:r>
        <w:rPr>
          <w:rFonts w:ascii="Garamond" w:eastAsia="Garamond" w:hAnsi="Garamond" w:cs="Garamond"/>
          <w:i/>
          <w:sz w:val="20"/>
          <w:szCs w:val="20"/>
        </w:rPr>
        <w:t>to</w:t>
      </w:r>
      <w:r>
        <w:rPr>
          <w:rFonts w:ascii="Garamond" w:eastAsia="Garamond" w:hAnsi="Garamond" w:cs="Garamond"/>
          <w:i/>
          <w:spacing w:val="5"/>
          <w:sz w:val="20"/>
          <w:szCs w:val="20"/>
        </w:rPr>
        <w:t xml:space="preserve"> </w:t>
      </w:r>
      <w:r>
        <w:rPr>
          <w:rFonts w:ascii="Garamond" w:eastAsia="Garamond" w:hAnsi="Garamond" w:cs="Garamond"/>
          <w:i/>
          <w:sz w:val="20"/>
          <w:szCs w:val="20"/>
        </w:rPr>
        <w:t>remain</w:t>
      </w:r>
      <w:r>
        <w:rPr>
          <w:rFonts w:ascii="Garamond" w:eastAsia="Garamond" w:hAnsi="Garamond" w:cs="Garamond"/>
          <w:i/>
          <w:spacing w:val="5"/>
          <w:sz w:val="20"/>
          <w:szCs w:val="20"/>
        </w:rPr>
        <w:t xml:space="preserve"> </w:t>
      </w:r>
      <w:r>
        <w:rPr>
          <w:rFonts w:ascii="Garamond" w:eastAsia="Garamond" w:hAnsi="Garamond" w:cs="Garamond"/>
          <w:i/>
          <w:sz w:val="20"/>
          <w:szCs w:val="20"/>
        </w:rPr>
        <w:t>within</w:t>
      </w:r>
      <w:r>
        <w:rPr>
          <w:rFonts w:ascii="Garamond" w:eastAsia="Garamond" w:hAnsi="Garamond" w:cs="Garamond"/>
          <w:i/>
          <w:spacing w:val="5"/>
          <w:sz w:val="20"/>
          <w:szCs w:val="20"/>
        </w:rPr>
        <w:t xml:space="preserve"> </w:t>
      </w:r>
      <w:r>
        <w:rPr>
          <w:rFonts w:ascii="Garamond" w:eastAsia="Garamond" w:hAnsi="Garamond" w:cs="Garamond"/>
          <w:i/>
          <w:sz w:val="20"/>
          <w:szCs w:val="20"/>
        </w:rPr>
        <w:t>8”</w:t>
      </w:r>
      <w:r>
        <w:rPr>
          <w:rFonts w:ascii="Garamond" w:eastAsia="Garamond" w:hAnsi="Garamond" w:cs="Garamond"/>
          <w:i/>
          <w:spacing w:val="12"/>
          <w:sz w:val="20"/>
          <w:szCs w:val="20"/>
        </w:rPr>
        <w:t xml:space="preserve"> </w:t>
      </w:r>
      <w:r>
        <w:rPr>
          <w:rFonts w:ascii="Garamond" w:eastAsia="Garamond" w:hAnsi="Garamond" w:cs="Garamond"/>
          <w:i/>
          <w:sz w:val="20"/>
          <w:szCs w:val="20"/>
        </w:rPr>
        <w:t>of</w:t>
      </w:r>
      <w:r>
        <w:rPr>
          <w:rFonts w:ascii="Garamond" w:eastAsia="Garamond" w:hAnsi="Garamond" w:cs="Garamond"/>
          <w:i/>
          <w:spacing w:val="50"/>
          <w:sz w:val="20"/>
          <w:szCs w:val="20"/>
        </w:rPr>
        <w:t xml:space="preserve"> </w:t>
      </w:r>
      <w:r>
        <w:rPr>
          <w:rFonts w:ascii="Garamond" w:eastAsia="Garamond" w:hAnsi="Garamond" w:cs="Garamond"/>
          <w:i/>
          <w:sz w:val="20"/>
          <w:szCs w:val="20"/>
        </w:rPr>
        <w:t>another</w:t>
      </w:r>
      <w:r>
        <w:rPr>
          <w:rFonts w:ascii="Garamond" w:eastAsia="Garamond" w:hAnsi="Garamond" w:cs="Garamond"/>
          <w:i/>
          <w:spacing w:val="5"/>
          <w:sz w:val="20"/>
          <w:szCs w:val="20"/>
        </w:rPr>
        <w:t xml:space="preserve"> </w:t>
      </w:r>
      <w:r>
        <w:rPr>
          <w:rFonts w:ascii="Garamond" w:eastAsia="Garamond" w:hAnsi="Garamond" w:cs="Garamond"/>
          <w:i/>
          <w:sz w:val="20"/>
          <w:szCs w:val="20"/>
        </w:rPr>
        <w:t>MS</w:t>
      </w:r>
      <w:r>
        <w:rPr>
          <w:rFonts w:ascii="Garamond" w:eastAsia="Garamond" w:hAnsi="Garamond" w:cs="Garamond"/>
          <w:i/>
          <w:spacing w:val="-7"/>
          <w:sz w:val="20"/>
          <w:szCs w:val="20"/>
        </w:rPr>
        <w:t xml:space="preserve"> </w:t>
      </w:r>
      <w:r>
        <w:rPr>
          <w:rFonts w:ascii="Garamond" w:eastAsia="Garamond" w:hAnsi="Garamond" w:cs="Garamond"/>
          <w:i/>
          <w:sz w:val="20"/>
          <w:szCs w:val="20"/>
        </w:rPr>
        <w:t>unit.</w:t>
      </w:r>
    </w:p>
    <w:p w:rsidR="00F87A27" w:rsidRDefault="00F87A27">
      <w:pPr>
        <w:rPr>
          <w:rFonts w:ascii="Garamond" w:eastAsia="Garamond" w:hAnsi="Garamond" w:cs="Garamond"/>
          <w:i/>
          <w:sz w:val="20"/>
          <w:szCs w:val="20"/>
        </w:rPr>
      </w:pPr>
    </w:p>
    <w:p w:rsidR="00F87A27" w:rsidRDefault="00F87A27">
      <w:pPr>
        <w:spacing w:before="7"/>
        <w:rPr>
          <w:rFonts w:ascii="Garamond" w:eastAsia="Garamond" w:hAnsi="Garamond" w:cs="Garamond"/>
          <w:i/>
          <w:sz w:val="20"/>
          <w:szCs w:val="20"/>
        </w:rPr>
      </w:pPr>
    </w:p>
    <w:p w:rsidR="00F87A27" w:rsidRDefault="005A02C9">
      <w:pPr>
        <w:pStyle w:val="Heading2"/>
        <w:spacing w:line="260" w:lineRule="exact"/>
        <w:ind w:left="160" w:right="3045"/>
        <w:rPr>
          <w:b w:val="0"/>
          <w:bCs w:val="0"/>
        </w:rPr>
      </w:pPr>
      <w:r>
        <w:rPr>
          <w:spacing w:val="-1"/>
        </w:rPr>
        <w:t>Heavy</w:t>
      </w:r>
      <w:r>
        <w:rPr>
          <w:spacing w:val="6"/>
        </w:rPr>
        <w:t xml:space="preserve"> </w:t>
      </w:r>
      <w:r>
        <w:rPr>
          <w:spacing w:val="1"/>
        </w:rPr>
        <w:t>Support</w:t>
      </w:r>
      <w:r>
        <w:rPr>
          <w:spacing w:val="22"/>
        </w:rPr>
        <w:t xml:space="preserve"> </w:t>
      </w:r>
      <w:r>
        <w:rPr>
          <w:spacing w:val="1"/>
        </w:rPr>
        <w:t>Artillery</w:t>
      </w:r>
      <w:r>
        <w:rPr>
          <w:spacing w:val="6"/>
        </w:rPr>
        <w:t xml:space="preserve"> </w:t>
      </w:r>
      <w:r>
        <w:t>Pilot</w:t>
      </w:r>
    </w:p>
    <w:p w:rsidR="00F87A27" w:rsidRDefault="00F87A27">
      <w:pPr>
        <w:spacing w:line="260" w:lineRule="exact"/>
        <w:sectPr w:rsidR="00F87A27">
          <w:type w:val="continuous"/>
          <w:pgSz w:w="12240" w:h="15840"/>
          <w:pgMar w:top="700" w:right="620" w:bottom="280" w:left="580" w:header="720" w:footer="720" w:gutter="0"/>
          <w:cols w:num="2" w:space="720" w:equalWidth="0">
            <w:col w:w="5421" w:space="79"/>
            <w:col w:w="5540"/>
          </w:cols>
        </w:sectPr>
      </w:pPr>
    </w:p>
    <w:p w:rsidR="00F87A27" w:rsidRDefault="00F87A27">
      <w:pPr>
        <w:spacing w:before="1"/>
        <w:rPr>
          <w:rFonts w:ascii="Garamond" w:eastAsia="Garamond" w:hAnsi="Garamond" w:cs="Garamond"/>
          <w:b/>
          <w:bCs/>
          <w:sz w:val="27"/>
          <w:szCs w:val="27"/>
        </w:rPr>
      </w:pPr>
    </w:p>
    <w:p w:rsidR="00F87A27" w:rsidRDefault="005A02C9">
      <w:pPr>
        <w:ind w:left="159"/>
        <w:jc w:val="both"/>
        <w:rPr>
          <w:rFonts w:ascii="Garamond" w:eastAsia="Garamond" w:hAnsi="Garamond" w:cs="Garamond"/>
          <w:sz w:val="20"/>
          <w:szCs w:val="20"/>
        </w:rPr>
      </w:pPr>
      <w:r>
        <w:rPr>
          <w:rFonts w:ascii="Garamond"/>
          <w:b/>
          <w:sz w:val="20"/>
        </w:rPr>
        <w:t>Mobile</w:t>
      </w:r>
      <w:r>
        <w:rPr>
          <w:rFonts w:ascii="Garamond"/>
          <w:b/>
          <w:spacing w:val="5"/>
          <w:sz w:val="20"/>
        </w:rPr>
        <w:t xml:space="preserve"> </w:t>
      </w:r>
      <w:r>
        <w:rPr>
          <w:rFonts w:ascii="Garamond"/>
          <w:b/>
          <w:sz w:val="20"/>
        </w:rPr>
        <w:t>Suit</w:t>
      </w:r>
      <w:r>
        <w:rPr>
          <w:rFonts w:ascii="Garamond"/>
          <w:b/>
          <w:spacing w:val="5"/>
          <w:sz w:val="20"/>
        </w:rPr>
        <w:t xml:space="preserve"> </w:t>
      </w:r>
      <w:r>
        <w:rPr>
          <w:rFonts w:ascii="Garamond"/>
          <w:b/>
          <w:sz w:val="20"/>
        </w:rPr>
        <w:t>Options:</w:t>
      </w:r>
      <w:r>
        <w:rPr>
          <w:rFonts w:ascii="Garamond"/>
          <w:b/>
          <w:spacing w:val="4"/>
          <w:sz w:val="20"/>
        </w:rPr>
        <w:t xml:space="preserve"> </w:t>
      </w:r>
      <w:r>
        <w:rPr>
          <w:rFonts w:ascii="Garamond"/>
          <w:i/>
          <w:sz w:val="20"/>
        </w:rPr>
        <w:t>RGM-79(G)</w:t>
      </w:r>
      <w:r>
        <w:rPr>
          <w:rFonts w:ascii="Garamond"/>
          <w:i/>
          <w:spacing w:val="5"/>
          <w:sz w:val="20"/>
        </w:rPr>
        <w:t xml:space="preserve"> </w:t>
      </w:r>
      <w:r>
        <w:rPr>
          <w:rFonts w:ascii="Garamond"/>
          <w:i/>
          <w:sz w:val="20"/>
        </w:rPr>
        <w:t>Sniper</w:t>
      </w:r>
      <w:r>
        <w:rPr>
          <w:rFonts w:ascii="Garamond"/>
          <w:i/>
          <w:spacing w:val="5"/>
          <w:sz w:val="20"/>
        </w:rPr>
        <w:t xml:space="preserve"> </w:t>
      </w:r>
      <w:r>
        <w:rPr>
          <w:rFonts w:ascii="Garamond"/>
          <w:i/>
          <w:sz w:val="20"/>
        </w:rPr>
        <w:t>GM.</w:t>
      </w:r>
    </w:p>
    <w:p w:rsidR="00F87A27" w:rsidRDefault="00F87A27">
      <w:pPr>
        <w:spacing w:before="1"/>
        <w:rPr>
          <w:rFonts w:ascii="Garamond" w:eastAsia="Garamond" w:hAnsi="Garamond" w:cs="Garamond"/>
          <w:i/>
          <w:sz w:val="19"/>
          <w:szCs w:val="19"/>
        </w:rPr>
      </w:pPr>
    </w:p>
    <w:p w:rsidR="00F87A27" w:rsidRDefault="005A02C9">
      <w:pPr>
        <w:spacing w:line="256" w:lineRule="auto"/>
        <w:ind w:left="159"/>
        <w:jc w:val="both"/>
        <w:rPr>
          <w:rFonts w:ascii="Garamond" w:eastAsia="Garamond" w:hAnsi="Garamond" w:cs="Garamond"/>
          <w:sz w:val="20"/>
          <w:szCs w:val="20"/>
        </w:rPr>
      </w:pPr>
      <w:r>
        <w:rPr>
          <w:rFonts w:ascii="Garamond"/>
          <w:b/>
          <w:sz w:val="20"/>
        </w:rPr>
        <w:t>Independent</w:t>
      </w:r>
      <w:r>
        <w:rPr>
          <w:rFonts w:ascii="Garamond"/>
          <w:b/>
          <w:spacing w:val="-3"/>
          <w:sz w:val="20"/>
        </w:rPr>
        <w:t xml:space="preserve"> </w:t>
      </w:r>
      <w:r>
        <w:rPr>
          <w:rFonts w:ascii="Garamond"/>
          <w:b/>
          <w:sz w:val="20"/>
        </w:rPr>
        <w:t>Character:</w:t>
      </w:r>
      <w:r>
        <w:rPr>
          <w:rFonts w:ascii="Garamond"/>
          <w:b/>
          <w:spacing w:val="-3"/>
          <w:sz w:val="20"/>
        </w:rPr>
        <w:t xml:space="preserve"> </w:t>
      </w:r>
      <w:r>
        <w:rPr>
          <w:rFonts w:ascii="Garamond"/>
          <w:i/>
          <w:sz w:val="20"/>
        </w:rPr>
        <w:t>A</w:t>
      </w:r>
      <w:r>
        <w:rPr>
          <w:rFonts w:ascii="Garamond"/>
          <w:i/>
          <w:spacing w:val="-3"/>
          <w:sz w:val="20"/>
        </w:rPr>
        <w:t xml:space="preserve"> </w:t>
      </w:r>
      <w:r>
        <w:rPr>
          <w:rFonts w:ascii="Garamond"/>
          <w:i/>
          <w:sz w:val="20"/>
        </w:rPr>
        <w:t>Sniper</w:t>
      </w:r>
      <w:r>
        <w:rPr>
          <w:rFonts w:ascii="Garamond"/>
          <w:i/>
          <w:spacing w:val="-3"/>
          <w:sz w:val="20"/>
        </w:rPr>
        <w:t xml:space="preserve"> </w:t>
      </w:r>
      <w:r>
        <w:rPr>
          <w:rFonts w:ascii="Garamond"/>
          <w:i/>
          <w:sz w:val="20"/>
        </w:rPr>
        <w:t>Pilot</w:t>
      </w:r>
      <w:r>
        <w:rPr>
          <w:rFonts w:ascii="Garamond"/>
          <w:i/>
          <w:spacing w:val="-3"/>
          <w:sz w:val="20"/>
        </w:rPr>
        <w:t xml:space="preserve"> </w:t>
      </w:r>
      <w:r>
        <w:rPr>
          <w:rFonts w:ascii="Garamond"/>
          <w:i/>
          <w:sz w:val="20"/>
        </w:rPr>
        <w:t>is</w:t>
      </w:r>
      <w:r>
        <w:rPr>
          <w:rFonts w:ascii="Garamond"/>
          <w:i/>
          <w:spacing w:val="-3"/>
          <w:sz w:val="20"/>
        </w:rPr>
        <w:t xml:space="preserve"> </w:t>
      </w:r>
      <w:r>
        <w:rPr>
          <w:rFonts w:ascii="Garamond"/>
          <w:i/>
          <w:sz w:val="20"/>
        </w:rPr>
        <w:t>an</w:t>
      </w:r>
      <w:r>
        <w:rPr>
          <w:rFonts w:ascii="Garamond"/>
          <w:i/>
          <w:spacing w:val="-3"/>
          <w:sz w:val="20"/>
        </w:rPr>
        <w:t xml:space="preserve"> </w:t>
      </w:r>
      <w:r>
        <w:rPr>
          <w:rFonts w:ascii="Garamond"/>
          <w:i/>
          <w:sz w:val="20"/>
        </w:rPr>
        <w:t>Independent</w:t>
      </w:r>
      <w:r>
        <w:rPr>
          <w:rFonts w:ascii="Garamond"/>
          <w:i/>
          <w:spacing w:val="-3"/>
          <w:sz w:val="20"/>
        </w:rPr>
        <w:t xml:space="preserve"> </w:t>
      </w:r>
      <w:r>
        <w:rPr>
          <w:rFonts w:ascii="Garamond"/>
          <w:i/>
          <w:sz w:val="20"/>
        </w:rPr>
        <w:t>Character</w:t>
      </w:r>
      <w:r>
        <w:rPr>
          <w:rFonts w:ascii="Garamond"/>
          <w:i/>
          <w:spacing w:val="-3"/>
          <w:sz w:val="20"/>
        </w:rPr>
        <w:t xml:space="preserve"> </w:t>
      </w:r>
      <w:r>
        <w:rPr>
          <w:rFonts w:ascii="Garamond"/>
          <w:i/>
          <w:sz w:val="20"/>
        </w:rPr>
        <w:t>and</w:t>
      </w:r>
      <w:r>
        <w:rPr>
          <w:rFonts w:ascii="Garamond"/>
          <w:i/>
          <w:spacing w:val="23"/>
          <w:sz w:val="20"/>
        </w:rPr>
        <w:t xml:space="preserve"> </w:t>
      </w:r>
      <w:r>
        <w:rPr>
          <w:rFonts w:ascii="Garamond"/>
          <w:i/>
          <w:sz w:val="20"/>
        </w:rPr>
        <w:t>follows</w:t>
      </w:r>
      <w:r>
        <w:rPr>
          <w:rFonts w:ascii="Garamond"/>
          <w:i/>
          <w:spacing w:val="46"/>
          <w:sz w:val="20"/>
        </w:rPr>
        <w:t xml:space="preserve"> </w:t>
      </w:r>
      <w:r>
        <w:rPr>
          <w:rFonts w:ascii="Garamond"/>
          <w:i/>
          <w:sz w:val="20"/>
        </w:rPr>
        <w:t>the</w:t>
      </w:r>
      <w:r>
        <w:rPr>
          <w:rFonts w:ascii="Garamond"/>
          <w:i/>
          <w:spacing w:val="46"/>
          <w:sz w:val="20"/>
        </w:rPr>
        <w:t xml:space="preserve"> </w:t>
      </w:r>
      <w:r>
        <w:rPr>
          <w:rFonts w:ascii="Garamond"/>
          <w:i/>
          <w:sz w:val="20"/>
        </w:rPr>
        <w:t>independent</w:t>
      </w:r>
      <w:r>
        <w:rPr>
          <w:rFonts w:ascii="Garamond"/>
          <w:i/>
          <w:spacing w:val="46"/>
          <w:sz w:val="20"/>
        </w:rPr>
        <w:t xml:space="preserve"> </w:t>
      </w:r>
      <w:r>
        <w:rPr>
          <w:rFonts w:ascii="Garamond"/>
          <w:i/>
          <w:sz w:val="20"/>
        </w:rPr>
        <w:t>character</w:t>
      </w:r>
      <w:r>
        <w:rPr>
          <w:rFonts w:ascii="Garamond"/>
          <w:i/>
          <w:spacing w:val="46"/>
          <w:sz w:val="20"/>
        </w:rPr>
        <w:t xml:space="preserve"> </w:t>
      </w:r>
      <w:r>
        <w:rPr>
          <w:rFonts w:ascii="Garamond"/>
          <w:i/>
          <w:sz w:val="20"/>
        </w:rPr>
        <w:t>special</w:t>
      </w:r>
      <w:r>
        <w:rPr>
          <w:rFonts w:ascii="Garamond"/>
          <w:i/>
          <w:spacing w:val="46"/>
          <w:sz w:val="20"/>
        </w:rPr>
        <w:t xml:space="preserve"> </w:t>
      </w:r>
      <w:r>
        <w:rPr>
          <w:rFonts w:ascii="Garamond"/>
          <w:i/>
          <w:sz w:val="20"/>
        </w:rPr>
        <w:t>rules</w:t>
      </w:r>
      <w:r>
        <w:rPr>
          <w:rFonts w:ascii="Garamond"/>
          <w:i/>
          <w:spacing w:val="46"/>
          <w:sz w:val="20"/>
        </w:rPr>
        <w:t xml:space="preserve"> </w:t>
      </w:r>
      <w:r>
        <w:rPr>
          <w:rFonts w:ascii="Garamond"/>
          <w:i/>
          <w:sz w:val="20"/>
        </w:rPr>
        <w:t>in</w:t>
      </w:r>
      <w:r>
        <w:rPr>
          <w:rFonts w:ascii="Garamond"/>
          <w:i/>
          <w:spacing w:val="46"/>
          <w:sz w:val="20"/>
        </w:rPr>
        <w:t xml:space="preserve"> </w:t>
      </w:r>
      <w:r>
        <w:rPr>
          <w:rFonts w:ascii="Garamond"/>
          <w:i/>
          <w:sz w:val="20"/>
        </w:rPr>
        <w:t>the</w:t>
      </w:r>
      <w:r>
        <w:rPr>
          <w:rFonts w:ascii="Garamond"/>
          <w:i/>
          <w:spacing w:val="46"/>
          <w:sz w:val="20"/>
        </w:rPr>
        <w:t xml:space="preserve"> </w:t>
      </w:r>
      <w:r>
        <w:rPr>
          <w:rFonts w:ascii="Garamond"/>
          <w:i/>
          <w:spacing w:val="-2"/>
          <w:sz w:val="20"/>
        </w:rPr>
        <w:t>Warhammer</w:t>
      </w:r>
      <w:r>
        <w:rPr>
          <w:rFonts w:ascii="Garamond"/>
          <w:i/>
          <w:spacing w:val="46"/>
          <w:sz w:val="20"/>
        </w:rPr>
        <w:t xml:space="preserve"> </w:t>
      </w:r>
      <w:r>
        <w:rPr>
          <w:rFonts w:ascii="Garamond"/>
          <w:i/>
          <w:sz w:val="20"/>
        </w:rPr>
        <w:t>40,000</w:t>
      </w:r>
      <w:r>
        <w:rPr>
          <w:rFonts w:ascii="Garamond"/>
          <w:i/>
          <w:spacing w:val="26"/>
          <w:sz w:val="20"/>
        </w:rPr>
        <w:t xml:space="preserve"> </w:t>
      </w:r>
      <w:r>
        <w:rPr>
          <w:rFonts w:ascii="Garamond"/>
          <w:i/>
          <w:spacing w:val="-1"/>
          <w:sz w:val="20"/>
        </w:rPr>
        <w:t>rulebook.</w:t>
      </w:r>
    </w:p>
    <w:p w:rsidR="00F87A27" w:rsidRDefault="005A02C9">
      <w:pPr>
        <w:spacing w:before="113" w:line="256" w:lineRule="auto"/>
        <w:ind w:left="159"/>
        <w:jc w:val="both"/>
        <w:rPr>
          <w:rFonts w:ascii="Garamond" w:eastAsia="Garamond" w:hAnsi="Garamond" w:cs="Garamond"/>
          <w:sz w:val="20"/>
          <w:szCs w:val="20"/>
        </w:rPr>
      </w:pPr>
      <w:r>
        <w:rPr>
          <w:rFonts w:ascii="Garamond"/>
          <w:b/>
          <w:sz w:val="20"/>
        </w:rPr>
        <w:t>Infiltrate:</w:t>
      </w:r>
      <w:r>
        <w:rPr>
          <w:rFonts w:ascii="Garamond"/>
          <w:b/>
          <w:spacing w:val="3"/>
          <w:sz w:val="20"/>
        </w:rPr>
        <w:t xml:space="preserve"> </w:t>
      </w:r>
      <w:r>
        <w:rPr>
          <w:rFonts w:ascii="Garamond"/>
          <w:i/>
          <w:sz w:val="20"/>
        </w:rPr>
        <w:t>A</w:t>
      </w:r>
      <w:r>
        <w:rPr>
          <w:rFonts w:ascii="Garamond"/>
          <w:i/>
          <w:spacing w:val="3"/>
          <w:sz w:val="20"/>
        </w:rPr>
        <w:t xml:space="preserve"> </w:t>
      </w:r>
      <w:r>
        <w:rPr>
          <w:rFonts w:ascii="Garamond"/>
          <w:i/>
          <w:sz w:val="20"/>
        </w:rPr>
        <w:t>Sniper</w:t>
      </w:r>
      <w:r>
        <w:rPr>
          <w:rFonts w:ascii="Garamond"/>
          <w:i/>
          <w:spacing w:val="3"/>
          <w:sz w:val="20"/>
        </w:rPr>
        <w:t xml:space="preserve"> </w:t>
      </w:r>
      <w:r>
        <w:rPr>
          <w:rFonts w:ascii="Garamond"/>
          <w:i/>
          <w:sz w:val="20"/>
        </w:rPr>
        <w:t>Pilot</w:t>
      </w:r>
      <w:r>
        <w:rPr>
          <w:rFonts w:ascii="Garamond"/>
          <w:i/>
          <w:spacing w:val="3"/>
          <w:sz w:val="20"/>
        </w:rPr>
        <w:t xml:space="preserve"> </w:t>
      </w:r>
      <w:r>
        <w:rPr>
          <w:rFonts w:ascii="Garamond"/>
          <w:i/>
          <w:sz w:val="20"/>
        </w:rPr>
        <w:t>is</w:t>
      </w:r>
      <w:r>
        <w:rPr>
          <w:rFonts w:ascii="Garamond"/>
          <w:i/>
          <w:spacing w:val="3"/>
          <w:sz w:val="20"/>
        </w:rPr>
        <w:t xml:space="preserve"> </w:t>
      </w:r>
      <w:r>
        <w:rPr>
          <w:rFonts w:ascii="Garamond"/>
          <w:i/>
          <w:sz w:val="20"/>
        </w:rPr>
        <w:t>an</w:t>
      </w:r>
      <w:r>
        <w:rPr>
          <w:rFonts w:ascii="Garamond"/>
          <w:i/>
          <w:spacing w:val="3"/>
          <w:sz w:val="20"/>
        </w:rPr>
        <w:t xml:space="preserve"> </w:t>
      </w:r>
      <w:r>
        <w:rPr>
          <w:rFonts w:ascii="Garamond"/>
          <w:i/>
          <w:sz w:val="20"/>
        </w:rPr>
        <w:t>expert</w:t>
      </w:r>
      <w:r>
        <w:rPr>
          <w:rFonts w:ascii="Garamond"/>
          <w:i/>
          <w:spacing w:val="3"/>
          <w:sz w:val="20"/>
        </w:rPr>
        <w:t xml:space="preserve"> </w:t>
      </w:r>
      <w:r>
        <w:rPr>
          <w:rFonts w:ascii="Garamond"/>
          <w:i/>
          <w:sz w:val="20"/>
        </w:rPr>
        <w:t>in</w:t>
      </w:r>
      <w:r>
        <w:rPr>
          <w:rFonts w:ascii="Garamond"/>
          <w:i/>
          <w:spacing w:val="3"/>
          <w:sz w:val="20"/>
        </w:rPr>
        <w:t xml:space="preserve"> </w:t>
      </w:r>
      <w:r>
        <w:rPr>
          <w:rFonts w:ascii="Garamond"/>
          <w:i/>
          <w:sz w:val="20"/>
        </w:rPr>
        <w:t>positioning</w:t>
      </w:r>
      <w:r>
        <w:rPr>
          <w:rFonts w:ascii="Garamond"/>
          <w:i/>
          <w:spacing w:val="3"/>
          <w:sz w:val="20"/>
        </w:rPr>
        <w:t xml:space="preserve"> </w:t>
      </w:r>
      <w:r>
        <w:rPr>
          <w:rFonts w:ascii="Garamond"/>
          <w:i/>
          <w:sz w:val="20"/>
        </w:rPr>
        <w:t>his</w:t>
      </w:r>
      <w:r>
        <w:rPr>
          <w:rFonts w:ascii="Garamond"/>
          <w:i/>
          <w:spacing w:val="3"/>
          <w:sz w:val="20"/>
        </w:rPr>
        <w:t xml:space="preserve"> </w:t>
      </w:r>
      <w:r>
        <w:rPr>
          <w:rFonts w:ascii="Garamond"/>
          <w:i/>
          <w:sz w:val="20"/>
        </w:rPr>
        <w:t>suit</w:t>
      </w:r>
      <w:r>
        <w:rPr>
          <w:rFonts w:ascii="Garamond"/>
          <w:i/>
          <w:spacing w:val="3"/>
          <w:sz w:val="20"/>
        </w:rPr>
        <w:t xml:space="preserve"> </w:t>
      </w:r>
      <w:r>
        <w:rPr>
          <w:rFonts w:ascii="Garamond"/>
          <w:i/>
          <w:sz w:val="20"/>
        </w:rPr>
        <w:t>for</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best</w:t>
      </w:r>
      <w:r>
        <w:rPr>
          <w:rFonts w:ascii="Garamond"/>
          <w:i/>
          <w:spacing w:val="3"/>
          <w:sz w:val="20"/>
        </w:rPr>
        <w:t xml:space="preserve"> </w:t>
      </w:r>
      <w:r>
        <w:rPr>
          <w:rFonts w:ascii="Garamond"/>
          <w:i/>
          <w:sz w:val="20"/>
        </w:rPr>
        <w:t>shot</w:t>
      </w:r>
      <w:r>
        <w:rPr>
          <w:rFonts w:ascii="Garamond"/>
          <w:i/>
          <w:spacing w:val="22"/>
          <w:sz w:val="20"/>
        </w:rPr>
        <w:t xml:space="preserve"> </w:t>
      </w:r>
      <w:r>
        <w:rPr>
          <w:rFonts w:ascii="Garamond"/>
          <w:i/>
          <w:sz w:val="20"/>
        </w:rPr>
        <w:t>before</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battle.</w:t>
      </w:r>
      <w:r>
        <w:rPr>
          <w:rFonts w:ascii="Garamond"/>
          <w:i/>
          <w:spacing w:val="-3"/>
          <w:sz w:val="20"/>
        </w:rPr>
        <w:t xml:space="preserve"> </w:t>
      </w:r>
      <w:r>
        <w:rPr>
          <w:rFonts w:ascii="Garamond"/>
          <w:i/>
          <w:sz w:val="20"/>
        </w:rPr>
        <w:t>If</w:t>
      </w:r>
      <w:r>
        <w:rPr>
          <w:rFonts w:ascii="Garamond"/>
          <w:i/>
          <w:spacing w:val="42"/>
          <w:sz w:val="20"/>
        </w:rPr>
        <w:t xml:space="preserve"> </w:t>
      </w:r>
      <w:r>
        <w:rPr>
          <w:rFonts w:ascii="Garamond"/>
          <w:i/>
          <w:sz w:val="20"/>
        </w:rPr>
        <w:t>the</w:t>
      </w:r>
      <w:r>
        <w:rPr>
          <w:rFonts w:ascii="Garamond"/>
          <w:i/>
          <w:spacing w:val="-3"/>
          <w:sz w:val="20"/>
        </w:rPr>
        <w:t xml:space="preserve"> </w:t>
      </w:r>
      <w:r>
        <w:rPr>
          <w:rFonts w:ascii="Garamond"/>
          <w:i/>
          <w:sz w:val="20"/>
        </w:rPr>
        <w:t>scenarios</w:t>
      </w:r>
      <w:r>
        <w:rPr>
          <w:rFonts w:ascii="Garamond"/>
          <w:i/>
          <w:spacing w:val="-3"/>
          <w:sz w:val="20"/>
        </w:rPr>
        <w:t xml:space="preserve"> </w:t>
      </w:r>
      <w:r>
        <w:rPr>
          <w:rFonts w:ascii="Garamond"/>
          <w:i/>
          <w:sz w:val="20"/>
        </w:rPr>
        <w:t>allows</w:t>
      </w:r>
      <w:r>
        <w:rPr>
          <w:rFonts w:ascii="Garamond"/>
          <w:i/>
          <w:spacing w:val="-3"/>
          <w:sz w:val="20"/>
        </w:rPr>
        <w:t xml:space="preserve"> </w:t>
      </w:r>
      <w:r>
        <w:rPr>
          <w:rFonts w:ascii="Garamond"/>
          <w:i/>
          <w:sz w:val="20"/>
        </w:rPr>
        <w:t>it</w:t>
      </w:r>
      <w:r>
        <w:rPr>
          <w:rFonts w:ascii="Garamond"/>
          <w:i/>
          <w:spacing w:val="-3"/>
          <w:sz w:val="20"/>
        </w:rPr>
        <w:t xml:space="preserve"> </w:t>
      </w:r>
      <w:r>
        <w:rPr>
          <w:rFonts w:ascii="Garamond"/>
          <w:i/>
          <w:sz w:val="20"/>
        </w:rPr>
        <w:t>a</w:t>
      </w:r>
      <w:r>
        <w:rPr>
          <w:rFonts w:ascii="Garamond"/>
          <w:i/>
          <w:spacing w:val="-3"/>
          <w:sz w:val="20"/>
        </w:rPr>
        <w:t xml:space="preserve"> </w:t>
      </w:r>
      <w:r>
        <w:rPr>
          <w:rFonts w:ascii="Garamond"/>
          <w:i/>
          <w:sz w:val="20"/>
        </w:rPr>
        <w:t>Sniper</w:t>
      </w:r>
      <w:r>
        <w:rPr>
          <w:rFonts w:ascii="Garamond"/>
          <w:i/>
          <w:spacing w:val="-3"/>
          <w:sz w:val="20"/>
        </w:rPr>
        <w:t xml:space="preserve"> </w:t>
      </w:r>
      <w:r>
        <w:rPr>
          <w:rFonts w:ascii="Garamond"/>
          <w:i/>
          <w:sz w:val="20"/>
        </w:rPr>
        <w:t>Pilot</w:t>
      </w:r>
      <w:r>
        <w:rPr>
          <w:rFonts w:ascii="Garamond"/>
          <w:i/>
          <w:spacing w:val="-3"/>
          <w:sz w:val="20"/>
        </w:rPr>
        <w:t xml:space="preserve"> </w:t>
      </w:r>
      <w:r>
        <w:rPr>
          <w:rFonts w:ascii="Garamond"/>
          <w:i/>
          <w:sz w:val="20"/>
        </w:rPr>
        <w:t>may</w:t>
      </w:r>
      <w:r>
        <w:rPr>
          <w:rFonts w:ascii="Garamond"/>
          <w:i/>
          <w:spacing w:val="-3"/>
          <w:sz w:val="20"/>
        </w:rPr>
        <w:t xml:space="preserve"> </w:t>
      </w:r>
      <w:r>
        <w:rPr>
          <w:rFonts w:ascii="Garamond"/>
          <w:i/>
          <w:sz w:val="20"/>
        </w:rPr>
        <w:t>infiltrate</w:t>
      </w:r>
      <w:r>
        <w:rPr>
          <w:rFonts w:ascii="Garamond"/>
          <w:i/>
          <w:spacing w:val="-3"/>
          <w:sz w:val="20"/>
        </w:rPr>
        <w:t xml:space="preserve"> </w:t>
      </w:r>
      <w:r>
        <w:rPr>
          <w:rFonts w:ascii="Garamond"/>
          <w:i/>
          <w:sz w:val="20"/>
        </w:rPr>
        <w:t>using</w:t>
      </w:r>
      <w:r>
        <w:rPr>
          <w:rFonts w:ascii="Garamond"/>
          <w:i/>
          <w:spacing w:val="-3"/>
          <w:sz w:val="20"/>
        </w:rPr>
        <w:t xml:space="preserve"> </w:t>
      </w:r>
      <w:r>
        <w:rPr>
          <w:rFonts w:ascii="Garamond"/>
          <w:i/>
          <w:sz w:val="20"/>
        </w:rPr>
        <w:t>the</w:t>
      </w:r>
      <w:r>
        <w:rPr>
          <w:rFonts w:ascii="Garamond"/>
          <w:i/>
          <w:spacing w:val="25"/>
          <w:sz w:val="20"/>
        </w:rPr>
        <w:t xml:space="preserve"> </w:t>
      </w:r>
      <w:r>
        <w:rPr>
          <w:rFonts w:ascii="Garamond"/>
          <w:i/>
          <w:sz w:val="20"/>
        </w:rPr>
        <w:t>rules</w:t>
      </w:r>
      <w:r>
        <w:rPr>
          <w:rFonts w:ascii="Garamond"/>
          <w:i/>
          <w:spacing w:val="5"/>
          <w:sz w:val="20"/>
        </w:rPr>
        <w:t xml:space="preserve"> </w:t>
      </w:r>
      <w:r>
        <w:rPr>
          <w:rFonts w:ascii="Garamond"/>
          <w:i/>
          <w:sz w:val="20"/>
        </w:rPr>
        <w:t>stated</w:t>
      </w:r>
      <w:r>
        <w:rPr>
          <w:rFonts w:ascii="Garamond"/>
          <w:i/>
          <w:spacing w:val="5"/>
          <w:sz w:val="20"/>
        </w:rPr>
        <w:t xml:space="preserve"> </w:t>
      </w:r>
      <w:r>
        <w:rPr>
          <w:rFonts w:ascii="Garamond"/>
          <w:i/>
          <w:sz w:val="20"/>
        </w:rPr>
        <w:t>in</w:t>
      </w:r>
      <w:r>
        <w:rPr>
          <w:rFonts w:ascii="Garamond"/>
          <w:i/>
          <w:spacing w:val="5"/>
          <w:sz w:val="20"/>
        </w:rPr>
        <w:t xml:space="preserve"> </w:t>
      </w:r>
      <w:r>
        <w:rPr>
          <w:rFonts w:ascii="Garamond"/>
          <w:i/>
          <w:sz w:val="20"/>
        </w:rPr>
        <w:t>that</w:t>
      </w:r>
      <w:r>
        <w:rPr>
          <w:rFonts w:ascii="Garamond"/>
          <w:i/>
          <w:spacing w:val="5"/>
          <w:sz w:val="20"/>
        </w:rPr>
        <w:t xml:space="preserve"> </w:t>
      </w:r>
      <w:r>
        <w:rPr>
          <w:rFonts w:ascii="Garamond"/>
          <w:i/>
          <w:sz w:val="20"/>
        </w:rPr>
        <w:t>scenario</w:t>
      </w:r>
    </w:p>
    <w:p w:rsidR="00F87A27" w:rsidRDefault="005A02C9">
      <w:pPr>
        <w:pStyle w:val="Heading4"/>
        <w:tabs>
          <w:tab w:val="left" w:pos="3358"/>
          <w:tab w:val="left" w:pos="4102"/>
          <w:tab w:val="left" w:pos="4618"/>
        </w:tabs>
        <w:spacing w:line="203" w:lineRule="exact"/>
        <w:ind w:left="1575"/>
        <w:rPr>
          <w:b w:val="0"/>
          <w:bCs w:val="0"/>
        </w:rPr>
      </w:pPr>
      <w:r>
        <w:rPr>
          <w:b w:val="0"/>
        </w:rPr>
        <w:br w:type="column"/>
      </w:r>
      <w:r>
        <w:lastRenderedPageBreak/>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rsidR="00F87A27" w:rsidRDefault="005A02C9">
      <w:pPr>
        <w:pStyle w:val="BodyText"/>
        <w:spacing w:line="223" w:lineRule="exact"/>
        <w:ind w:left="159"/>
        <w:jc w:val="both"/>
      </w:pPr>
      <w:r>
        <w:t>Artillery</w:t>
      </w:r>
      <w:r>
        <w:rPr>
          <w:spacing w:val="4"/>
        </w:rPr>
        <w:t xml:space="preserve"> </w:t>
      </w:r>
      <w:r>
        <w:t xml:space="preserve">Pilot       </w:t>
      </w:r>
      <w:r>
        <w:rPr>
          <w:spacing w:val="29"/>
        </w:rPr>
        <w:t xml:space="preserve"> </w:t>
      </w:r>
      <w:r>
        <w:t xml:space="preserve">3    </w:t>
      </w:r>
      <w:r>
        <w:rPr>
          <w:spacing w:val="20"/>
        </w:rPr>
        <w:t xml:space="preserve"> </w:t>
      </w:r>
      <w:r>
        <w:t xml:space="preserve">4    3   </w:t>
      </w:r>
      <w:r>
        <w:rPr>
          <w:spacing w:val="28"/>
        </w:rPr>
        <w:t xml:space="preserve"> </w:t>
      </w:r>
      <w:r>
        <w:t xml:space="preserve">-    </w:t>
      </w:r>
      <w:r>
        <w:rPr>
          <w:spacing w:val="13"/>
        </w:rPr>
        <w:t xml:space="preserve"> </w:t>
      </w:r>
      <w:r>
        <w:t xml:space="preserve">3     </w:t>
      </w:r>
      <w:r>
        <w:rPr>
          <w:spacing w:val="16"/>
        </w:rPr>
        <w:t xml:space="preserve"> </w:t>
      </w:r>
      <w:r>
        <w:t xml:space="preserve">2   </w:t>
      </w:r>
      <w:r>
        <w:rPr>
          <w:spacing w:val="46"/>
        </w:rPr>
        <w:t xml:space="preserve"> </w:t>
      </w:r>
      <w:r>
        <w:t xml:space="preserve">7       7      </w:t>
      </w:r>
      <w:r>
        <w:rPr>
          <w:spacing w:val="29"/>
        </w:rPr>
        <w:t xml:space="preserve"> </w:t>
      </w:r>
      <w:r>
        <w:rPr>
          <w:spacing w:val="5"/>
        </w:rPr>
        <w:t>20</w:t>
      </w:r>
    </w:p>
    <w:p w:rsidR="00F87A27" w:rsidRDefault="00F87A27">
      <w:pPr>
        <w:spacing w:before="1"/>
        <w:rPr>
          <w:rFonts w:ascii="Garamond" w:eastAsia="Garamond" w:hAnsi="Garamond" w:cs="Garamond"/>
          <w:sz w:val="19"/>
          <w:szCs w:val="19"/>
        </w:rPr>
      </w:pPr>
    </w:p>
    <w:p w:rsidR="00F87A27" w:rsidRDefault="005A02C9">
      <w:pPr>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rsidR="00F87A27" w:rsidRDefault="005A02C9">
      <w:pPr>
        <w:spacing w:before="149" w:line="253" w:lineRule="auto"/>
        <w:ind w:left="159" w:right="464"/>
        <w:rPr>
          <w:rFonts w:ascii="Garamond" w:eastAsia="Garamond" w:hAnsi="Garamond" w:cs="Garamond"/>
          <w:sz w:val="20"/>
          <w:szCs w:val="20"/>
        </w:rPr>
      </w:pPr>
      <w:r>
        <w:rPr>
          <w:rFonts w:ascii="Garamond"/>
          <w:b/>
          <w:sz w:val="20"/>
        </w:rPr>
        <w:t>Mobile</w:t>
      </w:r>
      <w:r>
        <w:rPr>
          <w:rFonts w:ascii="Garamond"/>
          <w:b/>
          <w:spacing w:val="5"/>
          <w:sz w:val="20"/>
        </w:rPr>
        <w:t xml:space="preserve"> </w:t>
      </w:r>
      <w:r>
        <w:rPr>
          <w:rFonts w:ascii="Garamond"/>
          <w:b/>
          <w:sz w:val="20"/>
        </w:rPr>
        <w:t>Suit</w:t>
      </w:r>
      <w:r>
        <w:rPr>
          <w:rFonts w:ascii="Garamond"/>
          <w:b/>
          <w:spacing w:val="5"/>
          <w:sz w:val="20"/>
        </w:rPr>
        <w:t xml:space="preserve"> </w:t>
      </w:r>
      <w:r>
        <w:rPr>
          <w:rFonts w:ascii="Garamond"/>
          <w:b/>
          <w:sz w:val="20"/>
        </w:rPr>
        <w:t>Options:</w:t>
      </w:r>
      <w:r>
        <w:rPr>
          <w:rFonts w:ascii="Garamond"/>
          <w:b/>
          <w:spacing w:val="4"/>
          <w:sz w:val="20"/>
        </w:rPr>
        <w:t xml:space="preserve"> </w:t>
      </w:r>
      <w:r>
        <w:rPr>
          <w:rFonts w:ascii="Garamond"/>
          <w:i/>
          <w:sz w:val="20"/>
        </w:rPr>
        <w:t>RX-75</w:t>
      </w:r>
      <w:r>
        <w:rPr>
          <w:rFonts w:ascii="Garamond"/>
          <w:i/>
          <w:spacing w:val="4"/>
          <w:sz w:val="20"/>
        </w:rPr>
        <w:t xml:space="preserve"> </w:t>
      </w:r>
      <w:r>
        <w:rPr>
          <w:rFonts w:ascii="Garamond"/>
          <w:i/>
          <w:sz w:val="20"/>
        </w:rPr>
        <w:t>GunTank,</w:t>
      </w:r>
      <w:r>
        <w:rPr>
          <w:rFonts w:ascii="Garamond"/>
          <w:i/>
          <w:spacing w:val="5"/>
          <w:sz w:val="20"/>
        </w:rPr>
        <w:t xml:space="preserve"> </w:t>
      </w:r>
      <w:r>
        <w:rPr>
          <w:rFonts w:ascii="Garamond"/>
          <w:i/>
          <w:sz w:val="20"/>
        </w:rPr>
        <w:t>RX-77-2</w:t>
      </w:r>
      <w:r>
        <w:rPr>
          <w:rFonts w:ascii="Garamond"/>
          <w:i/>
          <w:spacing w:val="4"/>
          <w:sz w:val="20"/>
        </w:rPr>
        <w:t xml:space="preserve"> </w:t>
      </w:r>
      <w:r>
        <w:rPr>
          <w:rFonts w:ascii="Garamond"/>
          <w:i/>
          <w:sz w:val="20"/>
        </w:rPr>
        <w:t>Guncannon, or RX-79(G) Gundam.</w:t>
      </w:r>
    </w:p>
    <w:p w:rsidR="00F87A27" w:rsidRDefault="005A02C9">
      <w:pPr>
        <w:spacing w:before="30" w:line="256" w:lineRule="auto"/>
        <w:ind w:left="159" w:right="117"/>
        <w:jc w:val="both"/>
        <w:rPr>
          <w:rFonts w:ascii="Garamond" w:eastAsia="Garamond" w:hAnsi="Garamond" w:cs="Garamond"/>
          <w:sz w:val="20"/>
          <w:szCs w:val="20"/>
        </w:rPr>
      </w:pPr>
      <w:r>
        <w:rPr>
          <w:rFonts w:ascii="Garamond"/>
          <w:b/>
          <w:sz w:val="20"/>
        </w:rPr>
        <w:t>Special</w:t>
      </w:r>
      <w:r>
        <w:rPr>
          <w:rFonts w:ascii="Garamond"/>
          <w:b/>
          <w:spacing w:val="10"/>
          <w:sz w:val="20"/>
        </w:rPr>
        <w:t xml:space="preserve"> </w:t>
      </w:r>
      <w:r>
        <w:rPr>
          <w:rFonts w:ascii="Garamond"/>
          <w:b/>
          <w:sz w:val="20"/>
        </w:rPr>
        <w:t>Note:</w:t>
      </w:r>
      <w:r>
        <w:rPr>
          <w:rFonts w:ascii="Garamond"/>
          <w:b/>
          <w:spacing w:val="10"/>
          <w:sz w:val="20"/>
        </w:rPr>
        <w:t xml:space="preserve"> </w:t>
      </w:r>
      <w:r>
        <w:rPr>
          <w:rFonts w:ascii="Garamond"/>
          <w:i/>
          <w:sz w:val="20"/>
        </w:rPr>
        <w:t>It</w:t>
      </w:r>
      <w:r>
        <w:rPr>
          <w:rFonts w:ascii="Garamond"/>
          <w:i/>
          <w:spacing w:val="10"/>
          <w:sz w:val="20"/>
        </w:rPr>
        <w:t xml:space="preserve"> </w:t>
      </w:r>
      <w:r>
        <w:rPr>
          <w:rFonts w:ascii="Garamond"/>
          <w:i/>
          <w:spacing w:val="-1"/>
          <w:sz w:val="20"/>
        </w:rPr>
        <w:t>takes</w:t>
      </w:r>
      <w:r>
        <w:rPr>
          <w:rFonts w:ascii="Garamond"/>
          <w:i/>
          <w:spacing w:val="10"/>
          <w:sz w:val="20"/>
        </w:rPr>
        <w:t xml:space="preserve"> </w:t>
      </w:r>
      <w:r>
        <w:rPr>
          <w:rFonts w:ascii="Garamond"/>
          <w:i/>
          <w:sz w:val="20"/>
        </w:rPr>
        <w:t>a</w:t>
      </w:r>
      <w:r>
        <w:rPr>
          <w:rFonts w:ascii="Garamond"/>
          <w:i/>
          <w:spacing w:val="10"/>
          <w:sz w:val="20"/>
        </w:rPr>
        <w:t xml:space="preserve"> </w:t>
      </w:r>
      <w:r>
        <w:rPr>
          <w:rFonts w:ascii="Garamond"/>
          <w:i/>
          <w:spacing w:val="1"/>
          <w:sz w:val="20"/>
        </w:rPr>
        <w:t>crew</w:t>
      </w:r>
      <w:r>
        <w:rPr>
          <w:rFonts w:ascii="Garamond"/>
          <w:i/>
          <w:spacing w:val="10"/>
          <w:sz w:val="20"/>
        </w:rPr>
        <w:t xml:space="preserve"> </w:t>
      </w:r>
      <w:r>
        <w:rPr>
          <w:rFonts w:ascii="Garamond"/>
          <w:i/>
          <w:sz w:val="20"/>
        </w:rPr>
        <w:t>of</w:t>
      </w:r>
      <w:r>
        <w:rPr>
          <w:rFonts w:ascii="Garamond"/>
          <w:i/>
          <w:spacing w:val="5"/>
          <w:sz w:val="20"/>
        </w:rPr>
        <w:t xml:space="preserve"> </w:t>
      </w:r>
      <w:r>
        <w:rPr>
          <w:rFonts w:ascii="Garamond"/>
          <w:i/>
          <w:sz w:val="20"/>
        </w:rPr>
        <w:t>two</w:t>
      </w:r>
      <w:r>
        <w:rPr>
          <w:rFonts w:ascii="Garamond"/>
          <w:i/>
          <w:spacing w:val="10"/>
          <w:sz w:val="20"/>
        </w:rPr>
        <w:t xml:space="preserve"> </w:t>
      </w:r>
      <w:r>
        <w:rPr>
          <w:rFonts w:ascii="Garamond"/>
          <w:i/>
          <w:sz w:val="20"/>
        </w:rPr>
        <w:t>to</w:t>
      </w:r>
      <w:r>
        <w:rPr>
          <w:rFonts w:ascii="Garamond"/>
          <w:i/>
          <w:spacing w:val="10"/>
          <w:sz w:val="20"/>
        </w:rPr>
        <w:t xml:space="preserve"> </w:t>
      </w:r>
      <w:r>
        <w:rPr>
          <w:rFonts w:ascii="Garamond"/>
          <w:i/>
          <w:sz w:val="20"/>
        </w:rPr>
        <w:t>pilot</w:t>
      </w:r>
      <w:r>
        <w:rPr>
          <w:rFonts w:ascii="Garamond"/>
          <w:i/>
          <w:spacing w:val="10"/>
          <w:sz w:val="20"/>
        </w:rPr>
        <w:t xml:space="preserve"> </w:t>
      </w:r>
      <w:r>
        <w:rPr>
          <w:rFonts w:ascii="Garamond"/>
          <w:i/>
          <w:sz w:val="20"/>
        </w:rPr>
        <w:t>the</w:t>
      </w:r>
      <w:r>
        <w:rPr>
          <w:rFonts w:ascii="Garamond"/>
          <w:i/>
          <w:spacing w:val="10"/>
          <w:sz w:val="20"/>
        </w:rPr>
        <w:t xml:space="preserve"> </w:t>
      </w:r>
      <w:r>
        <w:rPr>
          <w:rFonts w:ascii="Garamond"/>
          <w:i/>
          <w:spacing w:val="-1"/>
          <w:sz w:val="20"/>
        </w:rPr>
        <w:t>GunTank.</w:t>
      </w:r>
      <w:r>
        <w:rPr>
          <w:rFonts w:ascii="Garamond"/>
          <w:i/>
          <w:spacing w:val="10"/>
          <w:sz w:val="20"/>
        </w:rPr>
        <w:t xml:space="preserve"> </w:t>
      </w:r>
      <w:r>
        <w:rPr>
          <w:rFonts w:ascii="Garamond"/>
          <w:i/>
          <w:sz w:val="20"/>
        </w:rPr>
        <w:t>If</w:t>
      </w:r>
      <w:r>
        <w:rPr>
          <w:rFonts w:ascii="Garamond"/>
          <w:i/>
          <w:spacing w:val="5"/>
          <w:sz w:val="20"/>
        </w:rPr>
        <w:t xml:space="preserve"> </w:t>
      </w:r>
      <w:r>
        <w:rPr>
          <w:rFonts w:ascii="Garamond"/>
          <w:i/>
          <w:spacing w:val="-1"/>
          <w:sz w:val="20"/>
        </w:rPr>
        <w:t>you</w:t>
      </w:r>
      <w:r>
        <w:rPr>
          <w:rFonts w:ascii="Garamond"/>
          <w:i/>
          <w:spacing w:val="10"/>
          <w:sz w:val="20"/>
        </w:rPr>
        <w:t xml:space="preserve"> </w:t>
      </w:r>
      <w:r>
        <w:rPr>
          <w:rFonts w:ascii="Garamond"/>
          <w:i/>
          <w:sz w:val="20"/>
        </w:rPr>
        <w:t>choose</w:t>
      </w:r>
      <w:r>
        <w:rPr>
          <w:rFonts w:ascii="Garamond"/>
          <w:i/>
          <w:spacing w:val="23"/>
          <w:sz w:val="20"/>
        </w:rPr>
        <w:t xml:space="preserve"> </w:t>
      </w:r>
      <w:r>
        <w:rPr>
          <w:rFonts w:ascii="Garamond"/>
          <w:i/>
          <w:sz w:val="20"/>
        </w:rPr>
        <w:t>this</w:t>
      </w:r>
      <w:r>
        <w:rPr>
          <w:rFonts w:ascii="Garamond"/>
          <w:i/>
          <w:spacing w:val="32"/>
          <w:sz w:val="20"/>
        </w:rPr>
        <w:t xml:space="preserve"> </w:t>
      </w:r>
      <w:r>
        <w:rPr>
          <w:rFonts w:ascii="Garamond"/>
          <w:i/>
          <w:sz w:val="20"/>
        </w:rPr>
        <w:t>option</w:t>
      </w:r>
      <w:r>
        <w:rPr>
          <w:rFonts w:ascii="Garamond"/>
          <w:i/>
          <w:spacing w:val="32"/>
          <w:sz w:val="20"/>
        </w:rPr>
        <w:t xml:space="preserve"> </w:t>
      </w:r>
      <w:r>
        <w:rPr>
          <w:rFonts w:ascii="Garamond"/>
          <w:i/>
          <w:spacing w:val="1"/>
          <w:sz w:val="20"/>
        </w:rPr>
        <w:t>from</w:t>
      </w:r>
      <w:r>
        <w:rPr>
          <w:rFonts w:ascii="Garamond"/>
          <w:i/>
          <w:spacing w:val="32"/>
          <w:sz w:val="20"/>
        </w:rPr>
        <w:t xml:space="preserve"> </w:t>
      </w:r>
      <w:r>
        <w:rPr>
          <w:rFonts w:ascii="Garamond"/>
          <w:i/>
          <w:sz w:val="20"/>
        </w:rPr>
        <w:t>the</w:t>
      </w:r>
      <w:r>
        <w:rPr>
          <w:rFonts w:ascii="Garamond"/>
          <w:i/>
          <w:spacing w:val="32"/>
          <w:sz w:val="20"/>
        </w:rPr>
        <w:t xml:space="preserve"> </w:t>
      </w:r>
      <w:r>
        <w:rPr>
          <w:rFonts w:ascii="Garamond"/>
          <w:i/>
          <w:sz w:val="20"/>
        </w:rPr>
        <w:t>list</w:t>
      </w:r>
      <w:r>
        <w:rPr>
          <w:rFonts w:ascii="Garamond"/>
          <w:i/>
          <w:spacing w:val="32"/>
          <w:sz w:val="20"/>
        </w:rPr>
        <w:t xml:space="preserve"> </w:t>
      </w:r>
      <w:r>
        <w:rPr>
          <w:rFonts w:ascii="Garamond"/>
          <w:i/>
          <w:spacing w:val="-1"/>
          <w:sz w:val="20"/>
        </w:rPr>
        <w:t>you</w:t>
      </w:r>
      <w:r>
        <w:rPr>
          <w:rFonts w:ascii="Garamond"/>
          <w:i/>
          <w:spacing w:val="32"/>
          <w:sz w:val="20"/>
        </w:rPr>
        <w:t xml:space="preserve"> </w:t>
      </w:r>
      <w:r>
        <w:rPr>
          <w:rFonts w:ascii="Garamond"/>
          <w:i/>
          <w:sz w:val="20"/>
        </w:rPr>
        <w:t>must</w:t>
      </w:r>
      <w:r>
        <w:rPr>
          <w:rFonts w:ascii="Garamond"/>
          <w:i/>
          <w:spacing w:val="32"/>
          <w:sz w:val="20"/>
        </w:rPr>
        <w:t xml:space="preserve"> </w:t>
      </w:r>
      <w:r>
        <w:rPr>
          <w:rFonts w:ascii="Garamond"/>
          <w:i/>
          <w:sz w:val="20"/>
        </w:rPr>
        <w:t>buy</w:t>
      </w:r>
      <w:r>
        <w:rPr>
          <w:rFonts w:ascii="Garamond"/>
          <w:i/>
          <w:spacing w:val="32"/>
          <w:sz w:val="20"/>
        </w:rPr>
        <w:t xml:space="preserve"> </w:t>
      </w:r>
      <w:r>
        <w:rPr>
          <w:rFonts w:ascii="Garamond"/>
          <w:i/>
          <w:sz w:val="20"/>
        </w:rPr>
        <w:t>an</w:t>
      </w:r>
      <w:r>
        <w:rPr>
          <w:rFonts w:ascii="Garamond"/>
          <w:i/>
          <w:spacing w:val="32"/>
          <w:sz w:val="20"/>
        </w:rPr>
        <w:t xml:space="preserve"> </w:t>
      </w:r>
      <w:r>
        <w:rPr>
          <w:rFonts w:ascii="Garamond"/>
          <w:i/>
          <w:sz w:val="20"/>
        </w:rPr>
        <w:t>extra</w:t>
      </w:r>
      <w:r>
        <w:rPr>
          <w:rFonts w:ascii="Garamond"/>
          <w:i/>
          <w:spacing w:val="32"/>
          <w:sz w:val="20"/>
        </w:rPr>
        <w:t xml:space="preserve"> </w:t>
      </w:r>
      <w:r>
        <w:rPr>
          <w:rFonts w:ascii="Garamond"/>
          <w:i/>
          <w:sz w:val="20"/>
        </w:rPr>
        <w:t>Heavy</w:t>
      </w:r>
      <w:r>
        <w:rPr>
          <w:rFonts w:ascii="Garamond"/>
          <w:i/>
          <w:spacing w:val="32"/>
          <w:sz w:val="20"/>
        </w:rPr>
        <w:t xml:space="preserve"> </w:t>
      </w:r>
      <w:r>
        <w:rPr>
          <w:rFonts w:ascii="Garamond"/>
          <w:i/>
          <w:sz w:val="20"/>
        </w:rPr>
        <w:t>Support</w:t>
      </w:r>
      <w:r>
        <w:rPr>
          <w:rFonts w:ascii="Garamond"/>
          <w:i/>
          <w:spacing w:val="32"/>
          <w:sz w:val="20"/>
        </w:rPr>
        <w:t xml:space="preserve"> </w:t>
      </w:r>
      <w:r>
        <w:rPr>
          <w:rFonts w:ascii="Garamond"/>
          <w:i/>
          <w:sz w:val="20"/>
        </w:rPr>
        <w:t>Pilot</w:t>
      </w:r>
      <w:r>
        <w:rPr>
          <w:rFonts w:ascii="Garamond"/>
          <w:i/>
          <w:spacing w:val="32"/>
          <w:sz w:val="20"/>
        </w:rPr>
        <w:t xml:space="preserve"> </w:t>
      </w:r>
      <w:r>
        <w:rPr>
          <w:rFonts w:ascii="Garamond"/>
          <w:i/>
          <w:sz w:val="20"/>
        </w:rPr>
        <w:t>-</w:t>
      </w:r>
      <w:r>
        <w:rPr>
          <w:rFonts w:ascii="Garamond"/>
          <w:i/>
          <w:spacing w:val="32"/>
          <w:sz w:val="20"/>
        </w:rPr>
        <w:t xml:space="preserve"> </w:t>
      </w:r>
      <w:r>
        <w:rPr>
          <w:rFonts w:ascii="Garamond"/>
          <w:i/>
          <w:sz w:val="20"/>
        </w:rPr>
        <w:t>he</w:t>
      </w:r>
      <w:r>
        <w:rPr>
          <w:rFonts w:ascii="Garamond"/>
          <w:i/>
          <w:spacing w:val="25"/>
          <w:sz w:val="20"/>
        </w:rPr>
        <w:t xml:space="preserve"> </w:t>
      </w:r>
      <w:r>
        <w:rPr>
          <w:rFonts w:ascii="Garamond"/>
          <w:i/>
          <w:spacing w:val="1"/>
          <w:sz w:val="20"/>
        </w:rPr>
        <w:t>therefore</w:t>
      </w:r>
      <w:r>
        <w:rPr>
          <w:rFonts w:ascii="Garamond"/>
          <w:i/>
          <w:spacing w:val="5"/>
          <w:sz w:val="20"/>
        </w:rPr>
        <w:t xml:space="preserve"> </w:t>
      </w:r>
      <w:r>
        <w:rPr>
          <w:rFonts w:ascii="Garamond"/>
          <w:i/>
          <w:sz w:val="20"/>
        </w:rPr>
        <w:t>counts</w:t>
      </w:r>
      <w:r>
        <w:rPr>
          <w:rFonts w:ascii="Garamond"/>
          <w:i/>
          <w:spacing w:val="5"/>
          <w:sz w:val="20"/>
        </w:rPr>
        <w:t xml:space="preserve"> </w:t>
      </w:r>
      <w:r>
        <w:rPr>
          <w:rFonts w:ascii="Garamond"/>
          <w:i/>
          <w:sz w:val="20"/>
        </w:rPr>
        <w:t>as</w:t>
      </w:r>
      <w:r>
        <w:rPr>
          <w:rFonts w:ascii="Garamond"/>
          <w:i/>
          <w:spacing w:val="5"/>
          <w:sz w:val="20"/>
        </w:rPr>
        <w:t xml:space="preserve"> </w:t>
      </w:r>
      <w:r>
        <w:rPr>
          <w:rFonts w:ascii="Garamond"/>
          <w:i/>
          <w:sz w:val="20"/>
        </w:rPr>
        <w:t>a</w:t>
      </w:r>
      <w:r>
        <w:rPr>
          <w:rFonts w:ascii="Garamond"/>
          <w:i/>
          <w:spacing w:val="5"/>
          <w:sz w:val="20"/>
        </w:rPr>
        <w:t xml:space="preserve"> </w:t>
      </w:r>
      <w:r>
        <w:rPr>
          <w:rFonts w:ascii="Garamond"/>
          <w:i/>
          <w:spacing w:val="-1"/>
          <w:sz w:val="20"/>
        </w:rPr>
        <w:t>single</w:t>
      </w:r>
      <w:r>
        <w:rPr>
          <w:rFonts w:ascii="Garamond"/>
          <w:i/>
          <w:spacing w:val="5"/>
          <w:sz w:val="20"/>
        </w:rPr>
        <w:t xml:space="preserve"> </w:t>
      </w:r>
      <w:r>
        <w:rPr>
          <w:rFonts w:ascii="Garamond"/>
          <w:i/>
          <w:sz w:val="20"/>
        </w:rPr>
        <w:t>choice</w:t>
      </w:r>
      <w:r>
        <w:rPr>
          <w:rFonts w:ascii="Garamond"/>
          <w:i/>
          <w:spacing w:val="5"/>
          <w:sz w:val="20"/>
        </w:rPr>
        <w:t xml:space="preserve"> </w:t>
      </w:r>
      <w:r>
        <w:rPr>
          <w:rFonts w:ascii="Garamond"/>
          <w:i/>
          <w:sz w:val="20"/>
        </w:rPr>
        <w:t>on</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list.</w:t>
      </w:r>
    </w:p>
    <w:p w:rsidR="00F87A27" w:rsidRDefault="00F87A27">
      <w:pPr>
        <w:spacing w:line="256" w:lineRule="auto"/>
        <w:jc w:val="both"/>
        <w:rPr>
          <w:rFonts w:ascii="Garamond" w:eastAsia="Garamond" w:hAnsi="Garamond" w:cs="Garamond"/>
          <w:sz w:val="20"/>
          <w:szCs w:val="20"/>
        </w:rPr>
        <w:sectPr w:rsidR="00F87A27">
          <w:type w:val="continuous"/>
          <w:pgSz w:w="12240" w:h="15840"/>
          <w:pgMar w:top="700" w:right="620" w:bottom="280" w:left="580" w:header="720" w:footer="720" w:gutter="0"/>
          <w:cols w:num="2" w:space="720" w:equalWidth="0">
            <w:col w:w="5422" w:space="78"/>
            <w:col w:w="5540"/>
          </w:cols>
        </w:sectPr>
      </w:pPr>
    </w:p>
    <w:p w:rsidR="00F87A27" w:rsidRDefault="00F87A27">
      <w:pPr>
        <w:spacing w:before="2"/>
        <w:rPr>
          <w:rFonts w:ascii="Garamond" w:eastAsia="Garamond" w:hAnsi="Garamond" w:cs="Garamond"/>
          <w:i/>
          <w:sz w:val="14"/>
          <w:szCs w:val="14"/>
        </w:rPr>
      </w:pPr>
    </w:p>
    <w:p w:rsidR="00F87A27" w:rsidRDefault="00E86CF6">
      <w:pPr>
        <w:pStyle w:val="BodyText"/>
        <w:tabs>
          <w:tab w:val="left" w:pos="5660"/>
        </w:tabs>
        <w:spacing w:line="200" w:lineRule="atLeast"/>
        <w:ind w:left="140"/>
        <w:rPr>
          <w:rFonts w:cs="Garamond"/>
        </w:rPr>
      </w:pPr>
      <w:r w:rsidRPr="00E86CF6">
        <w:pict>
          <v:group id="_x0000_s1427" style="width:264pt;height:183.4pt;mso-position-horizontal-relative:char;mso-position-vertical-relative:line" coordsize="5280,3668">
            <v:shape id="_x0000_s1430" type="#_x0000_t75" style="position:absolute;left:10;top:20;width:5260;height:3638">
              <v:imagedata r:id="rId32" o:title=""/>
            </v:shape>
            <v:group id="_x0000_s1428" style="position:absolute;left:10;top:10;width:5260;height:3648" coordorigin="10,10" coordsize="5260,3648">
              <v:shape id="_x0000_s1429" style="position:absolute;left:10;top:10;width:5260;height:3648" coordorigin="10,10" coordsize="5260,3648" path="m10,10r5260,l5270,3658r-5260,l10,10xe" filled="f" strokeweight="1pt">
                <v:path arrowok="t"/>
              </v:shape>
            </v:group>
            <w10:wrap type="none"/>
            <w10:anchorlock/>
          </v:group>
        </w:pict>
      </w:r>
      <w:r w:rsidR="005A02C9">
        <w:tab/>
      </w:r>
      <w:r>
        <w:pict>
          <v:group id="_x0000_s1423" style="width:264pt;height:183.4pt;mso-position-horizontal-relative:char;mso-position-vertical-relative:line" coordsize="5280,3668">
            <v:shape id="_x0000_s1426" type="#_x0000_t75" style="position:absolute;left:21;top:10;width:5249;height:3648">
              <v:imagedata r:id="rId33" o:title=""/>
            </v:shape>
            <v:group id="_x0000_s1424" style="position:absolute;left:10;top:10;width:5260;height:3648" coordorigin="10,10" coordsize="5260,3648">
              <v:shape id="_x0000_s1425" style="position:absolute;left:10;top:10;width:5260;height:3648" coordorigin="10,10" coordsize="5260,3648" path="m10,10r5260,l5270,3658r-5260,l10,10xe" filled="f" strokeweight="1pt">
                <v:path arrowok="t"/>
              </v:shape>
            </v:group>
            <w10:wrap type="none"/>
            <w10:anchorlock/>
          </v:group>
        </w:pict>
      </w:r>
    </w:p>
    <w:p w:rsidR="00F87A27" w:rsidRDefault="00F87A27">
      <w:pPr>
        <w:spacing w:line="200" w:lineRule="atLeast"/>
        <w:rPr>
          <w:rFonts w:ascii="Garamond" w:eastAsia="Garamond" w:hAnsi="Garamond" w:cs="Garamond"/>
        </w:rPr>
        <w:sectPr w:rsidR="00F87A27">
          <w:type w:val="continuous"/>
          <w:pgSz w:w="12240" w:h="15840"/>
          <w:pgMar w:top="700" w:right="620" w:bottom="280" w:left="580" w:header="720" w:footer="720" w:gutter="0"/>
          <w:cols w:space="720"/>
        </w:sectPr>
      </w:pPr>
    </w:p>
    <w:p w:rsidR="00F87A27" w:rsidRDefault="005A02C9">
      <w:pPr>
        <w:pStyle w:val="Heading2"/>
        <w:spacing w:before="50"/>
        <w:rPr>
          <w:b w:val="0"/>
          <w:bCs w:val="0"/>
        </w:rPr>
      </w:pPr>
      <w:bookmarkStart w:id="7" w:name="mslistspt2"/>
      <w:bookmarkEnd w:id="7"/>
      <w:r>
        <w:rPr>
          <w:spacing w:val="-1"/>
        </w:rPr>
        <w:lastRenderedPageBreak/>
        <w:t>Federation</w:t>
      </w:r>
      <w:r>
        <w:rPr>
          <w:spacing w:val="6"/>
        </w:rPr>
        <w:t xml:space="preserve"> </w:t>
      </w:r>
      <w:r>
        <w:t>Mobile</w:t>
      </w:r>
      <w:r>
        <w:rPr>
          <w:spacing w:val="6"/>
        </w:rPr>
        <w:t xml:space="preserve"> </w:t>
      </w:r>
      <w:r>
        <w:t>Suit</w:t>
      </w:r>
      <w:r>
        <w:rPr>
          <w:spacing w:val="6"/>
        </w:rPr>
        <w:t xml:space="preserve"> </w:t>
      </w:r>
      <w:r>
        <w:t>Hanger</w:t>
      </w:r>
    </w:p>
    <w:p w:rsidR="00F87A27" w:rsidRDefault="005A02C9">
      <w:pPr>
        <w:spacing w:before="50" w:line="269" w:lineRule="exact"/>
        <w:ind w:left="120"/>
        <w:rPr>
          <w:rFonts w:ascii="Garamond" w:eastAsia="Garamond" w:hAnsi="Garamond" w:cs="Garamond"/>
          <w:sz w:val="24"/>
          <w:szCs w:val="24"/>
        </w:rPr>
      </w:pPr>
      <w:r>
        <w:br w:type="column"/>
      </w:r>
      <w:r>
        <w:rPr>
          <w:rFonts w:ascii="Garamond"/>
          <w:b/>
          <w:spacing w:val="-1"/>
          <w:sz w:val="24"/>
        </w:rPr>
        <w:lastRenderedPageBreak/>
        <w:t>RGM-79(G)</w:t>
      </w:r>
      <w:r>
        <w:rPr>
          <w:rFonts w:ascii="Garamond"/>
          <w:b/>
          <w:spacing w:val="6"/>
          <w:sz w:val="24"/>
        </w:rPr>
        <w:t xml:space="preserve"> </w:t>
      </w:r>
      <w:r>
        <w:rPr>
          <w:rFonts w:ascii="Garamond"/>
          <w:b/>
          <w:spacing w:val="-2"/>
          <w:sz w:val="24"/>
        </w:rPr>
        <w:t>Type</w:t>
      </w:r>
      <w:r>
        <w:rPr>
          <w:rFonts w:ascii="Garamond"/>
          <w:b/>
          <w:spacing w:val="6"/>
          <w:sz w:val="24"/>
        </w:rPr>
        <w:t xml:space="preserve"> </w:t>
      </w:r>
      <w:r>
        <w:rPr>
          <w:rFonts w:ascii="Garamond"/>
          <w:b/>
          <w:sz w:val="24"/>
        </w:rPr>
        <w:t>G</w:t>
      </w:r>
    </w:p>
    <w:p w:rsidR="00F87A27" w:rsidRDefault="005A02C9">
      <w:pPr>
        <w:pStyle w:val="Heading4"/>
        <w:tabs>
          <w:tab w:val="left" w:pos="3209"/>
        </w:tabs>
        <w:spacing w:line="224" w:lineRule="exact"/>
        <w:ind w:left="1426"/>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A    PS    LD</w:t>
      </w:r>
    </w:p>
    <w:p w:rsidR="00F87A27" w:rsidRDefault="00F87A27">
      <w:pPr>
        <w:spacing w:line="224" w:lineRule="exact"/>
        <w:sectPr w:rsidR="00F87A27">
          <w:pgSz w:w="12240" w:h="15840"/>
          <w:pgMar w:top="640" w:right="580" w:bottom="280" w:left="620" w:header="720" w:footer="720" w:gutter="0"/>
          <w:cols w:num="2" w:space="720" w:equalWidth="0">
            <w:col w:w="3312" w:space="2188"/>
            <w:col w:w="5540"/>
          </w:cols>
        </w:sectPr>
      </w:pPr>
    </w:p>
    <w:p w:rsidR="00F87A27" w:rsidRDefault="00E86CF6">
      <w:pPr>
        <w:spacing w:line="234" w:lineRule="exact"/>
        <w:jc w:val="right"/>
        <w:rPr>
          <w:rFonts w:ascii="Garamond" w:eastAsia="Garamond" w:hAnsi="Garamond" w:cs="Garamond"/>
          <w:sz w:val="24"/>
          <w:szCs w:val="24"/>
        </w:rPr>
      </w:pPr>
      <w:r w:rsidRPr="00E86CF6">
        <w:lastRenderedPageBreak/>
        <w:pict>
          <v:group id="_x0000_s1417" style="position:absolute;left:0;text-align:left;margin-left:36pt;margin-top:.5pt;width:127.6pt;height:229.45pt;z-index:251632128;mso-position-horizontal-relative:page" coordorigin="720,11" coordsize="2552,4589">
            <v:group id="_x0000_s1421" style="position:absolute;left:740;top:31;width:2512;height:4549" coordorigin="740,31" coordsize="2512,4549">
              <v:shape id="_x0000_s1422" style="position:absolute;left:740;top:31;width:2512;height:4549" coordorigin="740,31" coordsize="2512,4549" path="m740,31r2511,l3251,4579r-2511,l740,31xe" filled="f" strokeweight="2pt">
                <v:path arrowok="t"/>
              </v:shape>
            </v:group>
            <v:group id="_x0000_s1418" style="position:absolute;left:793;top:84;width:2405;height:4442" coordorigin="793,84" coordsize="2405,4442">
              <v:shape id="_x0000_s1420" style="position:absolute;left:793;top:84;width:2405;height:4442" coordorigin="793,84" coordsize="2405,4442" path="m793,84r2405,l3198,4526r-2405,l793,84xe" filled="f" strokeweight=".23528mm">
                <v:path arrowok="t"/>
              </v:shape>
              <v:shape id="_x0000_s1419" type="#_x0000_t75" style="position:absolute;left:838;top:188;width:2317;height:4270">
                <v:imagedata r:id="rId34" o:title=""/>
              </v:shape>
            </v:group>
            <w10:wrap anchorx="page"/>
          </v:group>
        </w:pict>
      </w:r>
      <w:r w:rsidR="005A02C9">
        <w:rPr>
          <w:rFonts w:ascii="Garamond"/>
          <w:b/>
          <w:spacing w:val="-1"/>
          <w:sz w:val="24"/>
        </w:rPr>
        <w:t>RGM-79</w:t>
      </w:r>
      <w:r w:rsidR="005A02C9">
        <w:rPr>
          <w:rFonts w:ascii="Garamond"/>
          <w:b/>
          <w:spacing w:val="6"/>
          <w:sz w:val="24"/>
        </w:rPr>
        <w:t xml:space="preserve"> </w:t>
      </w:r>
      <w:r w:rsidR="005A02C9">
        <w:rPr>
          <w:rFonts w:ascii="Garamond"/>
          <w:b/>
          <w:sz w:val="24"/>
        </w:rPr>
        <w:t>(E)</w:t>
      </w:r>
    </w:p>
    <w:p w:rsidR="00F87A27" w:rsidRDefault="005A02C9">
      <w:pPr>
        <w:pStyle w:val="BodyText"/>
        <w:spacing w:line="220" w:lineRule="exact"/>
        <w:ind w:left="1562"/>
      </w:pPr>
      <w:r>
        <w:br w:type="column"/>
      </w:r>
      <w:r>
        <w:lastRenderedPageBreak/>
        <w:t>Pilot</w:t>
      </w:r>
      <w:r>
        <w:rPr>
          <w:spacing w:val="4"/>
        </w:rPr>
        <w:t xml:space="preserve"> </w:t>
      </w:r>
      <w:r>
        <w:t>Bonus</w:t>
      </w:r>
    </w:p>
    <w:p w:rsidR="00F87A27" w:rsidRDefault="005A02C9">
      <w:pPr>
        <w:pStyle w:val="BodyText"/>
        <w:tabs>
          <w:tab w:val="left" w:pos="1459"/>
          <w:tab w:val="left" w:pos="1785"/>
          <w:tab w:val="left" w:pos="2195"/>
          <w:tab w:val="left" w:pos="2535"/>
          <w:tab w:val="left" w:pos="2989"/>
        </w:tabs>
        <w:spacing w:line="220" w:lineRule="exact"/>
        <w:ind w:left="482"/>
      </w:pPr>
      <w:r>
        <w:br w:type="column"/>
      </w:r>
      <w:r>
        <w:lastRenderedPageBreak/>
        <w:t xml:space="preserve">-  </w:t>
      </w:r>
      <w:r>
        <w:rPr>
          <w:spacing w:val="19"/>
        </w:rPr>
        <w:t xml:space="preserve"> </w:t>
      </w:r>
      <w:r>
        <w:t xml:space="preserve">+1  </w:t>
      </w:r>
      <w:r>
        <w:rPr>
          <w:spacing w:val="13"/>
        </w:rPr>
        <w:t xml:space="preserve"> </w:t>
      </w:r>
      <w:r>
        <w:t>5</w:t>
      </w:r>
      <w:r>
        <w:tab/>
        <w:t>-</w:t>
      </w:r>
      <w:r>
        <w:tab/>
      </w:r>
      <w:r>
        <w:rPr>
          <w:w w:val="95"/>
        </w:rPr>
        <w:t>-</w:t>
      </w:r>
      <w:r>
        <w:rPr>
          <w:w w:val="95"/>
        </w:rPr>
        <w:tab/>
        <w:t>-</w:t>
      </w:r>
      <w:r>
        <w:rPr>
          <w:w w:val="95"/>
        </w:rPr>
        <w:tab/>
        <w:t>-</w:t>
      </w:r>
      <w:r>
        <w:rPr>
          <w:w w:val="95"/>
        </w:rPr>
        <w:tab/>
      </w:r>
      <w:r>
        <w:t>-</w:t>
      </w:r>
    </w:p>
    <w:p w:rsidR="00F87A27" w:rsidRDefault="00F87A27">
      <w:pPr>
        <w:spacing w:line="220" w:lineRule="exact"/>
        <w:sectPr w:rsidR="00F87A27">
          <w:type w:val="continuous"/>
          <w:pgSz w:w="12240" w:h="15840"/>
          <w:pgMar w:top="700" w:right="580" w:bottom="280" w:left="620" w:header="720" w:footer="720" w:gutter="0"/>
          <w:cols w:num="3" w:space="720" w:equalWidth="0">
            <w:col w:w="4021" w:space="40"/>
            <w:col w:w="2481" w:space="40"/>
            <w:col w:w="4458"/>
          </w:cols>
        </w:sect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6"/>
          <w:szCs w:val="26"/>
        </w:rPr>
      </w:pPr>
    </w:p>
    <w:p w:rsidR="00F87A27" w:rsidRDefault="005A02C9">
      <w:pPr>
        <w:pStyle w:val="Heading2"/>
        <w:rPr>
          <w:b w:val="0"/>
          <w:bCs w:val="0"/>
        </w:rPr>
      </w:pPr>
      <w:r>
        <w:rPr>
          <w:spacing w:val="-1"/>
        </w:rPr>
        <w:t>RGM-79(E)</w:t>
      </w:r>
      <w:r>
        <w:rPr>
          <w:spacing w:val="6"/>
        </w:rPr>
        <w:t xml:space="preserve"> </w:t>
      </w:r>
      <w:r>
        <w:rPr>
          <w:spacing w:val="-2"/>
        </w:rPr>
        <w:t>Type</w:t>
      </w:r>
      <w:r>
        <w:rPr>
          <w:spacing w:val="6"/>
        </w:rPr>
        <w:t xml:space="preserve"> </w:t>
      </w:r>
      <w:r>
        <w:t>E</w:t>
      </w:r>
    </w:p>
    <w:p w:rsidR="00F87A27" w:rsidRDefault="005A02C9">
      <w:pPr>
        <w:spacing w:before="12" w:line="269" w:lineRule="exact"/>
        <w:ind w:left="120"/>
        <w:jc w:val="both"/>
        <w:rPr>
          <w:rFonts w:ascii="Garamond" w:eastAsia="Garamond" w:hAnsi="Garamond" w:cs="Garamond"/>
          <w:sz w:val="24"/>
          <w:szCs w:val="24"/>
        </w:rPr>
      </w:pPr>
      <w:r>
        <w:br w:type="column"/>
      </w:r>
      <w:r>
        <w:rPr>
          <w:rFonts w:ascii="Garamond"/>
          <w:b/>
          <w:spacing w:val="-2"/>
          <w:sz w:val="24"/>
        </w:rPr>
        <w:lastRenderedPageBreak/>
        <w:t>Type</w:t>
      </w:r>
      <w:r>
        <w:rPr>
          <w:rFonts w:ascii="Garamond"/>
          <w:b/>
          <w:spacing w:val="6"/>
          <w:sz w:val="24"/>
        </w:rPr>
        <w:t xml:space="preserve"> </w:t>
      </w:r>
      <w:r>
        <w:rPr>
          <w:rFonts w:ascii="Garamond"/>
          <w:b/>
          <w:sz w:val="24"/>
        </w:rPr>
        <w:t xml:space="preserve">E </w:t>
      </w:r>
      <w:r>
        <w:rPr>
          <w:rFonts w:ascii="Garamond"/>
          <w:b/>
          <w:spacing w:val="12"/>
          <w:sz w:val="24"/>
        </w:rPr>
        <w:t xml:space="preserve"> </w:t>
      </w:r>
      <w:r>
        <w:rPr>
          <w:rFonts w:ascii="Garamond"/>
          <w:b/>
          <w:sz w:val="24"/>
        </w:rPr>
        <w:t>GM</w:t>
      </w:r>
    </w:p>
    <w:p w:rsidR="00F87A27" w:rsidRDefault="005A02C9">
      <w:pPr>
        <w:pStyle w:val="BodyText"/>
        <w:spacing w:before="3" w:line="234" w:lineRule="auto"/>
        <w:jc w:val="both"/>
      </w:pPr>
      <w:r>
        <w:rPr>
          <w:spacing w:val="3"/>
        </w:rPr>
        <w:t>The</w:t>
      </w:r>
      <w:r>
        <w:rPr>
          <w:spacing w:val="31"/>
        </w:rPr>
        <w:t xml:space="preserve"> </w:t>
      </w:r>
      <w:r>
        <w:rPr>
          <w:spacing w:val="2"/>
        </w:rPr>
        <w:t>first</w:t>
      </w:r>
      <w:r>
        <w:rPr>
          <w:spacing w:val="31"/>
        </w:rPr>
        <w:t xml:space="preserve"> </w:t>
      </w:r>
      <w:r>
        <w:rPr>
          <w:spacing w:val="3"/>
        </w:rPr>
        <w:t>mass-produced</w:t>
      </w:r>
      <w:r>
        <w:rPr>
          <w:spacing w:val="25"/>
        </w:rPr>
        <w:t xml:space="preserve"> </w:t>
      </w:r>
      <w:r>
        <w:rPr>
          <w:spacing w:val="1"/>
        </w:rPr>
        <w:t xml:space="preserve">Federation </w:t>
      </w:r>
      <w:r>
        <w:rPr>
          <w:spacing w:val="2"/>
        </w:rPr>
        <w:t>Mobile</w:t>
      </w:r>
      <w:r>
        <w:rPr>
          <w:spacing w:val="1"/>
        </w:rPr>
        <w:t xml:space="preserve"> </w:t>
      </w:r>
      <w:r>
        <w:rPr>
          <w:spacing w:val="2"/>
        </w:rPr>
        <w:t>Suit</w:t>
      </w:r>
      <w:r>
        <w:rPr>
          <w:spacing w:val="1"/>
        </w:rPr>
        <w:t xml:space="preserve"> </w:t>
      </w:r>
      <w:r>
        <w:rPr>
          <w:spacing w:val="3"/>
        </w:rPr>
        <w:t>and</w:t>
      </w:r>
      <w:r>
        <w:rPr>
          <w:spacing w:val="27"/>
        </w:rPr>
        <w:t xml:space="preserve"> </w:t>
      </w:r>
      <w:r>
        <w:t>standard</w:t>
      </w:r>
      <w:r>
        <w:rPr>
          <w:spacing w:val="11"/>
        </w:rPr>
        <w:t xml:space="preserve"> </w:t>
      </w:r>
      <w:r>
        <w:t>space</w:t>
      </w:r>
      <w:r>
        <w:rPr>
          <w:spacing w:val="11"/>
        </w:rPr>
        <w:t xml:space="preserve"> </w:t>
      </w:r>
      <w:r>
        <w:t>Mobile</w:t>
      </w:r>
      <w:r>
        <w:rPr>
          <w:spacing w:val="11"/>
        </w:rPr>
        <w:t xml:space="preserve"> </w:t>
      </w:r>
      <w:r>
        <w:t>Suit</w:t>
      </w:r>
      <w:r>
        <w:rPr>
          <w:spacing w:val="11"/>
        </w:rPr>
        <w:t xml:space="preserve"> </w:t>
      </w:r>
      <w:r>
        <w:t>in</w:t>
      </w:r>
      <w:r>
        <w:rPr>
          <w:spacing w:val="11"/>
        </w:rPr>
        <w:t xml:space="preserve"> </w:t>
      </w:r>
      <w:r>
        <w:t xml:space="preserve">the </w:t>
      </w:r>
      <w:r>
        <w:rPr>
          <w:spacing w:val="-1"/>
        </w:rPr>
        <w:t>Federation</w:t>
      </w:r>
      <w:r>
        <w:rPr>
          <w:spacing w:val="7"/>
        </w:rPr>
        <w:t xml:space="preserve"> </w:t>
      </w:r>
      <w:r>
        <w:rPr>
          <w:spacing w:val="-2"/>
        </w:rPr>
        <w:t>forces.</w:t>
      </w:r>
      <w:r>
        <w:rPr>
          <w:spacing w:val="7"/>
        </w:rPr>
        <w:t xml:space="preserve"> </w:t>
      </w:r>
      <w:r>
        <w:t>On</w:t>
      </w:r>
      <w:r>
        <w:rPr>
          <w:spacing w:val="7"/>
        </w:rPr>
        <w:t xml:space="preserve"> </w:t>
      </w:r>
      <w:r>
        <w:t>the</w:t>
      </w:r>
      <w:r>
        <w:rPr>
          <w:spacing w:val="7"/>
        </w:rPr>
        <w:t xml:space="preserve"> </w:t>
      </w:r>
      <w:r>
        <w:t>ground</w:t>
      </w:r>
      <w:r>
        <w:rPr>
          <w:spacing w:val="25"/>
        </w:rPr>
        <w:t xml:space="preserve"> </w:t>
      </w:r>
      <w:r>
        <w:t>it</w:t>
      </w:r>
      <w:r>
        <w:rPr>
          <w:spacing w:val="9"/>
        </w:rPr>
        <w:t xml:space="preserve"> </w:t>
      </w:r>
      <w:r>
        <w:rPr>
          <w:spacing w:val="-1"/>
        </w:rPr>
        <w:t>was</w:t>
      </w:r>
      <w:r>
        <w:rPr>
          <w:spacing w:val="9"/>
        </w:rPr>
        <w:t xml:space="preserve"> </w:t>
      </w:r>
      <w:r>
        <w:rPr>
          <w:spacing w:val="-1"/>
        </w:rPr>
        <w:t>slowly</w:t>
      </w:r>
      <w:r>
        <w:rPr>
          <w:spacing w:val="9"/>
        </w:rPr>
        <w:t xml:space="preserve"> </w:t>
      </w:r>
      <w:r>
        <w:t>being</w:t>
      </w:r>
      <w:r>
        <w:rPr>
          <w:spacing w:val="9"/>
        </w:rPr>
        <w:t xml:space="preserve"> </w:t>
      </w:r>
      <w:r>
        <w:t>phased</w:t>
      </w:r>
      <w:r>
        <w:rPr>
          <w:spacing w:val="9"/>
        </w:rPr>
        <w:t xml:space="preserve"> </w:t>
      </w:r>
      <w:r>
        <w:t>out</w:t>
      </w:r>
      <w:r>
        <w:rPr>
          <w:spacing w:val="9"/>
        </w:rPr>
        <w:t xml:space="preserve"> </w:t>
      </w:r>
      <w:r>
        <w:rPr>
          <w:spacing w:val="-2"/>
        </w:rPr>
        <w:t>by</w:t>
      </w:r>
      <w:r>
        <w:rPr>
          <w:spacing w:val="25"/>
        </w:rPr>
        <w:t xml:space="preserve"> </w:t>
      </w:r>
      <w:r>
        <w:rPr>
          <w:spacing w:val="2"/>
        </w:rPr>
        <w:t>the</w:t>
      </w:r>
      <w:r>
        <w:t xml:space="preserve"> </w:t>
      </w:r>
      <w:r>
        <w:rPr>
          <w:spacing w:val="-2"/>
        </w:rPr>
        <w:t>Type</w:t>
      </w:r>
      <w:r>
        <w:t xml:space="preserve"> </w:t>
      </w:r>
      <w:r>
        <w:rPr>
          <w:spacing w:val="-5"/>
        </w:rPr>
        <w:t>G,</w:t>
      </w:r>
      <w:r>
        <w:t xml:space="preserve"> </w:t>
      </w:r>
      <w:r>
        <w:rPr>
          <w:spacing w:val="2"/>
        </w:rPr>
        <w:t>until</w:t>
      </w:r>
      <w:r>
        <w:t xml:space="preserve"> </w:t>
      </w:r>
      <w:r>
        <w:rPr>
          <w:spacing w:val="2"/>
        </w:rPr>
        <w:t>the</w:t>
      </w:r>
      <w:r>
        <w:t xml:space="preserve"> </w:t>
      </w:r>
      <w:r>
        <w:rPr>
          <w:spacing w:val="3"/>
        </w:rPr>
        <w:t>Zeon</w:t>
      </w:r>
      <w:r>
        <w:rPr>
          <w:spacing w:val="29"/>
        </w:rPr>
        <w:t xml:space="preserve"> </w:t>
      </w:r>
      <w:r>
        <w:rPr>
          <w:spacing w:val="-1"/>
        </w:rPr>
        <w:t>invaded</w:t>
      </w:r>
      <w:r>
        <w:rPr>
          <w:spacing w:val="13"/>
        </w:rPr>
        <w:t xml:space="preserve"> </w:t>
      </w:r>
      <w:r>
        <w:t>earth,</w:t>
      </w:r>
      <w:r>
        <w:rPr>
          <w:spacing w:val="17"/>
        </w:rPr>
        <w:t xml:space="preserve"> </w:t>
      </w:r>
      <w:r>
        <w:t>and</w:t>
      </w:r>
      <w:r>
        <w:rPr>
          <w:spacing w:val="17"/>
        </w:rPr>
        <w:t xml:space="preserve"> </w:t>
      </w:r>
      <w:r>
        <w:t>it</w:t>
      </w:r>
      <w:r>
        <w:rPr>
          <w:spacing w:val="17"/>
        </w:rPr>
        <w:t xml:space="preserve"> </w:t>
      </w:r>
      <w:r>
        <w:rPr>
          <w:spacing w:val="-1"/>
        </w:rPr>
        <w:t>was</w:t>
      </w:r>
      <w:r>
        <w:rPr>
          <w:spacing w:val="17"/>
        </w:rPr>
        <w:t xml:space="preserve"> </w:t>
      </w:r>
      <w:r>
        <w:t>pressed</w:t>
      </w:r>
      <w:r>
        <w:rPr>
          <w:spacing w:val="28"/>
        </w:rPr>
        <w:t xml:space="preserve"> </w:t>
      </w:r>
      <w:r>
        <w:t>into</w:t>
      </w:r>
      <w:r>
        <w:rPr>
          <w:spacing w:val="25"/>
        </w:rPr>
        <w:t xml:space="preserve"> </w:t>
      </w:r>
      <w:r>
        <w:rPr>
          <w:spacing w:val="1"/>
        </w:rPr>
        <w:t>service</w:t>
      </w:r>
      <w:r>
        <w:rPr>
          <w:spacing w:val="25"/>
        </w:rPr>
        <w:t xml:space="preserve"> </w:t>
      </w:r>
      <w:r>
        <w:t>again</w:t>
      </w:r>
      <w:r>
        <w:rPr>
          <w:spacing w:val="25"/>
        </w:rPr>
        <w:t xml:space="preserve"> </w:t>
      </w:r>
      <w:r>
        <w:rPr>
          <w:spacing w:val="1"/>
        </w:rPr>
        <w:t>forming</w:t>
      </w:r>
      <w:r>
        <w:rPr>
          <w:spacing w:val="25"/>
        </w:rPr>
        <w:t xml:space="preserve"> </w:t>
      </w:r>
      <w:r>
        <w:t>the</w:t>
      </w:r>
      <w:r>
        <w:rPr>
          <w:spacing w:val="24"/>
        </w:rPr>
        <w:t xml:space="preserve"> </w:t>
      </w:r>
      <w:r>
        <w:rPr>
          <w:spacing w:val="-1"/>
        </w:rPr>
        <w:t>backbone</w:t>
      </w:r>
      <w:r>
        <w:rPr>
          <w:spacing w:val="-4"/>
        </w:rPr>
        <w:t xml:space="preserve"> </w:t>
      </w:r>
      <w:r>
        <w:t>of</w:t>
      </w:r>
      <w:r>
        <w:rPr>
          <w:spacing w:val="22"/>
        </w:rPr>
        <w:t xml:space="preserve"> </w:t>
      </w:r>
      <w:r>
        <w:t>the</w:t>
      </w:r>
      <w:r>
        <w:rPr>
          <w:spacing w:val="-4"/>
        </w:rPr>
        <w:t xml:space="preserve"> </w:t>
      </w:r>
      <w:r>
        <w:rPr>
          <w:spacing w:val="-2"/>
        </w:rPr>
        <w:t>Fed’S-MS</w:t>
      </w:r>
      <w:r>
        <w:rPr>
          <w:spacing w:val="-4"/>
        </w:rPr>
        <w:t xml:space="preserve"> </w:t>
      </w:r>
      <w:r>
        <w:rPr>
          <w:spacing w:val="-2"/>
        </w:rPr>
        <w:t>forces.</w:t>
      </w:r>
      <w:r>
        <w:rPr>
          <w:spacing w:val="37"/>
        </w:rPr>
        <w:t xml:space="preserve"> </w:t>
      </w:r>
      <w:r>
        <w:rPr>
          <w:spacing w:val="1"/>
        </w:rPr>
        <w:t>The</w:t>
      </w:r>
      <w:r>
        <w:rPr>
          <w:spacing w:val="35"/>
        </w:rPr>
        <w:t xml:space="preserve"> </w:t>
      </w:r>
      <w:r>
        <w:t>suit</w:t>
      </w:r>
      <w:r>
        <w:rPr>
          <w:spacing w:val="35"/>
        </w:rPr>
        <w:t xml:space="preserve"> </w:t>
      </w:r>
      <w:r>
        <w:t>is</w:t>
      </w:r>
      <w:r>
        <w:rPr>
          <w:spacing w:val="35"/>
        </w:rPr>
        <w:t xml:space="preserve"> </w:t>
      </w:r>
      <w:r>
        <w:t>normally</w:t>
      </w:r>
      <w:r>
        <w:rPr>
          <w:spacing w:val="35"/>
        </w:rPr>
        <w:t xml:space="preserve"> </w:t>
      </w:r>
      <w:r>
        <w:t>assigned</w:t>
      </w:r>
      <w:r>
        <w:rPr>
          <w:spacing w:val="35"/>
        </w:rPr>
        <w:t xml:space="preserve"> </w:t>
      </w:r>
      <w:r>
        <w:t>to</w:t>
      </w:r>
      <w:r>
        <w:rPr>
          <w:spacing w:val="27"/>
        </w:rPr>
        <w:t xml:space="preserve"> </w:t>
      </w:r>
      <w:r>
        <w:t>line</w:t>
      </w:r>
      <w:r>
        <w:rPr>
          <w:spacing w:val="40"/>
        </w:rPr>
        <w:t xml:space="preserve"> </w:t>
      </w:r>
      <w:r>
        <w:t>units</w:t>
      </w:r>
      <w:r>
        <w:rPr>
          <w:spacing w:val="40"/>
        </w:rPr>
        <w:t xml:space="preserve"> </w:t>
      </w:r>
      <w:r>
        <w:t>and</w:t>
      </w:r>
      <w:r>
        <w:rPr>
          <w:spacing w:val="40"/>
        </w:rPr>
        <w:t xml:space="preserve"> </w:t>
      </w:r>
      <w:r>
        <w:rPr>
          <w:spacing w:val="-1"/>
        </w:rPr>
        <w:t>defensive</w:t>
      </w:r>
      <w:r>
        <w:rPr>
          <w:spacing w:val="36"/>
        </w:rPr>
        <w:t xml:space="preserve"> </w:t>
      </w:r>
      <w:r>
        <w:t>actions-</w:t>
      </w:r>
      <w:r>
        <w:rPr>
          <w:spacing w:val="26"/>
        </w:rPr>
        <w:t xml:space="preserve"> </w:t>
      </w:r>
      <w:r>
        <w:rPr>
          <w:spacing w:val="-4"/>
        </w:rPr>
        <w:t>it’s</w:t>
      </w:r>
      <w:r>
        <w:rPr>
          <w:spacing w:val="27"/>
        </w:rPr>
        <w:t xml:space="preserve"> </w:t>
      </w:r>
      <w:r>
        <w:t>a</w:t>
      </w:r>
      <w:r>
        <w:rPr>
          <w:spacing w:val="27"/>
        </w:rPr>
        <w:t xml:space="preserve"> </w:t>
      </w:r>
      <w:r>
        <w:t>very</w:t>
      </w:r>
      <w:r>
        <w:rPr>
          <w:spacing w:val="27"/>
        </w:rPr>
        <w:t xml:space="preserve"> </w:t>
      </w:r>
      <w:r>
        <w:t>capable</w:t>
      </w:r>
      <w:r>
        <w:rPr>
          <w:spacing w:val="27"/>
        </w:rPr>
        <w:t xml:space="preserve"> </w:t>
      </w:r>
      <w:r>
        <w:t>design</w:t>
      </w:r>
      <w:r>
        <w:rPr>
          <w:spacing w:val="27"/>
        </w:rPr>
        <w:t xml:space="preserve"> </w:t>
      </w:r>
      <w:r>
        <w:t>able</w:t>
      </w:r>
      <w:r>
        <w:rPr>
          <w:spacing w:val="27"/>
        </w:rPr>
        <w:t xml:space="preserve"> </w:t>
      </w:r>
      <w:r>
        <w:t>to</w:t>
      </w:r>
      <w:r>
        <w:rPr>
          <w:spacing w:val="21"/>
        </w:rPr>
        <w:t xml:space="preserve"> </w:t>
      </w:r>
      <w:r>
        <w:rPr>
          <w:spacing w:val="1"/>
        </w:rPr>
        <w:t>carry</w:t>
      </w:r>
      <w:r>
        <w:rPr>
          <w:spacing w:val="14"/>
        </w:rPr>
        <w:t xml:space="preserve"> </w:t>
      </w:r>
      <w:r>
        <w:t>and</w:t>
      </w:r>
      <w:r>
        <w:rPr>
          <w:spacing w:val="14"/>
        </w:rPr>
        <w:t xml:space="preserve"> </w:t>
      </w:r>
      <w:r>
        <w:rPr>
          <w:spacing w:val="-2"/>
        </w:rPr>
        <w:t>power</w:t>
      </w:r>
      <w:r>
        <w:rPr>
          <w:spacing w:val="14"/>
        </w:rPr>
        <w:t xml:space="preserve"> </w:t>
      </w:r>
      <w:r>
        <w:t>most</w:t>
      </w:r>
      <w:r>
        <w:rPr>
          <w:spacing w:val="14"/>
        </w:rPr>
        <w:t xml:space="preserve"> </w:t>
      </w:r>
      <w:r>
        <w:rPr>
          <w:spacing w:val="-1"/>
        </w:rPr>
        <w:t>Federation</w:t>
      </w:r>
      <w:r>
        <w:rPr>
          <w:spacing w:val="30"/>
        </w:rPr>
        <w:t xml:space="preserve"> </w:t>
      </w:r>
      <w:r>
        <w:t>Mobile</w:t>
      </w:r>
      <w:r>
        <w:rPr>
          <w:spacing w:val="5"/>
        </w:rPr>
        <w:t xml:space="preserve"> </w:t>
      </w:r>
      <w:r>
        <w:t>Suit</w:t>
      </w:r>
      <w:r>
        <w:rPr>
          <w:spacing w:val="5"/>
        </w:rPr>
        <w:t xml:space="preserve"> </w:t>
      </w:r>
      <w:r>
        <w:rPr>
          <w:spacing w:val="-1"/>
        </w:rPr>
        <w:t>weapon</w:t>
      </w:r>
      <w:r>
        <w:rPr>
          <w:spacing w:val="5"/>
        </w:rPr>
        <w:t xml:space="preserve"> </w:t>
      </w:r>
      <w:r>
        <w:rPr>
          <w:spacing w:val="-1"/>
        </w:rPr>
        <w:t>systems.</w:t>
      </w:r>
    </w:p>
    <w:p w:rsidR="00F87A27" w:rsidRDefault="005A02C9">
      <w:pPr>
        <w:pStyle w:val="Heading4"/>
        <w:tabs>
          <w:tab w:val="left" w:pos="1800"/>
          <w:tab w:val="left" w:pos="2773"/>
          <w:tab w:val="left" w:pos="3834"/>
          <w:tab w:val="left" w:pos="4867"/>
        </w:tabs>
        <w:spacing w:line="203" w:lineRule="exact"/>
        <w:rPr>
          <w:b w:val="0"/>
          <w:bCs w:val="0"/>
        </w:rPr>
      </w:pPr>
      <w:r>
        <w:rPr>
          <w:b w:val="0"/>
        </w:rPr>
        <w:br w:type="column"/>
      </w: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rsidR="00F87A27" w:rsidRDefault="005A02C9">
      <w:pPr>
        <w:pStyle w:val="BodyText"/>
        <w:tabs>
          <w:tab w:val="left" w:pos="1871"/>
          <w:tab w:val="left" w:pos="2861"/>
          <w:tab w:val="left" w:pos="3938"/>
          <w:tab w:val="right" w:pos="5148"/>
        </w:tabs>
        <w:spacing w:line="223" w:lineRule="exact"/>
      </w:pPr>
      <w:r>
        <w:rPr>
          <w:spacing w:val="-2"/>
        </w:rPr>
        <w:t>RGM-79</w:t>
      </w:r>
      <w:r>
        <w:rPr>
          <w:spacing w:val="5"/>
        </w:rPr>
        <w:t xml:space="preserve"> </w:t>
      </w:r>
      <w:r>
        <w:t>(G)</w:t>
      </w:r>
      <w:r>
        <w:tab/>
      </w:r>
      <w:r>
        <w:rPr>
          <w:w w:val="95"/>
        </w:rPr>
        <w:t>12</w:t>
      </w:r>
      <w:r>
        <w:rPr>
          <w:w w:val="95"/>
        </w:rPr>
        <w:tab/>
        <w:t>10</w:t>
      </w:r>
      <w:r>
        <w:rPr>
          <w:w w:val="95"/>
        </w:rPr>
        <w:tab/>
      </w:r>
      <w:r>
        <w:t>10</w:t>
      </w:r>
      <w:r>
        <w:rPr>
          <w:rFonts w:ascii="Times New Roman"/>
        </w:rPr>
        <w:tab/>
      </w:r>
      <w:r>
        <w:t>100</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rPr>
          <w:b w:val="0"/>
          <w:bCs w:val="0"/>
        </w:rPr>
      </w:pPr>
      <w:r>
        <w:rPr>
          <w:spacing w:val="-1"/>
        </w:rPr>
        <w:t>RGM-79</w:t>
      </w:r>
      <w:r>
        <w:rPr>
          <w:spacing w:val="4"/>
        </w:rPr>
        <w:t xml:space="preserve"> </w:t>
      </w:r>
      <w:r>
        <w:t>(G)</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right="138"/>
      </w:pPr>
      <w:r>
        <w:t xml:space="preserve">The </w:t>
      </w:r>
      <w:r>
        <w:rPr>
          <w:spacing w:val="4"/>
        </w:rPr>
        <w:t xml:space="preserve"> </w:t>
      </w:r>
      <w:r>
        <w:t xml:space="preserve">RGM-79 </w:t>
      </w:r>
      <w:r>
        <w:rPr>
          <w:spacing w:val="4"/>
        </w:rPr>
        <w:t xml:space="preserve"> </w:t>
      </w:r>
      <w:r>
        <w:t xml:space="preserve">(G) </w:t>
      </w:r>
      <w:r>
        <w:rPr>
          <w:spacing w:val="3"/>
        </w:rPr>
        <w:t xml:space="preserve"> </w:t>
      </w:r>
      <w:r>
        <w:t xml:space="preserve">comes </w:t>
      </w:r>
      <w:r>
        <w:rPr>
          <w:spacing w:val="3"/>
        </w:rPr>
        <w:t xml:space="preserve"> </w:t>
      </w:r>
      <w:r>
        <w:t xml:space="preserve">with </w:t>
      </w:r>
      <w:r>
        <w:rPr>
          <w:spacing w:val="4"/>
        </w:rPr>
        <w:t xml:space="preserve"> </w:t>
      </w:r>
      <w:r>
        <w:t xml:space="preserve">this </w:t>
      </w:r>
      <w:r>
        <w:rPr>
          <w:spacing w:val="4"/>
        </w:rPr>
        <w:t xml:space="preserve"> </w:t>
      </w:r>
      <w:r>
        <w:t xml:space="preserve">equipment </w:t>
      </w:r>
      <w:r>
        <w:rPr>
          <w:spacing w:val="3"/>
        </w:rPr>
        <w:t xml:space="preserve"> </w:t>
      </w:r>
      <w:r>
        <w:t xml:space="preserve">and </w:t>
      </w:r>
      <w:r>
        <w:rPr>
          <w:spacing w:val="4"/>
        </w:rPr>
        <w:t xml:space="preserve"> </w:t>
      </w:r>
      <w:r>
        <w:t xml:space="preserve">weapons </w:t>
      </w:r>
      <w:r>
        <w:rPr>
          <w:spacing w:val="4"/>
        </w:rPr>
        <w:t xml:space="preserve"> </w:t>
      </w:r>
      <w:r>
        <w:t>as standard:</w:t>
      </w:r>
      <w:r>
        <w:rPr>
          <w:spacing w:val="5"/>
        </w:rPr>
        <w:t xml:space="preserve"> </w:t>
      </w:r>
      <w:r>
        <w:rPr>
          <w:spacing w:val="-1"/>
        </w:rPr>
        <w:t>Targeter,</w:t>
      </w:r>
      <w:r>
        <w:rPr>
          <w:spacing w:val="4"/>
        </w:rPr>
        <w:t xml:space="preserve"> </w:t>
      </w:r>
      <w:r>
        <w:t>2</w:t>
      </w:r>
      <w:r>
        <w:rPr>
          <w:spacing w:val="4"/>
        </w:rPr>
        <w:t xml:space="preserve"> </w:t>
      </w:r>
      <w:r>
        <w:t>beam</w:t>
      </w:r>
      <w:r>
        <w:rPr>
          <w:spacing w:val="5"/>
        </w:rPr>
        <w:t xml:space="preserve"> </w:t>
      </w:r>
      <w:r>
        <w:t>sabres</w:t>
      </w:r>
      <w:r>
        <w:rPr>
          <w:spacing w:val="5"/>
        </w:rPr>
        <w:t xml:space="preserve"> </w:t>
      </w:r>
      <w:r>
        <w:t>&amp;</w:t>
      </w:r>
      <w:r>
        <w:rPr>
          <w:spacing w:val="-7"/>
        </w:rPr>
        <w:t xml:space="preserve"> </w:t>
      </w:r>
      <w:r>
        <w:t>jump</w:t>
      </w:r>
      <w:r>
        <w:rPr>
          <w:spacing w:val="5"/>
        </w:rPr>
        <w:t xml:space="preserve"> </w:t>
      </w:r>
      <w:r>
        <w:t>pack</w:t>
      </w:r>
    </w:p>
    <w:p w:rsidR="00F87A27" w:rsidRDefault="00F87A27">
      <w:pPr>
        <w:spacing w:before="2"/>
        <w:rPr>
          <w:rFonts w:ascii="Garamond" w:eastAsia="Garamond" w:hAnsi="Garamond" w:cs="Garamond"/>
          <w:sz w:val="19"/>
          <w:szCs w:val="19"/>
        </w:rPr>
      </w:pPr>
    </w:p>
    <w:p w:rsidR="00F87A27" w:rsidRDefault="005A02C9">
      <w:pPr>
        <w:pStyle w:val="Heading4"/>
        <w:spacing w:line="222" w:lineRule="exact"/>
        <w:rPr>
          <w:b w:val="0"/>
          <w:bCs w:val="0"/>
        </w:rPr>
      </w:pPr>
      <w:r>
        <w:rPr>
          <w:spacing w:val="-1"/>
        </w:rPr>
        <w:t>RGM-79</w:t>
      </w:r>
      <w:r>
        <w:rPr>
          <w:spacing w:val="4"/>
        </w:rPr>
        <w:t xml:space="preserve"> </w:t>
      </w:r>
      <w:r>
        <w:t>(G)</w:t>
      </w:r>
      <w:r>
        <w:rPr>
          <w:spacing w:val="5"/>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rsidR="00F87A27" w:rsidRDefault="005A02C9">
      <w:pPr>
        <w:pStyle w:val="BodyText"/>
        <w:spacing w:line="235" w:lineRule="auto"/>
      </w:pPr>
      <w:r>
        <w:t>The</w:t>
      </w:r>
      <w:r>
        <w:rPr>
          <w:spacing w:val="46"/>
        </w:rPr>
        <w:t xml:space="preserve"> </w:t>
      </w:r>
      <w:r>
        <w:t>RGM-79</w:t>
      </w:r>
      <w:r>
        <w:rPr>
          <w:spacing w:val="46"/>
        </w:rPr>
        <w:t xml:space="preserve"> </w:t>
      </w:r>
      <w:r>
        <w:t>(G)</w:t>
      </w:r>
      <w:r>
        <w:rPr>
          <w:spacing w:val="46"/>
        </w:rPr>
        <w:t xml:space="preserve"> </w:t>
      </w:r>
      <w:r>
        <w:t>can</w:t>
      </w:r>
      <w:r>
        <w:rPr>
          <w:spacing w:val="47"/>
        </w:rPr>
        <w:t xml:space="preserve"> </w:t>
      </w:r>
      <w:r>
        <w:t>be</w:t>
      </w:r>
      <w:r>
        <w:rPr>
          <w:spacing w:val="46"/>
        </w:rPr>
        <w:t xml:space="preserve"> </w:t>
      </w:r>
      <w:r>
        <w:t>equipped</w:t>
      </w:r>
      <w:r>
        <w:rPr>
          <w:spacing w:val="46"/>
        </w:rPr>
        <w:t xml:space="preserve"> </w:t>
      </w:r>
      <w:r>
        <w:t>with</w:t>
      </w:r>
      <w:r>
        <w:rPr>
          <w:spacing w:val="46"/>
        </w:rPr>
        <w:t xml:space="preserve"> </w:t>
      </w:r>
      <w:r>
        <w:t>the</w:t>
      </w:r>
      <w:r>
        <w:rPr>
          <w:spacing w:val="46"/>
        </w:rPr>
        <w:t xml:space="preserve"> </w:t>
      </w:r>
      <w:r>
        <w:t>following</w:t>
      </w:r>
      <w:r>
        <w:rPr>
          <w:spacing w:val="46"/>
        </w:rPr>
        <w:t xml:space="preserve"> </w:t>
      </w:r>
      <w:r>
        <w:t xml:space="preserve">optional equipment </w:t>
      </w:r>
      <w:r>
        <w:rPr>
          <w:spacing w:val="6"/>
        </w:rPr>
        <w:t xml:space="preserve"> </w:t>
      </w:r>
      <w:r>
        <w:t xml:space="preserve">and </w:t>
      </w:r>
      <w:r>
        <w:rPr>
          <w:spacing w:val="7"/>
        </w:rPr>
        <w:t xml:space="preserve"> </w:t>
      </w:r>
      <w:r>
        <w:t xml:space="preserve">weapons: </w:t>
      </w:r>
      <w:r>
        <w:rPr>
          <w:spacing w:val="6"/>
        </w:rPr>
        <w:t xml:space="preserve"> </w:t>
      </w:r>
      <w:r>
        <w:t xml:space="preserve">Shield </w:t>
      </w:r>
      <w:r>
        <w:rPr>
          <w:spacing w:val="6"/>
        </w:rPr>
        <w:t xml:space="preserve"> </w:t>
      </w:r>
      <w:r>
        <w:rPr>
          <w:spacing w:val="-1"/>
        </w:rPr>
        <w:t>(+25pts),</w:t>
      </w:r>
      <w:r>
        <w:t xml:space="preserve"> </w:t>
      </w:r>
      <w:r>
        <w:rPr>
          <w:spacing w:val="6"/>
        </w:rPr>
        <w:t xml:space="preserve"> </w:t>
      </w:r>
      <w:r>
        <w:t xml:space="preserve">beam </w:t>
      </w:r>
      <w:r>
        <w:rPr>
          <w:spacing w:val="7"/>
        </w:rPr>
        <w:t xml:space="preserve"> </w:t>
      </w:r>
      <w:r>
        <w:t>pistol</w:t>
      </w:r>
    </w:p>
    <w:p w:rsidR="00F87A27" w:rsidRDefault="005A02C9">
      <w:pPr>
        <w:pStyle w:val="BodyText"/>
        <w:spacing w:line="235" w:lineRule="auto"/>
        <w:ind w:right="156"/>
      </w:pPr>
      <w:r>
        <w:t>(+20pts),</w:t>
      </w:r>
      <w:r>
        <w:rPr>
          <w:spacing w:val="-1"/>
        </w:rPr>
        <w:t xml:space="preserve"> </w:t>
      </w:r>
      <w:r>
        <w:t xml:space="preserve">100mm </w:t>
      </w:r>
      <w:r>
        <w:rPr>
          <w:spacing w:val="10"/>
        </w:rPr>
        <w:t xml:space="preserve"> </w:t>
      </w:r>
      <w:r>
        <w:t xml:space="preserve">machine </w:t>
      </w:r>
      <w:r>
        <w:rPr>
          <w:spacing w:val="10"/>
        </w:rPr>
        <w:t xml:space="preserve"> </w:t>
      </w:r>
      <w:r>
        <w:t xml:space="preserve">gun </w:t>
      </w:r>
      <w:r>
        <w:rPr>
          <w:spacing w:val="10"/>
        </w:rPr>
        <w:t xml:space="preserve"> </w:t>
      </w:r>
      <w:r>
        <w:t xml:space="preserve">(+30pts) </w:t>
      </w:r>
      <w:r>
        <w:rPr>
          <w:spacing w:val="10"/>
        </w:rPr>
        <w:t xml:space="preserve"> </w:t>
      </w:r>
      <w:r>
        <w:t xml:space="preserve">or </w:t>
      </w:r>
      <w:r>
        <w:rPr>
          <w:spacing w:val="10"/>
        </w:rPr>
        <w:t xml:space="preserve"> </w:t>
      </w:r>
      <w:r>
        <w:t xml:space="preserve">bazooka </w:t>
      </w:r>
      <w:r>
        <w:rPr>
          <w:spacing w:val="10"/>
        </w:rPr>
        <w:t xml:space="preserve"> </w:t>
      </w:r>
      <w:r>
        <w:t xml:space="preserve">(+45pts) or </w:t>
      </w:r>
      <w:r>
        <w:rPr>
          <w:spacing w:val="10"/>
        </w:rPr>
        <w:t xml:space="preserve"> </w:t>
      </w:r>
      <w:r>
        <w:t>missile</w:t>
      </w:r>
      <w:r>
        <w:rPr>
          <w:spacing w:val="-1"/>
        </w:rPr>
        <w:t xml:space="preserve"> </w:t>
      </w:r>
      <w:r>
        <w:t>launcher</w:t>
      </w:r>
      <w:r>
        <w:rPr>
          <w:spacing w:val="5"/>
        </w:rPr>
        <w:t xml:space="preserve"> </w:t>
      </w:r>
      <w:r>
        <w:t>(+50pts)</w:t>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spacing w:before="6"/>
        <w:rPr>
          <w:rFonts w:ascii="Garamond" w:eastAsia="Garamond" w:hAnsi="Garamond" w:cs="Garamond"/>
          <w:sz w:val="17"/>
          <w:szCs w:val="17"/>
        </w:rPr>
      </w:pPr>
    </w:p>
    <w:p w:rsidR="00F87A27" w:rsidRDefault="00E86CF6">
      <w:pPr>
        <w:pStyle w:val="Heading2"/>
        <w:tabs>
          <w:tab w:val="left" w:pos="3738"/>
          <w:tab w:val="left" w:pos="4384"/>
          <w:tab w:val="left" w:pos="5205"/>
        </w:tabs>
        <w:spacing w:line="265" w:lineRule="exact"/>
        <w:ind w:left="2791"/>
        <w:rPr>
          <w:b w:val="0"/>
          <w:bCs w:val="0"/>
        </w:rPr>
      </w:pPr>
      <w:r w:rsidRPr="00E86CF6">
        <w:pict>
          <v:group id="_x0000_s1411" style="position:absolute;left:0;text-align:left;margin-left:312pt;margin-top:-1.5pt;width:128.6pt;height:226.8pt;z-index:251634176;mso-position-horizontal-relative:page" coordorigin="6240,-30" coordsize="2572,4536">
            <v:group id="_x0000_s1415" style="position:absolute;left:6260;top:-10;width:2532;height:4496" coordorigin="6260,-10" coordsize="2532,4496">
              <v:shape id="_x0000_s1416" style="position:absolute;left:6260;top:-10;width:2532;height:4496" coordorigin="6260,-10" coordsize="2532,4496" path="m6260,-10r2532,l8792,4485r-2532,l6260,-10xe" filled="f" strokeweight="2pt">
                <v:path arrowok="t"/>
              </v:shape>
            </v:group>
            <v:group id="_x0000_s1412" style="position:absolute;left:6313;top:43;width:2425;height:4389" coordorigin="6313,43" coordsize="2425,4389">
              <v:shape id="_x0000_s1414" style="position:absolute;left:6313;top:43;width:2425;height:4389" coordorigin="6313,43" coordsize="2425,4389" path="m6313,43r2425,l8738,4432r-2425,l6313,43xe" filled="f" strokeweight=".23528mm">
                <v:path arrowok="t"/>
              </v:shape>
              <v:shape id="_x0000_s1413" type="#_x0000_t75" style="position:absolute;left:6362;top:93;width:2309;height:4314">
                <v:imagedata r:id="rId35" o:title=""/>
              </v:shape>
            </v:group>
            <w10:wrap anchorx="page"/>
          </v:group>
        </w:pict>
      </w:r>
      <w:r w:rsidR="005A02C9">
        <w:rPr>
          <w:spacing w:val="3"/>
        </w:rPr>
        <w:t>RX-79</w:t>
      </w:r>
      <w:r w:rsidR="005A02C9">
        <w:rPr>
          <w:spacing w:val="3"/>
        </w:rPr>
        <w:tab/>
      </w:r>
      <w:r w:rsidR="005A02C9">
        <w:rPr>
          <w:spacing w:val="2"/>
        </w:rPr>
        <w:t>(G)</w:t>
      </w:r>
      <w:r w:rsidR="005A02C9">
        <w:rPr>
          <w:spacing w:val="2"/>
        </w:rPr>
        <w:tab/>
      </w:r>
      <w:r w:rsidR="005A02C9">
        <w:rPr>
          <w:w w:val="95"/>
        </w:rPr>
        <w:t>Type</w:t>
      </w:r>
      <w:r w:rsidR="005A02C9">
        <w:rPr>
          <w:w w:val="95"/>
        </w:rPr>
        <w:tab/>
      </w:r>
      <w:r w:rsidR="005A02C9">
        <w:t>G</w:t>
      </w:r>
    </w:p>
    <w:p w:rsidR="00F87A27" w:rsidRDefault="005A02C9">
      <w:pPr>
        <w:pStyle w:val="BodyText"/>
        <w:spacing w:line="235" w:lineRule="auto"/>
        <w:ind w:left="2791" w:right="138"/>
      </w:pPr>
      <w:r>
        <w:rPr>
          <w:rFonts w:cs="Garamond"/>
          <w:b/>
          <w:bCs/>
          <w:sz w:val="24"/>
          <w:szCs w:val="24"/>
        </w:rPr>
        <w:t>Ground</w:t>
      </w:r>
      <w:r>
        <w:rPr>
          <w:rFonts w:cs="Garamond"/>
          <w:b/>
          <w:bCs/>
          <w:spacing w:val="6"/>
          <w:sz w:val="24"/>
          <w:szCs w:val="24"/>
        </w:rPr>
        <w:t xml:space="preserve"> </w:t>
      </w:r>
      <w:r>
        <w:rPr>
          <w:rFonts w:cs="Garamond"/>
          <w:b/>
          <w:bCs/>
          <w:spacing w:val="-2"/>
          <w:sz w:val="24"/>
          <w:szCs w:val="24"/>
        </w:rPr>
        <w:t>Type</w:t>
      </w:r>
      <w:r>
        <w:rPr>
          <w:rFonts w:cs="Garamond"/>
          <w:b/>
          <w:bCs/>
          <w:spacing w:val="6"/>
          <w:sz w:val="24"/>
          <w:szCs w:val="24"/>
        </w:rPr>
        <w:t xml:space="preserve"> </w:t>
      </w:r>
      <w:r>
        <w:rPr>
          <w:rFonts w:cs="Garamond"/>
          <w:b/>
          <w:bCs/>
          <w:sz w:val="24"/>
          <w:szCs w:val="24"/>
        </w:rPr>
        <w:t>Gundam</w:t>
      </w:r>
      <w:r>
        <w:rPr>
          <w:rFonts w:cs="Garamond"/>
          <w:b/>
          <w:bCs/>
          <w:spacing w:val="23"/>
          <w:sz w:val="24"/>
          <w:szCs w:val="24"/>
        </w:rPr>
        <w:t xml:space="preserve"> </w:t>
      </w:r>
      <w:r>
        <w:rPr>
          <w:spacing w:val="3"/>
        </w:rPr>
        <w:t>T</w:t>
      </w:r>
      <w:r>
        <w:t xml:space="preserve">he </w:t>
      </w:r>
      <w:r>
        <w:rPr>
          <w:spacing w:val="20"/>
        </w:rPr>
        <w:t xml:space="preserve"> </w:t>
      </w:r>
      <w:r>
        <w:t xml:space="preserve">RX-79 </w:t>
      </w:r>
      <w:r>
        <w:rPr>
          <w:spacing w:val="20"/>
        </w:rPr>
        <w:t xml:space="preserve"> </w:t>
      </w:r>
      <w:r>
        <w:t xml:space="preserve">Gundam </w:t>
      </w:r>
      <w:r>
        <w:rPr>
          <w:spacing w:val="20"/>
        </w:rPr>
        <w:t xml:space="preserve"> </w:t>
      </w:r>
      <w:r>
        <w:t xml:space="preserve">is </w:t>
      </w:r>
      <w:r>
        <w:rPr>
          <w:spacing w:val="20"/>
        </w:rPr>
        <w:t xml:space="preserve"> </w:t>
      </w:r>
      <w:r>
        <w:t xml:space="preserve">still </w:t>
      </w:r>
      <w:r>
        <w:rPr>
          <w:spacing w:val="20"/>
        </w:rPr>
        <w:t xml:space="preserve"> </w:t>
      </w:r>
      <w:r>
        <w:t xml:space="preserve">a </w:t>
      </w:r>
      <w:r>
        <w:rPr>
          <w:spacing w:val="1"/>
        </w:rPr>
        <w:t>prototype</w:t>
      </w:r>
      <w:r>
        <w:t xml:space="preserve"> </w:t>
      </w:r>
      <w:r>
        <w:rPr>
          <w:spacing w:val="27"/>
        </w:rPr>
        <w:t xml:space="preserve"> </w:t>
      </w:r>
      <w:r>
        <w:rPr>
          <w:spacing w:val="1"/>
        </w:rPr>
        <w:t>with</w:t>
      </w:r>
      <w:r>
        <w:t xml:space="preserve"> </w:t>
      </w:r>
      <w:r>
        <w:rPr>
          <w:spacing w:val="27"/>
        </w:rPr>
        <w:t xml:space="preserve"> </w:t>
      </w:r>
      <w:r>
        <w:t xml:space="preserve">a </w:t>
      </w:r>
      <w:r>
        <w:rPr>
          <w:spacing w:val="27"/>
        </w:rPr>
        <w:t xml:space="preserve"> </w:t>
      </w:r>
      <w:r>
        <w:rPr>
          <w:spacing w:val="1"/>
        </w:rPr>
        <w:t>very</w:t>
      </w:r>
      <w:r>
        <w:t xml:space="preserve"> </w:t>
      </w:r>
      <w:r>
        <w:rPr>
          <w:spacing w:val="27"/>
        </w:rPr>
        <w:t xml:space="preserve"> </w:t>
      </w:r>
      <w:r>
        <w:rPr>
          <w:spacing w:val="2"/>
        </w:rPr>
        <w:t>limited</w:t>
      </w:r>
      <w:r>
        <w:rPr>
          <w:spacing w:val="26"/>
        </w:rPr>
        <w:t xml:space="preserve"> </w:t>
      </w:r>
      <w:r>
        <w:t>production</w:t>
      </w:r>
      <w:r>
        <w:rPr>
          <w:spacing w:val="19"/>
        </w:rPr>
        <w:t xml:space="preserve"> </w:t>
      </w:r>
      <w:r>
        <w:rPr>
          <w:spacing w:val="2"/>
        </w:rPr>
        <w:t>run</w:t>
      </w:r>
      <w:r>
        <w:rPr>
          <w:spacing w:val="19"/>
        </w:rPr>
        <w:t xml:space="preserve"> </w:t>
      </w:r>
      <w:r>
        <w:t>when</w:t>
      </w:r>
      <w:r>
        <w:rPr>
          <w:spacing w:val="19"/>
        </w:rPr>
        <w:t xml:space="preserve"> </w:t>
      </w:r>
      <w:r>
        <w:t>the</w:t>
      </w:r>
      <w:r>
        <w:rPr>
          <w:spacing w:val="19"/>
        </w:rPr>
        <w:t xml:space="preserve"> </w:t>
      </w:r>
      <w:r>
        <w:rPr>
          <w:spacing w:val="-4"/>
        </w:rPr>
        <w:t>Zeon’s</w:t>
      </w:r>
      <w:r>
        <w:rPr>
          <w:spacing w:val="21"/>
        </w:rPr>
        <w:t xml:space="preserve"> </w:t>
      </w:r>
      <w:r>
        <w:rPr>
          <w:spacing w:val="2"/>
        </w:rPr>
        <w:t>invaded</w:t>
      </w:r>
      <w:r>
        <w:t xml:space="preserve"> </w:t>
      </w:r>
      <w:r>
        <w:rPr>
          <w:spacing w:val="25"/>
        </w:rPr>
        <w:t xml:space="preserve"> </w:t>
      </w:r>
      <w:r>
        <w:rPr>
          <w:spacing w:val="3"/>
        </w:rPr>
        <w:t>earth.</w:t>
      </w:r>
      <w:r>
        <w:t xml:space="preserve"> </w:t>
      </w:r>
      <w:r>
        <w:rPr>
          <w:spacing w:val="28"/>
        </w:rPr>
        <w:t xml:space="preserve"> </w:t>
      </w:r>
      <w:r>
        <w:rPr>
          <w:spacing w:val="1"/>
        </w:rPr>
        <w:t>It</w:t>
      </w:r>
      <w:r>
        <w:t xml:space="preserve"> </w:t>
      </w:r>
      <w:r>
        <w:rPr>
          <w:spacing w:val="28"/>
        </w:rPr>
        <w:t xml:space="preserve"> </w:t>
      </w:r>
      <w:r>
        <w:rPr>
          <w:spacing w:val="1"/>
        </w:rPr>
        <w:t>was</w:t>
      </w:r>
      <w:r>
        <w:t xml:space="preserve"> </w:t>
      </w:r>
      <w:r>
        <w:rPr>
          <w:spacing w:val="28"/>
        </w:rPr>
        <w:t xml:space="preserve"> </w:t>
      </w:r>
      <w:r>
        <w:rPr>
          <w:spacing w:val="2"/>
        </w:rPr>
        <w:t>quickly</w:t>
      </w:r>
      <w:r>
        <w:rPr>
          <w:spacing w:val="33"/>
        </w:rPr>
        <w:t xml:space="preserve"> </w:t>
      </w:r>
      <w:r>
        <w:t>pressed</w:t>
      </w:r>
      <w:r>
        <w:rPr>
          <w:spacing w:val="2"/>
        </w:rPr>
        <w:t xml:space="preserve"> </w:t>
      </w:r>
      <w:r>
        <w:t>into</w:t>
      </w:r>
      <w:r>
        <w:rPr>
          <w:spacing w:val="2"/>
        </w:rPr>
        <w:t xml:space="preserve"> </w:t>
      </w:r>
      <w:r>
        <w:t>se</w:t>
      </w:r>
      <w:r>
        <w:rPr>
          <w:spacing w:val="7"/>
        </w:rPr>
        <w:t>r</w:t>
      </w:r>
      <w:r>
        <w:t>vice</w:t>
      </w:r>
      <w:r>
        <w:rPr>
          <w:spacing w:val="2"/>
        </w:rPr>
        <w:t xml:space="preserve"> </w:t>
      </w:r>
      <w:r>
        <w:t>with</w:t>
      </w:r>
      <w:r>
        <w:rPr>
          <w:spacing w:val="2"/>
        </w:rPr>
        <w:t xml:space="preserve"> </w:t>
      </w:r>
      <w:r>
        <w:t>the</w:t>
      </w:r>
      <w:r>
        <w:rPr>
          <w:spacing w:val="2"/>
        </w:rPr>
        <w:t xml:space="preserve"> </w:t>
      </w:r>
      <w:r>
        <w:t>elite</w:t>
      </w:r>
    </w:p>
    <w:p w:rsidR="00F87A27" w:rsidRDefault="00F87A27">
      <w:pPr>
        <w:spacing w:line="235" w:lineRule="auto"/>
        <w:sectPr w:rsidR="00F87A27">
          <w:type w:val="continuous"/>
          <w:pgSz w:w="12240" w:h="15840"/>
          <w:pgMar w:top="700" w:right="580" w:bottom="280" w:left="620" w:header="720" w:footer="720" w:gutter="0"/>
          <w:cols w:num="3" w:space="720" w:equalWidth="0">
            <w:col w:w="2141" w:space="490"/>
            <w:col w:w="2754" w:space="115"/>
            <w:col w:w="5540"/>
          </w:cols>
        </w:sectPr>
      </w:pPr>
    </w:p>
    <w:p w:rsidR="00F87A27" w:rsidRDefault="005A02C9">
      <w:pPr>
        <w:pStyle w:val="Heading4"/>
        <w:tabs>
          <w:tab w:val="left" w:pos="3209"/>
        </w:tabs>
        <w:spacing w:line="201" w:lineRule="exact"/>
        <w:ind w:left="1426"/>
        <w:rPr>
          <w:b w:val="0"/>
          <w:bCs w:val="0"/>
        </w:rPr>
      </w:pPr>
      <w:r>
        <w:lastRenderedPageBreak/>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A    PS    LD</w:t>
      </w:r>
    </w:p>
    <w:p w:rsidR="00F87A27" w:rsidRDefault="005A02C9">
      <w:pPr>
        <w:pStyle w:val="BodyText"/>
        <w:spacing w:line="215" w:lineRule="exact"/>
        <w:ind w:left="1426"/>
      </w:pPr>
      <w:r>
        <w:br w:type="column"/>
      </w:r>
      <w:r>
        <w:lastRenderedPageBreak/>
        <w:t xml:space="preserve">of </w:t>
      </w:r>
      <w:r>
        <w:rPr>
          <w:spacing w:val="46"/>
        </w:rPr>
        <w:t xml:space="preserve"> </w:t>
      </w:r>
      <w:r>
        <w:t xml:space="preserve">the </w:t>
      </w:r>
      <w:r>
        <w:rPr>
          <w:spacing w:val="20"/>
        </w:rPr>
        <w:t xml:space="preserve"> </w:t>
      </w:r>
      <w:r>
        <w:rPr>
          <w:spacing w:val="-1"/>
        </w:rPr>
        <w:t>Federation</w:t>
      </w:r>
      <w:r>
        <w:t xml:space="preserve"> </w:t>
      </w:r>
      <w:r>
        <w:rPr>
          <w:spacing w:val="20"/>
        </w:rPr>
        <w:t xml:space="preserve"> </w:t>
      </w:r>
      <w:r>
        <w:t xml:space="preserve">Mobile </w:t>
      </w:r>
      <w:r>
        <w:rPr>
          <w:spacing w:val="20"/>
        </w:rPr>
        <w:t xml:space="preserve"> </w:t>
      </w:r>
      <w:r>
        <w:t>Suit</w:t>
      </w:r>
    </w:p>
    <w:p w:rsidR="00F87A27" w:rsidRDefault="00F87A27">
      <w:pPr>
        <w:spacing w:line="215" w:lineRule="exact"/>
        <w:sectPr w:rsidR="00F87A27">
          <w:type w:val="continuous"/>
          <w:pgSz w:w="12240" w:h="15840"/>
          <w:pgMar w:top="700" w:right="580" w:bottom="280" w:left="620" w:header="720" w:footer="720" w:gutter="0"/>
          <w:cols w:num="2" w:space="720" w:equalWidth="0">
            <w:col w:w="4250" w:space="2616"/>
            <w:col w:w="4174"/>
          </w:cols>
        </w:sectPr>
      </w:pPr>
    </w:p>
    <w:p w:rsidR="00F87A27" w:rsidRDefault="005A02C9">
      <w:pPr>
        <w:pStyle w:val="BodyText"/>
        <w:spacing w:line="206" w:lineRule="exact"/>
        <w:ind w:left="122"/>
      </w:pPr>
      <w:r>
        <w:lastRenderedPageBreak/>
        <w:t>Pilot</w:t>
      </w:r>
      <w:r>
        <w:rPr>
          <w:spacing w:val="4"/>
        </w:rPr>
        <w:t xml:space="preserve"> </w:t>
      </w:r>
      <w:r>
        <w:t>Bonus</w:t>
      </w:r>
    </w:p>
    <w:p w:rsidR="00F87A27" w:rsidRDefault="005A02C9">
      <w:pPr>
        <w:pStyle w:val="BodyText"/>
        <w:tabs>
          <w:tab w:val="left" w:pos="436"/>
          <w:tab w:val="left" w:pos="745"/>
          <w:tab w:val="left" w:pos="1099"/>
          <w:tab w:val="left" w:pos="1425"/>
          <w:tab w:val="left" w:pos="1836"/>
          <w:tab w:val="left" w:pos="2175"/>
          <w:tab w:val="left" w:pos="2629"/>
        </w:tabs>
        <w:spacing w:line="206" w:lineRule="exact"/>
        <w:ind w:left="122"/>
      </w:pPr>
      <w:r>
        <w:br w:type="column"/>
      </w:r>
      <w:r>
        <w:lastRenderedPageBreak/>
        <w:t>-</w:t>
      </w:r>
      <w:r>
        <w:tab/>
        <w:t>-</w:t>
      </w:r>
      <w:r>
        <w:tab/>
      </w:r>
      <w:r>
        <w:rPr>
          <w:w w:val="95"/>
        </w:rPr>
        <w:t>5</w:t>
      </w:r>
      <w:r>
        <w:rPr>
          <w:w w:val="95"/>
        </w:rPr>
        <w:tab/>
      </w:r>
      <w:r>
        <w:t>-</w:t>
      </w:r>
      <w:r>
        <w:tab/>
      </w:r>
      <w:r>
        <w:rPr>
          <w:w w:val="95"/>
        </w:rPr>
        <w:t>-</w:t>
      </w:r>
      <w:r>
        <w:rPr>
          <w:w w:val="95"/>
        </w:rPr>
        <w:tab/>
        <w:t>-</w:t>
      </w:r>
      <w:r>
        <w:rPr>
          <w:w w:val="95"/>
        </w:rPr>
        <w:tab/>
        <w:t>-</w:t>
      </w:r>
      <w:r>
        <w:rPr>
          <w:w w:val="95"/>
        </w:rPr>
        <w:tab/>
      </w:r>
      <w:r>
        <w:t>-</w:t>
      </w:r>
    </w:p>
    <w:p w:rsidR="00F87A27" w:rsidRDefault="005A02C9">
      <w:pPr>
        <w:pStyle w:val="BodyText"/>
        <w:spacing w:before="1" w:line="219" w:lineRule="exact"/>
        <w:ind w:left="122"/>
      </w:pPr>
      <w:r>
        <w:br w:type="column"/>
      </w:r>
      <w:r>
        <w:lastRenderedPageBreak/>
        <w:t>forces</w:t>
      </w:r>
      <w:r>
        <w:rPr>
          <w:spacing w:val="46"/>
        </w:rPr>
        <w:t xml:space="preserve"> </w:t>
      </w:r>
      <w:r>
        <w:t>getting</w:t>
      </w:r>
      <w:r>
        <w:rPr>
          <w:spacing w:val="46"/>
        </w:rPr>
        <w:t xml:space="preserve"> </w:t>
      </w:r>
      <w:r>
        <w:t>to</w:t>
      </w:r>
      <w:r>
        <w:rPr>
          <w:spacing w:val="46"/>
        </w:rPr>
        <w:t xml:space="preserve"> </w:t>
      </w:r>
      <w:r>
        <w:rPr>
          <w:spacing w:val="-1"/>
        </w:rPr>
        <w:t>jockey</w:t>
      </w:r>
      <w:r>
        <w:rPr>
          <w:spacing w:val="46"/>
        </w:rPr>
        <w:t xml:space="preserve"> </w:t>
      </w:r>
      <w:r>
        <w:t>it.</w:t>
      </w:r>
      <w:r>
        <w:rPr>
          <w:spacing w:val="45"/>
        </w:rPr>
        <w:t xml:space="preserve"> </w:t>
      </w:r>
      <w:r>
        <w:rPr>
          <w:spacing w:val="1"/>
        </w:rPr>
        <w:t>The</w:t>
      </w:r>
    </w:p>
    <w:p w:rsidR="00F87A27" w:rsidRDefault="00F87A27">
      <w:pPr>
        <w:spacing w:line="219" w:lineRule="exact"/>
        <w:sectPr w:rsidR="00F87A27">
          <w:type w:val="continuous"/>
          <w:pgSz w:w="12240" w:h="15840"/>
          <w:pgMar w:top="700" w:right="580" w:bottom="280" w:left="620" w:header="720" w:footer="720" w:gutter="0"/>
          <w:cols w:num="3" w:space="720" w:equalWidth="0">
            <w:col w:w="1040" w:space="399"/>
            <w:col w:w="2693" w:space="4037"/>
            <w:col w:w="2871"/>
          </w:cols>
        </w:sectPr>
      </w:pPr>
    </w:p>
    <w:p w:rsidR="00F87A27" w:rsidRDefault="005A02C9">
      <w:pPr>
        <w:pStyle w:val="Heading4"/>
        <w:tabs>
          <w:tab w:val="left" w:pos="3834"/>
          <w:tab w:val="left" w:pos="4867"/>
        </w:tabs>
        <w:spacing w:line="203" w:lineRule="exact"/>
        <w:ind w:left="119"/>
        <w:jc w:val="both"/>
        <w:rPr>
          <w:b w:val="0"/>
          <w:bCs w:val="0"/>
        </w:rPr>
      </w:pPr>
      <w:r>
        <w:rPr>
          <w:spacing w:val="1"/>
        </w:rPr>
        <w:lastRenderedPageBreak/>
        <w:t>Armor</w:t>
      </w:r>
      <w:r>
        <w:rPr>
          <w:spacing w:val="5"/>
        </w:rPr>
        <w:t xml:space="preserve"> </w:t>
      </w:r>
      <w:r>
        <w:rPr>
          <w:spacing w:val="-4"/>
        </w:rPr>
        <w:t>Values</w:t>
      </w:r>
      <w:r>
        <w:t xml:space="preserve">         </w:t>
      </w:r>
      <w:r>
        <w:rPr>
          <w:spacing w:val="24"/>
        </w:rPr>
        <w:t xml:space="preserve"> </w:t>
      </w:r>
      <w:r>
        <w:rPr>
          <w:spacing w:val="-1"/>
        </w:rPr>
        <w:t>Front</w:t>
      </w:r>
      <w:r>
        <w:t xml:space="preserve">         </w:t>
      </w:r>
      <w:r>
        <w:rPr>
          <w:spacing w:val="6"/>
        </w:rPr>
        <w:t xml:space="preserve"> </w:t>
      </w:r>
      <w:r>
        <w:t>Side</w:t>
      </w:r>
      <w:r>
        <w:tab/>
      </w:r>
      <w:r>
        <w:rPr>
          <w:spacing w:val="-1"/>
          <w:w w:val="95"/>
        </w:rPr>
        <w:t>Rear</w:t>
      </w:r>
      <w:r>
        <w:rPr>
          <w:spacing w:val="-1"/>
          <w:w w:val="95"/>
        </w:rPr>
        <w:tab/>
      </w:r>
      <w:r>
        <w:t>PV</w:t>
      </w:r>
    </w:p>
    <w:p w:rsidR="00F87A27" w:rsidRDefault="005A02C9">
      <w:pPr>
        <w:pStyle w:val="BodyText"/>
        <w:tabs>
          <w:tab w:val="left" w:pos="1871"/>
          <w:tab w:val="left" w:pos="2861"/>
          <w:tab w:val="left" w:pos="3938"/>
          <w:tab w:val="right" w:pos="5101"/>
        </w:tabs>
        <w:spacing w:line="223" w:lineRule="exact"/>
        <w:ind w:left="119"/>
        <w:jc w:val="both"/>
      </w:pPr>
      <w:r>
        <w:rPr>
          <w:spacing w:val="-2"/>
        </w:rPr>
        <w:t>RGM-79</w:t>
      </w:r>
      <w:r>
        <w:rPr>
          <w:spacing w:val="5"/>
        </w:rPr>
        <w:t xml:space="preserve"> </w:t>
      </w:r>
      <w:r>
        <w:t>(E)</w:t>
      </w:r>
      <w:r>
        <w:tab/>
      </w:r>
      <w:r>
        <w:rPr>
          <w:w w:val="95"/>
        </w:rPr>
        <w:t>11</w:t>
      </w:r>
      <w:r>
        <w:rPr>
          <w:w w:val="95"/>
        </w:rPr>
        <w:tab/>
        <w:t>10</w:t>
      </w:r>
      <w:r>
        <w:rPr>
          <w:w w:val="95"/>
        </w:rPr>
        <w:tab/>
      </w:r>
      <w:r>
        <w:t>10</w:t>
      </w:r>
      <w:r>
        <w:rPr>
          <w:rFonts w:ascii="Times New Roman"/>
        </w:rPr>
        <w:tab/>
      </w:r>
      <w:r>
        <w:t>90</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ind w:left="119"/>
        <w:jc w:val="both"/>
        <w:rPr>
          <w:b w:val="0"/>
          <w:bCs w:val="0"/>
        </w:rPr>
      </w:pPr>
      <w:r>
        <w:rPr>
          <w:spacing w:val="-1"/>
        </w:rPr>
        <w:t>RGM-79</w:t>
      </w:r>
      <w:r>
        <w:rPr>
          <w:spacing w:val="5"/>
        </w:rPr>
        <w:t xml:space="preserve"> </w:t>
      </w:r>
      <w:r>
        <w:t>(E)</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left="119" w:right="319"/>
      </w:pPr>
      <w:r>
        <w:rPr>
          <w:spacing w:val="1"/>
        </w:rPr>
        <w:t>The</w:t>
      </w:r>
      <w:r>
        <w:rPr>
          <w:spacing w:val="21"/>
        </w:rPr>
        <w:t xml:space="preserve"> </w:t>
      </w:r>
      <w:r>
        <w:rPr>
          <w:spacing w:val="-2"/>
        </w:rPr>
        <w:t>RGM-79</w:t>
      </w:r>
      <w:r>
        <w:rPr>
          <w:spacing w:val="21"/>
        </w:rPr>
        <w:t xml:space="preserve"> </w:t>
      </w:r>
      <w:r>
        <w:t>(E)</w:t>
      </w:r>
      <w:r>
        <w:rPr>
          <w:spacing w:val="21"/>
        </w:rPr>
        <w:t xml:space="preserve"> </w:t>
      </w:r>
      <w:r>
        <w:t>comes</w:t>
      </w:r>
      <w:r>
        <w:rPr>
          <w:spacing w:val="21"/>
        </w:rPr>
        <w:t xml:space="preserve"> </w:t>
      </w:r>
      <w:r>
        <w:t>with</w:t>
      </w:r>
      <w:r>
        <w:rPr>
          <w:spacing w:val="21"/>
        </w:rPr>
        <w:t xml:space="preserve"> </w:t>
      </w:r>
      <w:r>
        <w:t>this</w:t>
      </w:r>
      <w:r>
        <w:rPr>
          <w:spacing w:val="21"/>
        </w:rPr>
        <w:t xml:space="preserve"> </w:t>
      </w:r>
      <w:r>
        <w:t>equipment</w:t>
      </w:r>
      <w:r>
        <w:rPr>
          <w:spacing w:val="21"/>
        </w:rPr>
        <w:t xml:space="preserve"> </w:t>
      </w:r>
      <w:r>
        <w:t>and</w:t>
      </w:r>
      <w:r>
        <w:rPr>
          <w:spacing w:val="21"/>
        </w:rPr>
        <w:t xml:space="preserve"> </w:t>
      </w:r>
      <w:r>
        <w:rPr>
          <w:spacing w:val="-1"/>
        </w:rPr>
        <w:t>weapons</w:t>
      </w:r>
      <w:r>
        <w:rPr>
          <w:spacing w:val="21"/>
        </w:rPr>
        <w:t xml:space="preserve"> </w:t>
      </w:r>
      <w:r>
        <w:t>as</w:t>
      </w:r>
      <w:r>
        <w:rPr>
          <w:spacing w:val="29"/>
        </w:rPr>
        <w:t xml:space="preserve"> </w:t>
      </w:r>
      <w:r>
        <w:t>standard:</w:t>
      </w:r>
      <w:r>
        <w:rPr>
          <w:spacing w:val="-7"/>
        </w:rPr>
        <w:t xml:space="preserve"> </w:t>
      </w:r>
      <w:r>
        <w:rPr>
          <w:spacing w:val="-2"/>
        </w:rPr>
        <w:t>Twin-linked</w:t>
      </w:r>
      <w:r>
        <w:rPr>
          <w:spacing w:val="-7"/>
        </w:rPr>
        <w:t xml:space="preserve"> </w:t>
      </w:r>
      <w:r>
        <w:t>60mm</w:t>
      </w:r>
      <w:r>
        <w:rPr>
          <w:spacing w:val="-7"/>
        </w:rPr>
        <w:t xml:space="preserve"> </w:t>
      </w:r>
      <w:r>
        <w:rPr>
          <w:spacing w:val="-2"/>
        </w:rPr>
        <w:t>Vulcans,</w:t>
      </w:r>
      <w:r>
        <w:rPr>
          <w:spacing w:val="-7"/>
        </w:rPr>
        <w:t xml:space="preserve"> </w:t>
      </w:r>
      <w:r>
        <w:t>beam</w:t>
      </w:r>
      <w:r>
        <w:rPr>
          <w:spacing w:val="-7"/>
        </w:rPr>
        <w:t xml:space="preserve"> </w:t>
      </w:r>
      <w:r>
        <w:t>sabre</w:t>
      </w:r>
      <w:r>
        <w:rPr>
          <w:spacing w:val="-7"/>
        </w:rPr>
        <w:t xml:space="preserve"> </w:t>
      </w:r>
      <w:r>
        <w:t>&amp;</w:t>
      </w:r>
      <w:r>
        <w:rPr>
          <w:spacing w:val="-7"/>
        </w:rPr>
        <w:t xml:space="preserve"> </w:t>
      </w:r>
      <w:r>
        <w:t>jump</w:t>
      </w:r>
      <w:r>
        <w:rPr>
          <w:spacing w:val="-7"/>
        </w:rPr>
        <w:t xml:space="preserve"> </w:t>
      </w:r>
      <w:r>
        <w:rPr>
          <w:spacing w:val="-1"/>
        </w:rPr>
        <w:t>pack</w:t>
      </w:r>
    </w:p>
    <w:p w:rsidR="00F87A27" w:rsidRDefault="00F87A27">
      <w:pPr>
        <w:spacing w:before="2"/>
        <w:rPr>
          <w:rFonts w:ascii="Garamond" w:eastAsia="Garamond" w:hAnsi="Garamond" w:cs="Garamond"/>
          <w:sz w:val="19"/>
          <w:szCs w:val="19"/>
        </w:rPr>
      </w:pPr>
    </w:p>
    <w:p w:rsidR="00F87A27" w:rsidRDefault="005A02C9">
      <w:pPr>
        <w:pStyle w:val="Heading4"/>
        <w:spacing w:line="223" w:lineRule="exact"/>
        <w:ind w:left="119"/>
        <w:jc w:val="both"/>
        <w:rPr>
          <w:b w:val="0"/>
          <w:bCs w:val="0"/>
        </w:rPr>
      </w:pPr>
      <w:r>
        <w:rPr>
          <w:spacing w:val="-1"/>
        </w:rPr>
        <w:t>RGM-79</w:t>
      </w:r>
      <w:r>
        <w:rPr>
          <w:spacing w:val="5"/>
        </w:rPr>
        <w:t xml:space="preserve"> </w:t>
      </w:r>
      <w:r>
        <w:t>(E)</w:t>
      </w:r>
      <w:r>
        <w:rPr>
          <w:spacing w:val="5"/>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rsidR="00F87A27" w:rsidRDefault="005A02C9">
      <w:pPr>
        <w:pStyle w:val="BodyText"/>
        <w:spacing w:before="1" w:line="234" w:lineRule="auto"/>
        <w:ind w:left="119"/>
        <w:jc w:val="both"/>
      </w:pPr>
      <w:r>
        <w:rPr>
          <w:spacing w:val="1"/>
        </w:rPr>
        <w:t>The</w:t>
      </w:r>
      <w:r>
        <w:rPr>
          <w:spacing w:val="49"/>
        </w:rPr>
        <w:t xml:space="preserve"> </w:t>
      </w:r>
      <w:r>
        <w:rPr>
          <w:spacing w:val="-2"/>
        </w:rPr>
        <w:t>RGM-79</w:t>
      </w:r>
      <w:r>
        <w:rPr>
          <w:spacing w:val="49"/>
        </w:rPr>
        <w:t xml:space="preserve"> </w:t>
      </w:r>
      <w:r>
        <w:t>(E)</w:t>
      </w:r>
      <w:r>
        <w:rPr>
          <w:spacing w:val="49"/>
        </w:rPr>
        <w:t xml:space="preserve"> </w:t>
      </w:r>
      <w:r>
        <w:t>can</w:t>
      </w:r>
      <w:r>
        <w:rPr>
          <w:spacing w:val="49"/>
        </w:rPr>
        <w:t xml:space="preserve"> </w:t>
      </w:r>
      <w:r>
        <w:t>be</w:t>
      </w:r>
      <w:r>
        <w:rPr>
          <w:spacing w:val="49"/>
        </w:rPr>
        <w:t xml:space="preserve"> </w:t>
      </w:r>
      <w:r>
        <w:t>equipped</w:t>
      </w:r>
      <w:r>
        <w:rPr>
          <w:spacing w:val="49"/>
        </w:rPr>
        <w:t xml:space="preserve"> </w:t>
      </w:r>
      <w:r>
        <w:t>with</w:t>
      </w:r>
      <w:r>
        <w:rPr>
          <w:spacing w:val="49"/>
        </w:rPr>
        <w:t xml:space="preserve"> </w:t>
      </w:r>
      <w:r>
        <w:t>the</w:t>
      </w:r>
      <w:r>
        <w:rPr>
          <w:spacing w:val="49"/>
        </w:rPr>
        <w:t xml:space="preserve"> </w:t>
      </w:r>
      <w:r>
        <w:rPr>
          <w:spacing w:val="-1"/>
        </w:rPr>
        <w:t>following</w:t>
      </w:r>
      <w:r>
        <w:rPr>
          <w:spacing w:val="49"/>
        </w:rPr>
        <w:t xml:space="preserve"> </w:t>
      </w:r>
      <w:r>
        <w:t>optional</w:t>
      </w:r>
      <w:r>
        <w:rPr>
          <w:spacing w:val="22"/>
        </w:rPr>
        <w:t xml:space="preserve"> </w:t>
      </w:r>
      <w:r>
        <w:t>equipment</w:t>
      </w:r>
      <w:r>
        <w:rPr>
          <w:spacing w:val="39"/>
        </w:rPr>
        <w:t xml:space="preserve"> </w:t>
      </w:r>
      <w:r>
        <w:t>and</w:t>
      </w:r>
      <w:r>
        <w:rPr>
          <w:spacing w:val="39"/>
        </w:rPr>
        <w:t xml:space="preserve"> </w:t>
      </w:r>
      <w:r>
        <w:rPr>
          <w:spacing w:val="-1"/>
        </w:rPr>
        <w:t>weapons:</w:t>
      </w:r>
      <w:r>
        <w:rPr>
          <w:spacing w:val="39"/>
        </w:rPr>
        <w:t xml:space="preserve"> </w:t>
      </w:r>
      <w:r>
        <w:t>Shield</w:t>
      </w:r>
      <w:r>
        <w:rPr>
          <w:spacing w:val="39"/>
        </w:rPr>
        <w:t xml:space="preserve"> </w:t>
      </w:r>
      <w:r>
        <w:rPr>
          <w:spacing w:val="-1"/>
        </w:rPr>
        <w:t>(+25pts,</w:t>
      </w:r>
      <w:r>
        <w:rPr>
          <w:spacing w:val="39"/>
        </w:rPr>
        <w:t xml:space="preserve"> </w:t>
      </w:r>
      <w:r>
        <w:rPr>
          <w:spacing w:val="-1"/>
        </w:rPr>
        <w:t>Targeter</w:t>
      </w:r>
      <w:r>
        <w:rPr>
          <w:spacing w:val="39"/>
        </w:rPr>
        <w:t xml:space="preserve"> </w:t>
      </w:r>
      <w:r>
        <w:t>(+5pts),</w:t>
      </w:r>
      <w:r>
        <w:rPr>
          <w:spacing w:val="39"/>
        </w:rPr>
        <w:t xml:space="preserve"> </w:t>
      </w:r>
      <w:r>
        <w:t>beam</w:t>
      </w:r>
      <w:r>
        <w:rPr>
          <w:spacing w:val="29"/>
        </w:rPr>
        <w:t xml:space="preserve"> </w:t>
      </w:r>
      <w:r>
        <w:t>pistol</w:t>
      </w:r>
      <w:r>
        <w:rPr>
          <w:spacing w:val="4"/>
        </w:rPr>
        <w:t xml:space="preserve"> </w:t>
      </w:r>
      <w:r>
        <w:t>(+20pts),</w:t>
      </w:r>
      <w:r>
        <w:rPr>
          <w:spacing w:val="4"/>
        </w:rPr>
        <w:t xml:space="preserve"> </w:t>
      </w:r>
      <w:r>
        <w:t>100mm</w:t>
      </w:r>
      <w:r>
        <w:rPr>
          <w:spacing w:val="4"/>
        </w:rPr>
        <w:t xml:space="preserve"> </w:t>
      </w:r>
      <w:r>
        <w:rPr>
          <w:spacing w:val="-1"/>
        </w:rPr>
        <w:t>machine</w:t>
      </w:r>
      <w:r>
        <w:rPr>
          <w:spacing w:val="4"/>
        </w:rPr>
        <w:t xml:space="preserve"> </w:t>
      </w:r>
      <w:r>
        <w:t>gun</w:t>
      </w:r>
      <w:r>
        <w:rPr>
          <w:spacing w:val="4"/>
        </w:rPr>
        <w:t xml:space="preserve"> </w:t>
      </w:r>
      <w:r>
        <w:t>(+30pts)</w:t>
      </w:r>
      <w:r>
        <w:rPr>
          <w:spacing w:val="4"/>
        </w:rPr>
        <w:t xml:space="preserve"> </w:t>
      </w:r>
      <w:r>
        <w:t>or</w:t>
      </w:r>
      <w:r>
        <w:rPr>
          <w:spacing w:val="4"/>
        </w:rPr>
        <w:t xml:space="preserve"> </w:t>
      </w:r>
      <w:r>
        <w:t>bazooka</w:t>
      </w:r>
      <w:r>
        <w:rPr>
          <w:spacing w:val="4"/>
        </w:rPr>
        <w:t xml:space="preserve"> </w:t>
      </w:r>
      <w:r>
        <w:t>(+45pts)</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left="119"/>
      </w:pPr>
      <w:r>
        <w:rPr>
          <w:spacing w:val="-1"/>
        </w:rPr>
        <w:t>Note,</w:t>
      </w:r>
      <w:r>
        <w:rPr>
          <w:spacing w:val="11"/>
        </w:rPr>
        <w:t xml:space="preserve"> </w:t>
      </w:r>
      <w:r>
        <w:t>an</w:t>
      </w:r>
      <w:r>
        <w:rPr>
          <w:spacing w:val="11"/>
        </w:rPr>
        <w:t xml:space="preserve"> </w:t>
      </w:r>
      <w:r>
        <w:rPr>
          <w:spacing w:val="-2"/>
        </w:rPr>
        <w:t>RGM-79</w:t>
      </w:r>
      <w:r>
        <w:rPr>
          <w:spacing w:val="11"/>
        </w:rPr>
        <w:t xml:space="preserve"> </w:t>
      </w:r>
      <w:r>
        <w:t>(E)</w:t>
      </w:r>
      <w:r>
        <w:rPr>
          <w:spacing w:val="11"/>
        </w:rPr>
        <w:t xml:space="preserve"> </w:t>
      </w:r>
      <w:r>
        <w:t>cannot</w:t>
      </w:r>
      <w:r>
        <w:rPr>
          <w:spacing w:val="11"/>
        </w:rPr>
        <w:t xml:space="preserve"> </w:t>
      </w:r>
      <w:r>
        <w:t>use</w:t>
      </w:r>
      <w:r>
        <w:rPr>
          <w:spacing w:val="11"/>
        </w:rPr>
        <w:t xml:space="preserve"> </w:t>
      </w:r>
      <w:r>
        <w:t>its</w:t>
      </w:r>
      <w:r>
        <w:rPr>
          <w:spacing w:val="11"/>
        </w:rPr>
        <w:t xml:space="preserve"> </w:t>
      </w:r>
      <w:r>
        <w:t>shield</w:t>
      </w:r>
      <w:r>
        <w:rPr>
          <w:spacing w:val="11"/>
        </w:rPr>
        <w:t xml:space="preserve"> </w:t>
      </w:r>
      <w:r>
        <w:t>and</w:t>
      </w:r>
      <w:r>
        <w:rPr>
          <w:spacing w:val="11"/>
        </w:rPr>
        <w:t xml:space="preserve"> </w:t>
      </w:r>
      <w:r>
        <w:t>a</w:t>
      </w:r>
      <w:r>
        <w:rPr>
          <w:spacing w:val="11"/>
        </w:rPr>
        <w:t xml:space="preserve"> </w:t>
      </w:r>
      <w:r>
        <w:rPr>
          <w:spacing w:val="-1"/>
        </w:rPr>
        <w:t>heavy</w:t>
      </w:r>
      <w:r>
        <w:rPr>
          <w:spacing w:val="11"/>
        </w:rPr>
        <w:t xml:space="preserve"> </w:t>
      </w:r>
      <w:r>
        <w:rPr>
          <w:spacing w:val="-1"/>
        </w:rPr>
        <w:t>weapon</w:t>
      </w:r>
      <w:r>
        <w:rPr>
          <w:spacing w:val="11"/>
        </w:rPr>
        <w:t xml:space="preserve"> </w:t>
      </w:r>
      <w:r>
        <w:t>at</w:t>
      </w:r>
      <w:r>
        <w:rPr>
          <w:spacing w:val="25"/>
        </w:rPr>
        <w:t xml:space="preserve"> </w:t>
      </w:r>
      <w:r>
        <w:t>the</w:t>
      </w:r>
      <w:r>
        <w:rPr>
          <w:spacing w:val="5"/>
        </w:rPr>
        <w:t xml:space="preserve"> </w:t>
      </w:r>
      <w:r>
        <w:rPr>
          <w:spacing w:val="-1"/>
        </w:rPr>
        <w:t>sametime.</w:t>
      </w:r>
    </w:p>
    <w:p w:rsidR="00F87A27" w:rsidRDefault="005A02C9">
      <w:pPr>
        <w:pStyle w:val="BodyText"/>
        <w:spacing w:before="4" w:line="234" w:lineRule="auto"/>
        <w:ind w:left="2791" w:right="154"/>
        <w:jc w:val="both"/>
      </w:pPr>
      <w:r>
        <w:br w:type="column"/>
      </w:r>
      <w:r>
        <w:lastRenderedPageBreak/>
        <w:t>Gundam</w:t>
      </w:r>
      <w:r>
        <w:rPr>
          <w:spacing w:val="6"/>
        </w:rPr>
        <w:t xml:space="preserve"> </w:t>
      </w:r>
      <w:r>
        <w:t>suits</w:t>
      </w:r>
      <w:r>
        <w:rPr>
          <w:spacing w:val="6"/>
        </w:rPr>
        <w:t xml:space="preserve"> </w:t>
      </w:r>
      <w:r>
        <w:t>soon</w:t>
      </w:r>
      <w:r>
        <w:rPr>
          <w:spacing w:val="6"/>
        </w:rPr>
        <w:t xml:space="preserve"> </w:t>
      </w:r>
      <w:r>
        <w:rPr>
          <w:spacing w:val="-1"/>
        </w:rPr>
        <w:t>proved</w:t>
      </w:r>
      <w:r>
        <w:rPr>
          <w:spacing w:val="3"/>
        </w:rPr>
        <w:t xml:space="preserve"> </w:t>
      </w:r>
      <w:r>
        <w:t>to</w:t>
      </w:r>
      <w:r>
        <w:rPr>
          <w:spacing w:val="6"/>
        </w:rPr>
        <w:t xml:space="preserve"> </w:t>
      </w:r>
      <w:r>
        <w:t>be</w:t>
      </w:r>
      <w:r>
        <w:rPr>
          <w:spacing w:val="23"/>
        </w:rPr>
        <w:t xml:space="preserve"> </w:t>
      </w:r>
      <w:r>
        <w:rPr>
          <w:spacing w:val="2"/>
        </w:rPr>
        <w:t>more</w:t>
      </w:r>
      <w:r>
        <w:rPr>
          <w:spacing w:val="28"/>
        </w:rPr>
        <w:t xml:space="preserve"> </w:t>
      </w:r>
      <w:r>
        <w:rPr>
          <w:spacing w:val="1"/>
        </w:rPr>
        <w:t>of</w:t>
      </w:r>
      <w:r>
        <w:rPr>
          <w:spacing w:val="4"/>
        </w:rPr>
        <w:t xml:space="preserve"> </w:t>
      </w:r>
      <w:r>
        <w:rPr>
          <w:spacing w:val="1"/>
        </w:rPr>
        <w:t>match</w:t>
      </w:r>
      <w:r>
        <w:rPr>
          <w:spacing w:val="28"/>
        </w:rPr>
        <w:t xml:space="preserve"> </w:t>
      </w:r>
      <w:r>
        <w:rPr>
          <w:spacing w:val="2"/>
        </w:rPr>
        <w:t>for</w:t>
      </w:r>
      <w:r>
        <w:rPr>
          <w:spacing w:val="28"/>
        </w:rPr>
        <w:t xml:space="preserve"> </w:t>
      </w:r>
      <w:r>
        <w:rPr>
          <w:spacing w:val="2"/>
        </w:rPr>
        <w:t>the</w:t>
      </w:r>
      <w:r>
        <w:rPr>
          <w:spacing w:val="28"/>
        </w:rPr>
        <w:t xml:space="preserve"> </w:t>
      </w:r>
      <w:r>
        <w:rPr>
          <w:spacing w:val="3"/>
        </w:rPr>
        <w:t>then</w:t>
      </w:r>
      <w:r>
        <w:rPr>
          <w:spacing w:val="29"/>
        </w:rPr>
        <w:t xml:space="preserve"> </w:t>
      </w:r>
      <w:r>
        <w:t>superior</w:t>
      </w:r>
      <w:r>
        <w:rPr>
          <w:spacing w:val="5"/>
        </w:rPr>
        <w:t xml:space="preserve"> </w:t>
      </w:r>
      <w:r>
        <w:t>Zaku.</w:t>
      </w:r>
    </w:p>
    <w:p w:rsidR="00F87A27" w:rsidRDefault="00F87A27">
      <w:pPr>
        <w:spacing w:before="10"/>
        <w:rPr>
          <w:rFonts w:ascii="Garamond" w:eastAsia="Garamond" w:hAnsi="Garamond" w:cs="Garamond"/>
          <w:sz w:val="18"/>
          <w:szCs w:val="18"/>
        </w:rPr>
      </w:pPr>
    </w:p>
    <w:p w:rsidR="00F87A27" w:rsidRDefault="005A02C9">
      <w:pPr>
        <w:pStyle w:val="BodyText"/>
        <w:tabs>
          <w:tab w:val="left" w:pos="3342"/>
          <w:tab w:val="left" w:pos="4427"/>
          <w:tab w:val="left" w:pos="5269"/>
        </w:tabs>
        <w:spacing w:line="220" w:lineRule="exact"/>
        <w:ind w:left="2791" w:right="101"/>
      </w:pPr>
      <w:r>
        <w:t xml:space="preserve">As </w:t>
      </w:r>
      <w:r>
        <w:rPr>
          <w:spacing w:val="25"/>
        </w:rPr>
        <w:t xml:space="preserve"> </w:t>
      </w:r>
      <w:r>
        <w:t xml:space="preserve">the </w:t>
      </w:r>
      <w:r>
        <w:rPr>
          <w:spacing w:val="25"/>
        </w:rPr>
        <w:t xml:space="preserve"> </w:t>
      </w:r>
      <w:r>
        <w:t xml:space="preserve">RX-79 </w:t>
      </w:r>
      <w:r>
        <w:rPr>
          <w:spacing w:val="25"/>
        </w:rPr>
        <w:t xml:space="preserve"> </w:t>
      </w:r>
      <w:r>
        <w:t xml:space="preserve">Gundam </w:t>
      </w:r>
      <w:r>
        <w:rPr>
          <w:spacing w:val="25"/>
        </w:rPr>
        <w:t xml:space="preserve"> </w:t>
      </w:r>
      <w:r>
        <w:t xml:space="preserve">is </w:t>
      </w:r>
      <w:r>
        <w:rPr>
          <w:spacing w:val="25"/>
        </w:rPr>
        <w:t xml:space="preserve"> </w:t>
      </w:r>
      <w:r>
        <w:t xml:space="preserve">an experimental </w:t>
      </w:r>
      <w:r>
        <w:rPr>
          <w:spacing w:val="25"/>
        </w:rPr>
        <w:t xml:space="preserve"> </w:t>
      </w:r>
      <w:r>
        <w:t>suit</w:t>
      </w:r>
      <w:r>
        <w:tab/>
        <w:t xml:space="preserve">– </w:t>
      </w:r>
      <w:r>
        <w:rPr>
          <w:spacing w:val="25"/>
        </w:rPr>
        <w:t xml:space="preserve"> </w:t>
      </w:r>
      <w:r>
        <w:t xml:space="preserve">so </w:t>
      </w:r>
      <w:r>
        <w:rPr>
          <w:spacing w:val="25"/>
        </w:rPr>
        <w:t xml:space="preserve"> </w:t>
      </w:r>
      <w:r>
        <w:t xml:space="preserve">spare </w:t>
      </w:r>
      <w:r>
        <w:rPr>
          <w:spacing w:val="2"/>
        </w:rPr>
        <w:t>parts</w:t>
      </w:r>
      <w:r>
        <w:t xml:space="preserve">  </w:t>
      </w:r>
      <w:r>
        <w:rPr>
          <w:spacing w:val="37"/>
        </w:rPr>
        <w:t xml:space="preserve"> </w:t>
      </w:r>
      <w:r>
        <w:rPr>
          <w:spacing w:val="2"/>
        </w:rPr>
        <w:t>for</w:t>
      </w:r>
      <w:r>
        <w:t xml:space="preserve">  </w:t>
      </w:r>
      <w:r>
        <w:rPr>
          <w:spacing w:val="37"/>
        </w:rPr>
        <w:t xml:space="preserve"> </w:t>
      </w:r>
      <w:r>
        <w:rPr>
          <w:spacing w:val="2"/>
        </w:rPr>
        <w:t>suits</w:t>
      </w:r>
      <w:r>
        <w:t xml:space="preserve">  </w:t>
      </w:r>
      <w:r>
        <w:rPr>
          <w:spacing w:val="37"/>
        </w:rPr>
        <w:t xml:space="preserve"> </w:t>
      </w:r>
      <w:r>
        <w:rPr>
          <w:spacing w:val="2"/>
        </w:rPr>
        <w:t>were</w:t>
      </w:r>
      <w:r>
        <w:t xml:space="preserve">  </w:t>
      </w:r>
      <w:r>
        <w:rPr>
          <w:spacing w:val="37"/>
        </w:rPr>
        <w:t xml:space="preserve"> </w:t>
      </w:r>
      <w:r>
        <w:rPr>
          <w:spacing w:val="3"/>
        </w:rPr>
        <w:t>always</w:t>
      </w:r>
      <w:r>
        <w:rPr>
          <w:spacing w:val="28"/>
        </w:rPr>
        <w:t xml:space="preserve"> </w:t>
      </w:r>
      <w:r>
        <w:t>extremely</w:t>
      </w:r>
      <w:r>
        <w:rPr>
          <w:spacing w:val="45"/>
        </w:rPr>
        <w:t xml:space="preserve"> </w:t>
      </w:r>
      <w:r>
        <w:t>hard</w:t>
      </w:r>
      <w:r>
        <w:rPr>
          <w:spacing w:val="45"/>
        </w:rPr>
        <w:t xml:space="preserve"> </w:t>
      </w:r>
      <w:r>
        <w:t>to</w:t>
      </w:r>
      <w:r>
        <w:rPr>
          <w:spacing w:val="45"/>
        </w:rPr>
        <w:t xml:space="preserve"> </w:t>
      </w:r>
      <w:r>
        <w:rPr>
          <w:rFonts w:cs="Garamond"/>
          <w:spacing w:val="-1"/>
        </w:rPr>
        <w:t>acquire</w:t>
      </w:r>
      <w:r>
        <w:rPr>
          <w:spacing w:val="-1"/>
        </w:rPr>
        <w:t>.</w:t>
      </w:r>
      <w:r>
        <w:rPr>
          <w:spacing w:val="45"/>
        </w:rPr>
        <w:t xml:space="preserve"> </w:t>
      </w:r>
      <w:r>
        <w:t>Over</w:t>
      </w:r>
      <w:r>
        <w:rPr>
          <w:spacing w:val="27"/>
        </w:rPr>
        <w:t xml:space="preserve"> </w:t>
      </w:r>
      <w:r>
        <w:t>the</w:t>
      </w:r>
      <w:r>
        <w:rPr>
          <w:spacing w:val="41"/>
        </w:rPr>
        <w:t xml:space="preserve"> </w:t>
      </w:r>
      <w:r>
        <w:t>course</w:t>
      </w:r>
      <w:r>
        <w:rPr>
          <w:spacing w:val="41"/>
        </w:rPr>
        <w:t xml:space="preserve"> </w:t>
      </w:r>
      <w:r>
        <w:t xml:space="preserve">of </w:t>
      </w:r>
      <w:r>
        <w:rPr>
          <w:spacing w:val="34"/>
        </w:rPr>
        <w:t xml:space="preserve"> </w:t>
      </w:r>
      <w:r>
        <w:t>the</w:t>
      </w:r>
      <w:r>
        <w:rPr>
          <w:spacing w:val="41"/>
        </w:rPr>
        <w:t xml:space="preserve"> </w:t>
      </w:r>
      <w:r>
        <w:t>one</w:t>
      </w:r>
      <w:r>
        <w:rPr>
          <w:spacing w:val="41"/>
        </w:rPr>
        <w:t xml:space="preserve"> </w:t>
      </w:r>
      <w:r>
        <w:t>year</w:t>
      </w:r>
      <w:r>
        <w:rPr>
          <w:spacing w:val="41"/>
        </w:rPr>
        <w:t xml:space="preserve"> </w:t>
      </w:r>
      <w:r>
        <w:rPr>
          <w:spacing w:val="3"/>
        </w:rPr>
        <w:t xml:space="preserve">war </w:t>
      </w:r>
      <w:r>
        <w:rPr>
          <w:spacing w:val="2"/>
        </w:rPr>
        <w:t>the</w:t>
      </w:r>
      <w:r>
        <w:rPr>
          <w:spacing w:val="2"/>
        </w:rPr>
        <w:tab/>
      </w:r>
      <w:r>
        <w:rPr>
          <w:spacing w:val="1"/>
          <w:w w:val="95"/>
        </w:rPr>
        <w:t>Gundams</w:t>
      </w:r>
      <w:r>
        <w:rPr>
          <w:spacing w:val="1"/>
          <w:w w:val="95"/>
        </w:rPr>
        <w:tab/>
        <w:t>started</w:t>
      </w:r>
      <w:r>
        <w:rPr>
          <w:spacing w:val="1"/>
          <w:w w:val="95"/>
        </w:rPr>
        <w:tab/>
      </w:r>
      <w:r>
        <w:rPr>
          <w:spacing w:val="1"/>
        </w:rPr>
        <w:t>to</w:t>
      </w:r>
      <w:r>
        <w:rPr>
          <w:spacing w:val="29"/>
        </w:rPr>
        <w:t xml:space="preserve"> </w:t>
      </w:r>
      <w:r>
        <w:t>resemble</w:t>
      </w:r>
      <w:r>
        <w:rPr>
          <w:spacing w:val="18"/>
        </w:rPr>
        <w:t xml:space="preserve"> </w:t>
      </w:r>
      <w:r>
        <w:t>the</w:t>
      </w:r>
      <w:r>
        <w:rPr>
          <w:spacing w:val="18"/>
        </w:rPr>
        <w:t xml:space="preserve"> </w:t>
      </w:r>
      <w:r>
        <w:t>RGM-79</w:t>
      </w:r>
      <w:r>
        <w:rPr>
          <w:spacing w:val="18"/>
        </w:rPr>
        <w:t xml:space="preserve"> </w:t>
      </w:r>
      <w:r>
        <w:t>G’s</w:t>
      </w:r>
      <w:r>
        <w:rPr>
          <w:spacing w:val="18"/>
        </w:rPr>
        <w:t xml:space="preserve"> </w:t>
      </w:r>
      <w:r>
        <w:t>as</w:t>
      </w:r>
      <w:r>
        <w:rPr>
          <w:spacing w:val="18"/>
        </w:rPr>
        <w:t xml:space="preserve"> </w:t>
      </w:r>
      <w:r>
        <w:t>the Field Techs interchanged parts</w:t>
      </w:r>
    </w:p>
    <w:p w:rsidR="00F87A27" w:rsidRDefault="005A02C9">
      <w:pPr>
        <w:pStyle w:val="BodyText"/>
        <w:spacing w:before="3"/>
        <w:ind w:left="119"/>
      </w:pPr>
      <w:r>
        <w:rPr>
          <w:spacing w:val="-1"/>
        </w:rPr>
        <w:t>between</w:t>
      </w:r>
      <w:r>
        <w:rPr>
          <w:spacing w:val="5"/>
        </w:rPr>
        <w:t xml:space="preserve"> </w:t>
      </w:r>
      <w:r>
        <w:t>the</w:t>
      </w:r>
      <w:r>
        <w:rPr>
          <w:spacing w:val="5"/>
        </w:rPr>
        <w:t xml:space="preserve"> </w:t>
      </w:r>
      <w:r>
        <w:rPr>
          <w:spacing w:val="-2"/>
        </w:rPr>
        <w:t>two</w:t>
      </w:r>
      <w:r>
        <w:rPr>
          <w:spacing w:val="5"/>
        </w:rPr>
        <w:t xml:space="preserve"> </w:t>
      </w:r>
      <w:r>
        <w:t>suits</w:t>
      </w:r>
      <w:r>
        <w:rPr>
          <w:spacing w:val="5"/>
        </w:rPr>
        <w:t xml:space="preserve"> </w:t>
      </w:r>
      <w:r>
        <w:t>to</w:t>
      </w:r>
      <w:r>
        <w:rPr>
          <w:spacing w:val="5"/>
        </w:rPr>
        <w:t xml:space="preserve"> </w:t>
      </w:r>
      <w:r>
        <w:rPr>
          <w:spacing w:val="-1"/>
        </w:rPr>
        <w:t>keep</w:t>
      </w:r>
      <w:r>
        <w:rPr>
          <w:spacing w:val="5"/>
        </w:rPr>
        <w:t xml:space="preserve"> </w:t>
      </w:r>
      <w:r>
        <w:t>the</w:t>
      </w:r>
      <w:r>
        <w:rPr>
          <w:spacing w:val="5"/>
        </w:rPr>
        <w:t xml:space="preserve"> </w:t>
      </w:r>
      <w:r>
        <w:rPr>
          <w:spacing w:val="-2"/>
        </w:rPr>
        <w:t>Gundam’s</w:t>
      </w:r>
      <w:r>
        <w:rPr>
          <w:spacing w:val="5"/>
        </w:rPr>
        <w:t xml:space="preserve"> </w:t>
      </w:r>
      <w:r>
        <w:t>in</w:t>
      </w:r>
      <w:r>
        <w:rPr>
          <w:spacing w:val="5"/>
        </w:rPr>
        <w:t xml:space="preserve"> </w:t>
      </w:r>
      <w:r>
        <w:t>the</w:t>
      </w:r>
      <w:r>
        <w:rPr>
          <w:spacing w:val="5"/>
        </w:rPr>
        <w:t xml:space="preserve"> </w:t>
      </w:r>
      <w:r>
        <w:t>field.</w:t>
      </w:r>
    </w:p>
    <w:p w:rsidR="00F87A27" w:rsidRDefault="00F87A27">
      <w:pPr>
        <w:spacing w:before="4"/>
        <w:rPr>
          <w:rFonts w:ascii="Garamond" w:eastAsia="Garamond" w:hAnsi="Garamond" w:cs="Garamond"/>
          <w:sz w:val="18"/>
          <w:szCs w:val="18"/>
        </w:rPr>
      </w:pPr>
    </w:p>
    <w:p w:rsidR="00F87A27" w:rsidRDefault="005A02C9">
      <w:pPr>
        <w:pStyle w:val="Heading2"/>
        <w:spacing w:line="269" w:lineRule="exact"/>
        <w:ind w:left="119"/>
        <w:rPr>
          <w:b w:val="0"/>
          <w:bCs w:val="0"/>
        </w:rPr>
      </w:pPr>
      <w:r>
        <w:t>RX-79(G)</w:t>
      </w:r>
      <w:r>
        <w:rPr>
          <w:spacing w:val="6"/>
        </w:rPr>
        <w:t xml:space="preserve"> </w:t>
      </w:r>
      <w:r>
        <w:t>Gundam</w:t>
      </w:r>
    </w:p>
    <w:p w:rsidR="00F87A27" w:rsidRDefault="005A02C9">
      <w:pPr>
        <w:pStyle w:val="Heading4"/>
        <w:tabs>
          <w:tab w:val="left" w:pos="3318"/>
        </w:tabs>
        <w:spacing w:line="174" w:lineRule="exact"/>
        <w:ind w:left="1535"/>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50"/>
        </w:rPr>
        <w:t xml:space="preserve"> </w:t>
      </w:r>
      <w:r>
        <w:t xml:space="preserve">PS </w:t>
      </w:r>
      <w:r>
        <w:rPr>
          <w:spacing w:val="50"/>
        </w:rPr>
        <w:t xml:space="preserve"> </w:t>
      </w:r>
      <w:r>
        <w:t>LD</w:t>
      </w:r>
    </w:p>
    <w:p w:rsidR="00F87A27" w:rsidRDefault="00F87A27">
      <w:pPr>
        <w:spacing w:line="174" w:lineRule="exact"/>
        <w:sectPr w:rsidR="00F87A27">
          <w:type w:val="continuous"/>
          <w:pgSz w:w="12240" w:h="15840"/>
          <w:pgMar w:top="700" w:right="580" w:bottom="280" w:left="620" w:header="720" w:footer="720" w:gutter="0"/>
          <w:cols w:num="2" w:space="720" w:equalWidth="0">
            <w:col w:w="5382" w:space="118"/>
            <w:col w:w="5540"/>
          </w:cols>
        </w:sectPr>
      </w:pPr>
    </w:p>
    <w:p w:rsidR="00F87A27" w:rsidRDefault="00E86CF6">
      <w:pPr>
        <w:spacing w:line="247" w:lineRule="exact"/>
        <w:jc w:val="right"/>
        <w:rPr>
          <w:rFonts w:ascii="Garamond" w:eastAsia="Garamond" w:hAnsi="Garamond" w:cs="Garamond"/>
          <w:sz w:val="24"/>
          <w:szCs w:val="24"/>
        </w:rPr>
      </w:pPr>
      <w:r w:rsidRPr="00E86CF6">
        <w:lastRenderedPageBreak/>
        <w:pict>
          <v:group id="_x0000_s1405" style="position:absolute;left:0;text-align:left;margin-left:36pt;margin-top:-1.4pt;width:128.6pt;height:226.8pt;z-index:251633152;mso-position-horizontal-relative:page" coordorigin="720,-28" coordsize="2572,4536">
            <v:group id="_x0000_s1409" style="position:absolute;left:740;top:-8;width:2532;height:4496" coordorigin="740,-8" coordsize="2532,4496">
              <v:shape id="_x0000_s1410" style="position:absolute;left:740;top:-8;width:2532;height:4496" coordorigin="740,-8" coordsize="2532,4496" path="m740,-8r2532,l3272,4487r-2532,l740,-8xe" filled="f" strokeweight="2pt">
                <v:path arrowok="t"/>
              </v:shape>
            </v:group>
            <v:group id="_x0000_s1406" style="position:absolute;left:793;top:45;width:2425;height:4389" coordorigin="793,45" coordsize="2425,4389">
              <v:shape id="_x0000_s1408" style="position:absolute;left:793;top:45;width:2425;height:4389" coordorigin="793,45" coordsize="2425,4389" path="m793,45r2425,l3218,4434r-2425,l793,45xe" filled="f" strokeweight=".23528mm">
                <v:path arrowok="t"/>
              </v:shape>
              <v:shape id="_x0000_s1407" type="#_x0000_t75" style="position:absolute;left:1020;top:111;width:1974;height:4305">
                <v:imagedata r:id="rId36" o:title=""/>
              </v:shape>
            </v:group>
            <w10:wrap anchorx="page"/>
          </v:group>
        </w:pict>
      </w:r>
      <w:r w:rsidR="005A02C9">
        <w:rPr>
          <w:rFonts w:ascii="Garamond"/>
          <w:b/>
          <w:spacing w:val="-1"/>
          <w:sz w:val="24"/>
        </w:rPr>
        <w:t>RGM-79</w:t>
      </w:r>
      <w:r w:rsidR="005A02C9">
        <w:rPr>
          <w:rFonts w:ascii="Garamond"/>
          <w:b/>
          <w:spacing w:val="6"/>
          <w:sz w:val="24"/>
        </w:rPr>
        <w:t xml:space="preserve"> </w:t>
      </w:r>
      <w:r w:rsidR="005A02C9">
        <w:rPr>
          <w:rFonts w:ascii="Garamond"/>
          <w:b/>
          <w:sz w:val="24"/>
        </w:rPr>
        <w:t>(G)</w:t>
      </w:r>
    </w:p>
    <w:p w:rsidR="00F87A27" w:rsidRDefault="005A02C9">
      <w:pPr>
        <w:pStyle w:val="BodyText"/>
        <w:spacing w:before="46" w:line="213" w:lineRule="exact"/>
        <w:ind w:left="1536"/>
      </w:pPr>
      <w:r>
        <w:br w:type="column"/>
      </w:r>
      <w:r>
        <w:lastRenderedPageBreak/>
        <w:t>Pilot</w:t>
      </w:r>
      <w:r>
        <w:rPr>
          <w:spacing w:val="4"/>
        </w:rPr>
        <w:t xml:space="preserve"> </w:t>
      </w:r>
      <w:r>
        <w:t>Bonus</w:t>
      </w:r>
    </w:p>
    <w:p w:rsidR="00F87A27" w:rsidRDefault="005A02C9">
      <w:pPr>
        <w:pStyle w:val="BodyText"/>
        <w:tabs>
          <w:tab w:val="left" w:pos="1559"/>
          <w:tab w:val="left" w:pos="3089"/>
        </w:tabs>
        <w:spacing w:before="46" w:line="213" w:lineRule="exact"/>
        <w:ind w:left="582"/>
      </w:pPr>
      <w:r>
        <w:br w:type="column"/>
      </w:r>
      <w:r>
        <w:lastRenderedPageBreak/>
        <w:t xml:space="preserve">-  </w:t>
      </w:r>
      <w:r>
        <w:rPr>
          <w:spacing w:val="19"/>
        </w:rPr>
        <w:t xml:space="preserve"> </w:t>
      </w:r>
      <w:r>
        <w:t xml:space="preserve">+1  </w:t>
      </w:r>
      <w:r>
        <w:rPr>
          <w:spacing w:val="13"/>
        </w:rPr>
        <w:t xml:space="preserve"> </w:t>
      </w:r>
      <w:r>
        <w:t>6</w:t>
      </w:r>
      <w:r>
        <w:tab/>
        <w:t xml:space="preserve">-  </w:t>
      </w:r>
      <w:r>
        <w:rPr>
          <w:spacing w:val="31"/>
        </w:rPr>
        <w:t xml:space="preserve"> </w:t>
      </w:r>
      <w:r>
        <w:t xml:space="preserve">+1  </w:t>
      </w:r>
      <w:r>
        <w:rPr>
          <w:spacing w:val="33"/>
        </w:rPr>
        <w:t xml:space="preserve"> </w:t>
      </w:r>
      <w:r>
        <w:t xml:space="preserve">+1  </w:t>
      </w:r>
      <w:r>
        <w:rPr>
          <w:spacing w:val="44"/>
        </w:rPr>
        <w:t xml:space="preserve"> </w:t>
      </w:r>
      <w:r>
        <w:t>-</w:t>
      </w:r>
      <w:r>
        <w:tab/>
        <w:t>-</w:t>
      </w:r>
    </w:p>
    <w:p w:rsidR="00F87A27" w:rsidRDefault="00F87A27">
      <w:pPr>
        <w:spacing w:line="213" w:lineRule="exact"/>
        <w:sectPr w:rsidR="00F87A27">
          <w:type w:val="continuous"/>
          <w:pgSz w:w="12240" w:h="15840"/>
          <w:pgMar w:top="700" w:right="580" w:bottom="280" w:left="620" w:header="720" w:footer="720" w:gutter="0"/>
          <w:cols w:num="3" w:space="720" w:equalWidth="0">
            <w:col w:w="4046" w:space="40"/>
            <w:col w:w="2454" w:space="40"/>
            <w:col w:w="4460"/>
          </w:cols>
        </w:sectPr>
      </w:pPr>
    </w:p>
    <w:p w:rsidR="00F87A27" w:rsidRDefault="005A02C9">
      <w:pPr>
        <w:pStyle w:val="Heading2"/>
        <w:spacing w:line="246" w:lineRule="exact"/>
        <w:ind w:left="2771"/>
        <w:rPr>
          <w:b w:val="0"/>
          <w:bCs w:val="0"/>
        </w:rPr>
      </w:pPr>
      <w:r>
        <w:rPr>
          <w:spacing w:val="-2"/>
        </w:rPr>
        <w:lastRenderedPageBreak/>
        <w:t>Type</w:t>
      </w:r>
      <w:r>
        <w:rPr>
          <w:spacing w:val="-4"/>
        </w:rPr>
        <w:t xml:space="preserve"> </w:t>
      </w:r>
      <w:r>
        <w:t>G</w:t>
      </w:r>
      <w:r>
        <w:rPr>
          <w:spacing w:val="-4"/>
        </w:rPr>
        <w:t xml:space="preserve"> </w:t>
      </w:r>
      <w:r>
        <w:t>Ground</w:t>
      </w:r>
      <w:r>
        <w:rPr>
          <w:spacing w:val="-4"/>
        </w:rPr>
        <w:t xml:space="preserve"> </w:t>
      </w:r>
      <w:r>
        <w:rPr>
          <w:spacing w:val="-2"/>
        </w:rPr>
        <w:t>Type</w:t>
      </w:r>
      <w:r>
        <w:rPr>
          <w:spacing w:val="-4"/>
        </w:rPr>
        <w:t xml:space="preserve"> </w:t>
      </w:r>
      <w:r>
        <w:t>GM</w:t>
      </w:r>
    </w:p>
    <w:p w:rsidR="00F87A27" w:rsidRDefault="005A02C9">
      <w:pPr>
        <w:pStyle w:val="BodyText"/>
        <w:spacing w:before="3" w:line="234" w:lineRule="auto"/>
        <w:ind w:left="2771"/>
        <w:jc w:val="both"/>
      </w:pPr>
      <w:r>
        <w:rPr>
          <w:spacing w:val="1"/>
        </w:rPr>
        <w:t>The</w:t>
      </w:r>
      <w:r>
        <w:rPr>
          <w:spacing w:val="17"/>
        </w:rPr>
        <w:t xml:space="preserve"> </w:t>
      </w:r>
      <w:r>
        <w:rPr>
          <w:spacing w:val="-4"/>
        </w:rPr>
        <w:t>Type</w:t>
      </w:r>
      <w:r>
        <w:rPr>
          <w:spacing w:val="17"/>
        </w:rPr>
        <w:t xml:space="preserve"> </w:t>
      </w:r>
      <w:r>
        <w:t>G</w:t>
      </w:r>
      <w:r>
        <w:rPr>
          <w:spacing w:val="17"/>
        </w:rPr>
        <w:t xml:space="preserve"> </w:t>
      </w:r>
      <w:r>
        <w:t>is</w:t>
      </w:r>
      <w:r>
        <w:rPr>
          <w:spacing w:val="17"/>
        </w:rPr>
        <w:t xml:space="preserve"> </w:t>
      </w:r>
      <w:r>
        <w:rPr>
          <w:spacing w:val="-1"/>
        </w:rPr>
        <w:t>quickly</w:t>
      </w:r>
      <w:r>
        <w:rPr>
          <w:spacing w:val="17"/>
        </w:rPr>
        <w:t xml:space="preserve"> </w:t>
      </w:r>
      <w:r>
        <w:t>becoming</w:t>
      </w:r>
      <w:r>
        <w:rPr>
          <w:spacing w:val="26"/>
        </w:rPr>
        <w:t xml:space="preserve"> </w:t>
      </w:r>
      <w:r>
        <w:t>the</w:t>
      </w:r>
      <w:r>
        <w:rPr>
          <w:spacing w:val="30"/>
        </w:rPr>
        <w:t xml:space="preserve"> </w:t>
      </w:r>
      <w:r>
        <w:t>standard</w:t>
      </w:r>
      <w:r>
        <w:rPr>
          <w:spacing w:val="30"/>
        </w:rPr>
        <w:t xml:space="preserve"> </w:t>
      </w:r>
      <w:r>
        <w:t>issue</w:t>
      </w:r>
      <w:r>
        <w:rPr>
          <w:spacing w:val="30"/>
        </w:rPr>
        <w:t xml:space="preserve"> </w:t>
      </w:r>
      <w:r>
        <w:rPr>
          <w:spacing w:val="1"/>
        </w:rPr>
        <w:t>Grunt</w:t>
      </w:r>
      <w:r>
        <w:rPr>
          <w:spacing w:val="30"/>
        </w:rPr>
        <w:t xml:space="preserve"> </w:t>
      </w:r>
      <w:r>
        <w:t>suit</w:t>
      </w:r>
      <w:r>
        <w:rPr>
          <w:spacing w:val="30"/>
        </w:rPr>
        <w:t xml:space="preserve"> </w:t>
      </w:r>
      <w:r>
        <w:t>of</w:t>
      </w:r>
      <w:r>
        <w:rPr>
          <w:spacing w:val="21"/>
        </w:rPr>
        <w:t xml:space="preserve"> </w:t>
      </w:r>
      <w:r>
        <w:t>the</w:t>
      </w:r>
      <w:r>
        <w:rPr>
          <w:spacing w:val="10"/>
        </w:rPr>
        <w:t xml:space="preserve"> </w:t>
      </w:r>
      <w:r>
        <w:rPr>
          <w:spacing w:val="-1"/>
        </w:rPr>
        <w:t>Federation</w:t>
      </w:r>
      <w:r>
        <w:rPr>
          <w:spacing w:val="10"/>
        </w:rPr>
        <w:t xml:space="preserve"> </w:t>
      </w:r>
      <w:r>
        <w:t>Mobile</w:t>
      </w:r>
      <w:r>
        <w:rPr>
          <w:spacing w:val="10"/>
        </w:rPr>
        <w:t xml:space="preserve"> </w:t>
      </w:r>
      <w:r>
        <w:rPr>
          <w:spacing w:val="-3"/>
        </w:rPr>
        <w:t>Forces.</w:t>
      </w:r>
      <w:r>
        <w:rPr>
          <w:spacing w:val="10"/>
        </w:rPr>
        <w:t xml:space="preserve"> </w:t>
      </w:r>
      <w:r>
        <w:t>Its</w:t>
      </w:r>
      <w:r>
        <w:rPr>
          <w:spacing w:val="27"/>
        </w:rPr>
        <w:t xml:space="preserve"> </w:t>
      </w:r>
      <w:r>
        <w:rPr>
          <w:spacing w:val="5"/>
        </w:rPr>
        <w:t>rugged,</w:t>
      </w:r>
      <w:r>
        <w:rPr>
          <w:spacing w:val="34"/>
        </w:rPr>
        <w:t xml:space="preserve"> </w:t>
      </w:r>
      <w:r>
        <w:rPr>
          <w:spacing w:val="1"/>
        </w:rPr>
        <w:t>well</w:t>
      </w:r>
      <w:r>
        <w:rPr>
          <w:spacing w:val="34"/>
        </w:rPr>
        <w:t xml:space="preserve"> </w:t>
      </w:r>
      <w:r>
        <w:rPr>
          <w:spacing w:val="2"/>
        </w:rPr>
        <w:t>powered</w:t>
      </w:r>
      <w:r>
        <w:rPr>
          <w:spacing w:val="34"/>
        </w:rPr>
        <w:t xml:space="preserve"> </w:t>
      </w:r>
      <w:r>
        <w:rPr>
          <w:spacing w:val="3"/>
        </w:rPr>
        <w:t>and</w:t>
      </w:r>
      <w:r>
        <w:rPr>
          <w:spacing w:val="27"/>
        </w:rPr>
        <w:t xml:space="preserve"> </w:t>
      </w:r>
      <w:r>
        <w:rPr>
          <w:spacing w:val="-1"/>
        </w:rPr>
        <w:t>adaptable,</w:t>
      </w:r>
      <w:r>
        <w:rPr>
          <w:spacing w:val="-6"/>
        </w:rPr>
        <w:t xml:space="preserve"> </w:t>
      </w:r>
      <w:r>
        <w:t>its</w:t>
      </w:r>
      <w:r>
        <w:rPr>
          <w:spacing w:val="-6"/>
        </w:rPr>
        <w:t xml:space="preserve"> </w:t>
      </w:r>
      <w:r>
        <w:rPr>
          <w:spacing w:val="1"/>
        </w:rPr>
        <w:t>armor</w:t>
      </w:r>
      <w:r>
        <w:rPr>
          <w:spacing w:val="-6"/>
        </w:rPr>
        <w:t xml:space="preserve"> </w:t>
      </w:r>
      <w:r>
        <w:t>is</w:t>
      </w:r>
      <w:r>
        <w:rPr>
          <w:spacing w:val="-6"/>
        </w:rPr>
        <w:t xml:space="preserve"> </w:t>
      </w:r>
      <w:r>
        <w:rPr>
          <w:spacing w:val="-1"/>
        </w:rPr>
        <w:t>heavier</w:t>
      </w:r>
      <w:r>
        <w:rPr>
          <w:spacing w:val="-6"/>
        </w:rPr>
        <w:t xml:space="preserve"> </w:t>
      </w:r>
      <w:r>
        <w:t>and</w:t>
      </w:r>
      <w:r>
        <w:rPr>
          <w:spacing w:val="27"/>
        </w:rPr>
        <w:t xml:space="preserve"> </w:t>
      </w:r>
      <w:r>
        <w:rPr>
          <w:spacing w:val="-4"/>
        </w:rPr>
        <w:t>it’s</w:t>
      </w:r>
      <w:r>
        <w:rPr>
          <w:spacing w:val="37"/>
        </w:rPr>
        <w:t xml:space="preserve"> </w:t>
      </w:r>
      <w:r>
        <w:t>capable</w:t>
      </w:r>
      <w:r>
        <w:rPr>
          <w:spacing w:val="37"/>
        </w:rPr>
        <w:t xml:space="preserve"> </w:t>
      </w:r>
      <w:r>
        <w:t>of</w:t>
      </w:r>
      <w:r>
        <w:rPr>
          <w:spacing w:val="13"/>
        </w:rPr>
        <w:t xml:space="preserve"> </w:t>
      </w:r>
      <w:r>
        <w:t>mounting</w:t>
      </w:r>
      <w:r>
        <w:rPr>
          <w:spacing w:val="37"/>
        </w:rPr>
        <w:t xml:space="preserve"> </w:t>
      </w:r>
      <w:r>
        <w:t>a</w:t>
      </w:r>
      <w:r>
        <w:rPr>
          <w:spacing w:val="37"/>
        </w:rPr>
        <w:t xml:space="preserve"> </w:t>
      </w:r>
      <w:r>
        <w:t>wide</w:t>
      </w:r>
      <w:r>
        <w:rPr>
          <w:spacing w:val="20"/>
        </w:rPr>
        <w:t xml:space="preserve"> </w:t>
      </w:r>
      <w:r>
        <w:t>variety of</w:t>
      </w:r>
      <w:r>
        <w:rPr>
          <w:spacing w:val="30"/>
        </w:rPr>
        <w:t xml:space="preserve"> </w:t>
      </w:r>
      <w:r>
        <w:rPr>
          <w:spacing w:val="-1"/>
        </w:rPr>
        <w:t>Federation</w:t>
      </w:r>
      <w:r>
        <w:rPr>
          <w:spacing w:val="4"/>
        </w:rPr>
        <w:t xml:space="preserve"> </w:t>
      </w:r>
      <w:r>
        <w:t>MS</w:t>
      </w:r>
      <w:r>
        <w:rPr>
          <w:spacing w:val="4"/>
        </w:rPr>
        <w:t xml:space="preserve"> </w:t>
      </w:r>
      <w:r>
        <w:rPr>
          <w:spacing w:val="-1"/>
        </w:rPr>
        <w:t>weapon</w:t>
      </w:r>
      <w:r>
        <w:rPr>
          <w:spacing w:val="25"/>
        </w:rPr>
        <w:t xml:space="preserve"> </w:t>
      </w:r>
      <w:r>
        <w:rPr>
          <w:spacing w:val="-1"/>
        </w:rPr>
        <w:t>systems.</w:t>
      </w:r>
    </w:p>
    <w:p w:rsidR="00F87A27" w:rsidRDefault="00F87A27">
      <w:pPr>
        <w:spacing w:before="5"/>
        <w:rPr>
          <w:rFonts w:ascii="Garamond" w:eastAsia="Garamond" w:hAnsi="Garamond" w:cs="Garamond"/>
          <w:sz w:val="19"/>
          <w:szCs w:val="19"/>
        </w:rPr>
      </w:pPr>
    </w:p>
    <w:p w:rsidR="00F87A27" w:rsidRDefault="005A02C9">
      <w:pPr>
        <w:pStyle w:val="BodyText"/>
        <w:spacing w:line="256" w:lineRule="auto"/>
        <w:ind w:left="2796" w:right="156"/>
      </w:pPr>
      <w:r>
        <w:t>Many</w:t>
      </w:r>
      <w:r>
        <w:rPr>
          <w:spacing w:val="22"/>
        </w:rPr>
        <w:t xml:space="preserve"> </w:t>
      </w:r>
      <w:r>
        <w:t>of</w:t>
      </w:r>
      <w:r>
        <w:rPr>
          <w:spacing w:val="48"/>
        </w:rPr>
        <w:t xml:space="preserve"> </w:t>
      </w:r>
      <w:r>
        <w:t>its</w:t>
      </w:r>
      <w:r>
        <w:rPr>
          <w:spacing w:val="22"/>
        </w:rPr>
        <w:t xml:space="preserve"> </w:t>
      </w:r>
      <w:r>
        <w:t>parts</w:t>
      </w:r>
      <w:r>
        <w:rPr>
          <w:spacing w:val="22"/>
        </w:rPr>
        <w:t xml:space="preserve"> </w:t>
      </w:r>
      <w:r>
        <w:t>and</w:t>
      </w:r>
      <w:r>
        <w:rPr>
          <w:spacing w:val="22"/>
        </w:rPr>
        <w:t xml:space="preserve"> </w:t>
      </w:r>
      <w:r>
        <w:t>systems are interchangeable with the RX-79(G) making field repairs for both units very easy. Many times Federation field Techs have rebuilt a suit using the shattered remains of an</w:t>
      </w:r>
    </w:p>
    <w:p w:rsidR="00F87A27" w:rsidRDefault="005A02C9">
      <w:pPr>
        <w:pStyle w:val="BodyText"/>
        <w:ind w:left="2796"/>
      </w:pPr>
      <w:r>
        <w:t>RX-79(G) and RGM- 79(G).</w:t>
      </w:r>
    </w:p>
    <w:p w:rsidR="00F87A27" w:rsidRDefault="005A02C9">
      <w:pPr>
        <w:pStyle w:val="Heading4"/>
        <w:tabs>
          <w:tab w:val="left" w:pos="1875"/>
          <w:tab w:val="left" w:pos="2849"/>
          <w:tab w:val="left" w:pos="3909"/>
          <w:tab w:val="left" w:pos="4943"/>
        </w:tabs>
        <w:spacing w:before="5" w:line="223" w:lineRule="exact"/>
        <w:ind w:left="195"/>
        <w:rPr>
          <w:b w:val="0"/>
          <w:bCs w:val="0"/>
        </w:rPr>
      </w:pPr>
      <w:r>
        <w:rPr>
          <w:b w:val="0"/>
        </w:rPr>
        <w:br w:type="column"/>
      </w: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rsidR="00F87A27" w:rsidRDefault="005A02C9">
      <w:pPr>
        <w:pStyle w:val="BodyText"/>
        <w:tabs>
          <w:tab w:val="left" w:pos="1947"/>
          <w:tab w:val="left" w:pos="2937"/>
          <w:tab w:val="left" w:pos="4014"/>
          <w:tab w:val="right" w:pos="5223"/>
        </w:tabs>
        <w:spacing w:line="223" w:lineRule="exact"/>
        <w:ind w:left="195"/>
      </w:pPr>
      <w:r>
        <w:t>RX-79</w:t>
      </w:r>
      <w:r>
        <w:rPr>
          <w:spacing w:val="5"/>
        </w:rPr>
        <w:t xml:space="preserve"> </w:t>
      </w:r>
      <w:r>
        <w:t>(G)</w:t>
      </w:r>
      <w:r>
        <w:tab/>
      </w:r>
      <w:r>
        <w:rPr>
          <w:w w:val="95"/>
        </w:rPr>
        <w:t>13</w:t>
      </w:r>
      <w:r>
        <w:rPr>
          <w:w w:val="95"/>
        </w:rPr>
        <w:tab/>
        <w:t>12</w:t>
      </w:r>
      <w:r>
        <w:rPr>
          <w:w w:val="95"/>
        </w:rPr>
        <w:tab/>
      </w:r>
      <w:r>
        <w:t>10</w:t>
      </w:r>
      <w:r>
        <w:rPr>
          <w:rFonts w:ascii="Times New Roman"/>
        </w:rPr>
        <w:tab/>
      </w:r>
      <w:r>
        <w:t>160</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ind w:left="195"/>
        <w:rPr>
          <w:b w:val="0"/>
          <w:bCs w:val="0"/>
        </w:rPr>
      </w:pPr>
      <w:r>
        <w:t>RX-79</w:t>
      </w:r>
      <w:r>
        <w:rPr>
          <w:spacing w:val="4"/>
        </w:rPr>
        <w:t xml:space="preserve"> </w:t>
      </w:r>
      <w:r>
        <w:t>(G)</w:t>
      </w:r>
      <w:r>
        <w:rPr>
          <w:spacing w:val="5"/>
        </w:rPr>
        <w:t xml:space="preserve"> </w:t>
      </w:r>
      <w:r>
        <w:t>Gundam</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left="195" w:right="150"/>
        <w:jc w:val="both"/>
      </w:pPr>
      <w:r>
        <w:t>The</w:t>
      </w:r>
      <w:r>
        <w:rPr>
          <w:spacing w:val="-6"/>
        </w:rPr>
        <w:t xml:space="preserve"> </w:t>
      </w:r>
      <w:r>
        <w:t>RGM-79</w:t>
      </w:r>
      <w:r>
        <w:rPr>
          <w:spacing w:val="-6"/>
        </w:rPr>
        <w:t xml:space="preserve"> </w:t>
      </w:r>
      <w:r>
        <w:t>(G)</w:t>
      </w:r>
      <w:r>
        <w:rPr>
          <w:spacing w:val="-6"/>
        </w:rPr>
        <w:t xml:space="preserve"> </w:t>
      </w:r>
      <w:r>
        <w:t>Gundam</w:t>
      </w:r>
      <w:r>
        <w:rPr>
          <w:spacing w:val="-6"/>
        </w:rPr>
        <w:t xml:space="preserve"> </w:t>
      </w:r>
      <w:r>
        <w:t>comes</w:t>
      </w:r>
      <w:r>
        <w:rPr>
          <w:spacing w:val="-6"/>
        </w:rPr>
        <w:t xml:space="preserve"> </w:t>
      </w:r>
      <w:r>
        <w:t>with</w:t>
      </w:r>
      <w:r>
        <w:rPr>
          <w:spacing w:val="-6"/>
        </w:rPr>
        <w:t xml:space="preserve"> </w:t>
      </w:r>
      <w:r>
        <w:t>this</w:t>
      </w:r>
      <w:r>
        <w:rPr>
          <w:spacing w:val="-6"/>
        </w:rPr>
        <w:t xml:space="preserve"> </w:t>
      </w:r>
      <w:r>
        <w:t>equipment</w:t>
      </w:r>
      <w:r>
        <w:rPr>
          <w:spacing w:val="-6"/>
        </w:rPr>
        <w:t xml:space="preserve"> </w:t>
      </w:r>
      <w:r>
        <w:t>and</w:t>
      </w:r>
      <w:r>
        <w:rPr>
          <w:spacing w:val="-6"/>
        </w:rPr>
        <w:t xml:space="preserve"> </w:t>
      </w:r>
      <w:r>
        <w:t>weapons as</w:t>
      </w:r>
      <w:r>
        <w:rPr>
          <w:spacing w:val="-5"/>
        </w:rPr>
        <w:t xml:space="preserve"> </w:t>
      </w:r>
      <w:r>
        <w:t>standard:</w:t>
      </w:r>
      <w:r>
        <w:rPr>
          <w:spacing w:val="-5"/>
        </w:rPr>
        <w:t xml:space="preserve"> </w:t>
      </w:r>
      <w:r>
        <w:rPr>
          <w:spacing w:val="-1"/>
        </w:rPr>
        <w:t>Targeter,</w:t>
      </w:r>
      <w:r>
        <w:rPr>
          <w:spacing w:val="-5"/>
        </w:rPr>
        <w:t xml:space="preserve"> </w:t>
      </w:r>
      <w:r>
        <w:t>2</w:t>
      </w:r>
      <w:r>
        <w:rPr>
          <w:spacing w:val="-5"/>
        </w:rPr>
        <w:t xml:space="preserve"> </w:t>
      </w:r>
      <w:r>
        <w:t>beam</w:t>
      </w:r>
      <w:r>
        <w:rPr>
          <w:spacing w:val="-5"/>
        </w:rPr>
        <w:t xml:space="preserve"> </w:t>
      </w:r>
      <w:r>
        <w:t>sabres,</w:t>
      </w:r>
      <w:r>
        <w:rPr>
          <w:spacing w:val="-5"/>
        </w:rPr>
        <w:t xml:space="preserve"> </w:t>
      </w:r>
      <w:r>
        <w:t>60mm</w:t>
      </w:r>
      <w:r>
        <w:rPr>
          <w:spacing w:val="-5"/>
        </w:rPr>
        <w:t xml:space="preserve"> </w:t>
      </w:r>
      <w:r>
        <w:t>vulcans,</w:t>
      </w:r>
      <w:r>
        <w:rPr>
          <w:spacing w:val="-6"/>
        </w:rPr>
        <w:t xml:space="preserve"> </w:t>
      </w:r>
      <w:r>
        <w:t>one-shot</w:t>
      </w:r>
      <w:r>
        <w:rPr>
          <w:spacing w:val="-5"/>
        </w:rPr>
        <w:t xml:space="preserve"> </w:t>
      </w:r>
      <w:r>
        <w:t>multi-</w:t>
      </w:r>
      <w:r>
        <w:rPr>
          <w:spacing w:val="28"/>
        </w:rPr>
        <w:t xml:space="preserve"> </w:t>
      </w:r>
      <w:r>
        <w:t>launcher</w:t>
      </w:r>
      <w:r>
        <w:rPr>
          <w:spacing w:val="5"/>
        </w:rPr>
        <w:t xml:space="preserve"> </w:t>
      </w:r>
      <w:r>
        <w:t>(counts</w:t>
      </w:r>
      <w:r>
        <w:rPr>
          <w:spacing w:val="4"/>
        </w:rPr>
        <w:t xml:space="preserve"> </w:t>
      </w:r>
      <w:r>
        <w:t>as</w:t>
      </w:r>
      <w:r>
        <w:rPr>
          <w:spacing w:val="5"/>
        </w:rPr>
        <w:t xml:space="preserve"> </w:t>
      </w:r>
      <w:r>
        <w:t>cracker</w:t>
      </w:r>
      <w:r>
        <w:rPr>
          <w:spacing w:val="4"/>
        </w:rPr>
        <w:t xml:space="preserve"> </w:t>
      </w:r>
      <w:r>
        <w:t>grenade)</w:t>
      </w:r>
      <w:r>
        <w:rPr>
          <w:spacing w:val="4"/>
        </w:rPr>
        <w:t xml:space="preserve"> </w:t>
      </w:r>
      <w:r>
        <w:t>&amp;</w:t>
      </w:r>
      <w:r>
        <w:rPr>
          <w:spacing w:val="-7"/>
        </w:rPr>
        <w:t xml:space="preserve"> </w:t>
      </w:r>
      <w:r>
        <w:t>jump</w:t>
      </w:r>
      <w:r>
        <w:rPr>
          <w:spacing w:val="5"/>
        </w:rPr>
        <w:t xml:space="preserve"> </w:t>
      </w:r>
      <w:r>
        <w:t>pack</w:t>
      </w:r>
    </w:p>
    <w:p w:rsidR="00F87A27" w:rsidRDefault="00F87A27">
      <w:pPr>
        <w:spacing w:before="10"/>
        <w:rPr>
          <w:rFonts w:ascii="Garamond" w:eastAsia="Garamond" w:hAnsi="Garamond" w:cs="Garamond"/>
          <w:sz w:val="18"/>
          <w:szCs w:val="18"/>
        </w:rPr>
      </w:pPr>
    </w:p>
    <w:p w:rsidR="00F87A27" w:rsidRDefault="00E86CF6">
      <w:pPr>
        <w:pStyle w:val="BodyText"/>
        <w:spacing w:line="220" w:lineRule="exact"/>
        <w:ind w:left="195" w:right="72"/>
      </w:pPr>
      <w:r>
        <w:pict>
          <v:group id="_x0000_s1401" style="position:absolute;left:0;text-align:left;margin-left:312pt;margin-top:65.55pt;width:264pt;height:75.7pt;z-index:251635200;mso-position-horizontal-relative:page" coordorigin="6240,1312" coordsize="5280,1514">
            <v:shape id="_x0000_s1404" type="#_x0000_t75" style="position:absolute;left:6250;top:1322;width:5260;height:1494">
              <v:imagedata r:id="rId37" o:title=""/>
            </v:shape>
            <v:group id="_x0000_s1402" style="position:absolute;left:6250;top:1322;width:5260;height:1494" coordorigin="6250,1322" coordsize="5260,1494">
              <v:shape id="_x0000_s1403" style="position:absolute;left:6250;top:1322;width:5260;height:1494" coordorigin="6250,1322" coordsize="5260,1494" path="m6250,1322r5260,l11510,2815r-5260,l6250,1322xe" filled="f" strokeweight="1pt">
                <v:path arrowok="t"/>
              </v:shape>
            </v:group>
            <w10:wrap anchorx="page"/>
          </v:group>
        </w:pict>
      </w:r>
      <w:r w:rsidR="005A02C9">
        <w:rPr>
          <w:b/>
        </w:rPr>
        <w:t>RX-79</w:t>
      </w:r>
      <w:r w:rsidR="005A02C9">
        <w:rPr>
          <w:b/>
          <w:spacing w:val="5"/>
        </w:rPr>
        <w:t xml:space="preserve"> </w:t>
      </w:r>
      <w:r w:rsidR="005A02C9">
        <w:rPr>
          <w:b/>
        </w:rPr>
        <w:t>(G)</w:t>
      </w:r>
      <w:r w:rsidR="005A02C9">
        <w:rPr>
          <w:b/>
          <w:spacing w:val="5"/>
        </w:rPr>
        <w:t xml:space="preserve"> </w:t>
      </w:r>
      <w:r w:rsidR="005A02C9">
        <w:rPr>
          <w:b/>
        </w:rPr>
        <w:t>Gundam</w:t>
      </w:r>
      <w:r w:rsidR="005A02C9">
        <w:rPr>
          <w:b/>
          <w:spacing w:val="5"/>
        </w:rPr>
        <w:t xml:space="preserve"> </w:t>
      </w:r>
      <w:r w:rsidR="005A02C9">
        <w:rPr>
          <w:b/>
        </w:rPr>
        <w:t>Optional</w:t>
      </w:r>
      <w:r w:rsidR="005A02C9">
        <w:rPr>
          <w:b/>
          <w:spacing w:val="5"/>
        </w:rPr>
        <w:t xml:space="preserve"> </w:t>
      </w:r>
      <w:r w:rsidR="005A02C9">
        <w:rPr>
          <w:b/>
        </w:rPr>
        <w:t>equipment</w:t>
      </w:r>
      <w:r w:rsidR="005A02C9">
        <w:rPr>
          <w:b/>
          <w:spacing w:val="5"/>
        </w:rPr>
        <w:t xml:space="preserve"> </w:t>
      </w:r>
      <w:r w:rsidR="005A02C9">
        <w:rPr>
          <w:b/>
        </w:rPr>
        <w:t>&amp;</w:t>
      </w:r>
      <w:r w:rsidR="005A02C9">
        <w:rPr>
          <w:b/>
          <w:spacing w:val="5"/>
        </w:rPr>
        <w:t xml:space="preserve"> </w:t>
      </w:r>
      <w:r w:rsidR="005A02C9">
        <w:rPr>
          <w:b/>
          <w:spacing w:val="-1"/>
        </w:rPr>
        <w:t>weapon</w:t>
      </w:r>
      <w:r w:rsidR="005A02C9">
        <w:rPr>
          <w:b/>
          <w:spacing w:val="5"/>
        </w:rPr>
        <w:t xml:space="preserve"> </w:t>
      </w:r>
      <w:r w:rsidR="005A02C9">
        <w:rPr>
          <w:b/>
        </w:rPr>
        <w:t>options</w:t>
      </w:r>
      <w:r w:rsidR="005A02C9">
        <w:rPr>
          <w:b/>
          <w:spacing w:val="24"/>
        </w:rPr>
        <w:t xml:space="preserve"> </w:t>
      </w:r>
      <w:r w:rsidR="005A02C9">
        <w:rPr>
          <w:spacing w:val="1"/>
        </w:rPr>
        <w:t>The</w:t>
      </w:r>
      <w:r w:rsidR="005A02C9">
        <w:t xml:space="preserve"> </w:t>
      </w:r>
      <w:r w:rsidR="005A02C9">
        <w:rPr>
          <w:spacing w:val="10"/>
        </w:rPr>
        <w:t xml:space="preserve"> </w:t>
      </w:r>
      <w:r w:rsidR="005A02C9">
        <w:t xml:space="preserve">RX-79 </w:t>
      </w:r>
      <w:r w:rsidR="005A02C9">
        <w:rPr>
          <w:spacing w:val="10"/>
        </w:rPr>
        <w:t xml:space="preserve"> </w:t>
      </w:r>
      <w:r w:rsidR="005A02C9">
        <w:t xml:space="preserve">(G) </w:t>
      </w:r>
      <w:r w:rsidR="005A02C9">
        <w:rPr>
          <w:spacing w:val="10"/>
        </w:rPr>
        <w:t xml:space="preserve"> </w:t>
      </w:r>
      <w:r w:rsidR="005A02C9">
        <w:t xml:space="preserve">Gundam </w:t>
      </w:r>
      <w:r w:rsidR="005A02C9">
        <w:rPr>
          <w:spacing w:val="10"/>
        </w:rPr>
        <w:t xml:space="preserve"> </w:t>
      </w:r>
      <w:r w:rsidR="005A02C9">
        <w:t xml:space="preserve">can </w:t>
      </w:r>
      <w:r w:rsidR="005A02C9">
        <w:rPr>
          <w:spacing w:val="10"/>
        </w:rPr>
        <w:t xml:space="preserve"> </w:t>
      </w:r>
      <w:r w:rsidR="005A02C9">
        <w:t xml:space="preserve">be </w:t>
      </w:r>
      <w:r w:rsidR="005A02C9">
        <w:rPr>
          <w:spacing w:val="10"/>
        </w:rPr>
        <w:t xml:space="preserve"> </w:t>
      </w:r>
      <w:r w:rsidR="005A02C9">
        <w:t xml:space="preserve">equipped </w:t>
      </w:r>
      <w:r w:rsidR="005A02C9">
        <w:rPr>
          <w:spacing w:val="10"/>
        </w:rPr>
        <w:t xml:space="preserve"> </w:t>
      </w:r>
      <w:r w:rsidR="005A02C9">
        <w:t xml:space="preserve">with </w:t>
      </w:r>
      <w:r w:rsidR="005A02C9">
        <w:rPr>
          <w:spacing w:val="10"/>
        </w:rPr>
        <w:t xml:space="preserve"> </w:t>
      </w:r>
      <w:r w:rsidR="005A02C9">
        <w:t xml:space="preserve">the </w:t>
      </w:r>
      <w:r w:rsidR="005A02C9">
        <w:rPr>
          <w:spacing w:val="10"/>
        </w:rPr>
        <w:t xml:space="preserve"> </w:t>
      </w:r>
      <w:r w:rsidR="005A02C9">
        <w:rPr>
          <w:spacing w:val="-1"/>
        </w:rPr>
        <w:t>following</w:t>
      </w:r>
      <w:r w:rsidR="005A02C9">
        <w:rPr>
          <w:spacing w:val="26"/>
        </w:rPr>
        <w:t xml:space="preserve"> </w:t>
      </w:r>
      <w:r w:rsidR="005A02C9">
        <w:t xml:space="preserve">optional </w:t>
      </w:r>
      <w:r w:rsidR="005A02C9">
        <w:rPr>
          <w:spacing w:val="26"/>
        </w:rPr>
        <w:t xml:space="preserve"> </w:t>
      </w:r>
      <w:r w:rsidR="005A02C9">
        <w:t xml:space="preserve">equipment </w:t>
      </w:r>
      <w:r w:rsidR="005A02C9">
        <w:rPr>
          <w:spacing w:val="26"/>
        </w:rPr>
        <w:t xml:space="preserve"> </w:t>
      </w:r>
      <w:r w:rsidR="005A02C9">
        <w:t xml:space="preserve">and </w:t>
      </w:r>
      <w:r w:rsidR="005A02C9">
        <w:rPr>
          <w:spacing w:val="26"/>
        </w:rPr>
        <w:t xml:space="preserve"> </w:t>
      </w:r>
      <w:r w:rsidR="005A02C9">
        <w:t xml:space="preserve">weapons: </w:t>
      </w:r>
      <w:r w:rsidR="005A02C9">
        <w:rPr>
          <w:spacing w:val="26"/>
        </w:rPr>
        <w:t xml:space="preserve"> </w:t>
      </w:r>
      <w:r w:rsidR="005A02C9">
        <w:t xml:space="preserve">Shield </w:t>
      </w:r>
      <w:r w:rsidR="005A02C9">
        <w:rPr>
          <w:spacing w:val="26"/>
        </w:rPr>
        <w:t xml:space="preserve"> </w:t>
      </w:r>
      <w:r w:rsidR="005A02C9">
        <w:t xml:space="preserve">(+25pts, </w:t>
      </w:r>
      <w:r w:rsidR="005A02C9">
        <w:rPr>
          <w:spacing w:val="26"/>
        </w:rPr>
        <w:t xml:space="preserve"> </w:t>
      </w:r>
      <w:r w:rsidR="005A02C9">
        <w:t xml:space="preserve">beam </w:t>
      </w:r>
      <w:r w:rsidR="005A02C9">
        <w:rPr>
          <w:spacing w:val="26"/>
        </w:rPr>
        <w:t xml:space="preserve"> </w:t>
      </w:r>
      <w:r w:rsidR="005A02C9">
        <w:rPr>
          <w:spacing w:val="1"/>
        </w:rPr>
        <w:t>rifle</w:t>
      </w:r>
      <w:r w:rsidR="005A02C9">
        <w:rPr>
          <w:spacing w:val="69"/>
        </w:rPr>
        <w:t xml:space="preserve"> </w:t>
      </w:r>
      <w:r w:rsidR="005A02C9">
        <w:t xml:space="preserve">(+40pts) </w:t>
      </w:r>
      <w:r w:rsidR="005A02C9">
        <w:rPr>
          <w:spacing w:val="16"/>
        </w:rPr>
        <w:t xml:space="preserve"> </w:t>
      </w:r>
      <w:r w:rsidR="005A02C9">
        <w:t xml:space="preserve">100mm </w:t>
      </w:r>
      <w:r w:rsidR="005A02C9">
        <w:rPr>
          <w:spacing w:val="16"/>
        </w:rPr>
        <w:t xml:space="preserve"> </w:t>
      </w:r>
      <w:r w:rsidR="005A02C9">
        <w:rPr>
          <w:spacing w:val="-1"/>
        </w:rPr>
        <w:t>machine</w:t>
      </w:r>
      <w:r w:rsidR="005A02C9">
        <w:t xml:space="preserve"> </w:t>
      </w:r>
      <w:r w:rsidR="005A02C9">
        <w:rPr>
          <w:spacing w:val="16"/>
        </w:rPr>
        <w:t xml:space="preserve"> </w:t>
      </w:r>
      <w:r w:rsidR="005A02C9">
        <w:t xml:space="preserve">gun </w:t>
      </w:r>
      <w:r w:rsidR="005A02C9">
        <w:rPr>
          <w:spacing w:val="16"/>
        </w:rPr>
        <w:t xml:space="preserve"> </w:t>
      </w:r>
      <w:r w:rsidR="005A02C9">
        <w:t xml:space="preserve">(+35pts), </w:t>
      </w:r>
      <w:r w:rsidR="005A02C9">
        <w:rPr>
          <w:spacing w:val="16"/>
        </w:rPr>
        <w:t xml:space="preserve"> </w:t>
      </w:r>
      <w:r w:rsidR="005A02C9">
        <w:t xml:space="preserve">bazooka </w:t>
      </w:r>
      <w:r w:rsidR="005A02C9">
        <w:rPr>
          <w:spacing w:val="16"/>
        </w:rPr>
        <w:t xml:space="preserve"> </w:t>
      </w:r>
      <w:r w:rsidR="005A02C9">
        <w:t xml:space="preserve">(+45pts), </w:t>
      </w:r>
      <w:r w:rsidR="005A02C9">
        <w:rPr>
          <w:spacing w:val="16"/>
        </w:rPr>
        <w:t xml:space="preserve"> </w:t>
      </w:r>
      <w:r w:rsidR="005A02C9">
        <w:t>or</w:t>
      </w:r>
      <w:r w:rsidR="005A02C9">
        <w:rPr>
          <w:spacing w:val="24"/>
        </w:rPr>
        <w:t xml:space="preserve"> </w:t>
      </w:r>
      <w:r w:rsidR="005A02C9">
        <w:t>180mm</w:t>
      </w:r>
      <w:r w:rsidR="005A02C9">
        <w:rPr>
          <w:spacing w:val="5"/>
        </w:rPr>
        <w:t xml:space="preserve"> </w:t>
      </w:r>
      <w:r w:rsidR="005A02C9">
        <w:t>cannon</w:t>
      </w:r>
      <w:r w:rsidR="005A02C9">
        <w:rPr>
          <w:spacing w:val="5"/>
        </w:rPr>
        <w:t xml:space="preserve"> </w:t>
      </w:r>
      <w:r w:rsidR="005A02C9">
        <w:t>(+50pts)</w:t>
      </w:r>
    </w:p>
    <w:p w:rsidR="00F87A27" w:rsidRDefault="00F87A27">
      <w:pPr>
        <w:spacing w:line="220" w:lineRule="exact"/>
        <w:sectPr w:rsidR="00F87A27">
          <w:type w:val="continuous"/>
          <w:pgSz w:w="12240" w:h="15840"/>
          <w:pgMar w:top="700" w:right="580" w:bottom="280" w:left="620" w:header="720" w:footer="720" w:gutter="0"/>
          <w:cols w:num="2" w:space="720" w:equalWidth="0">
            <w:col w:w="5385" w:space="40"/>
            <w:col w:w="5615"/>
          </w:cols>
        </w:sectPr>
      </w:pPr>
    </w:p>
    <w:p w:rsidR="00F87A27" w:rsidRDefault="00E86CF6">
      <w:pPr>
        <w:pStyle w:val="Heading2"/>
        <w:spacing w:before="49" w:line="260" w:lineRule="exact"/>
        <w:ind w:left="2791"/>
        <w:rPr>
          <w:b w:val="0"/>
          <w:bCs w:val="0"/>
        </w:rPr>
      </w:pPr>
      <w:r w:rsidRPr="00E86CF6">
        <w:lastRenderedPageBreak/>
        <w:pict>
          <v:group id="_x0000_s1395" style="position:absolute;left:0;text-align:left;margin-left:36pt;margin-top:4pt;width:127.6pt;height:229.45pt;z-index:251636224;mso-position-horizontal-relative:page" coordorigin="720,80" coordsize="2552,4589">
            <v:group id="_x0000_s1399" style="position:absolute;left:740;top:100;width:2512;height:4549" coordorigin="740,100" coordsize="2512,4549">
              <v:shape id="_x0000_s1400" style="position:absolute;left:740;top:100;width:2512;height:4549" coordorigin="740,100" coordsize="2512,4549" path="m740,100r2511,l3251,4649r-2511,l740,100xe" filled="f" strokeweight="2pt">
                <v:path arrowok="t"/>
              </v:shape>
            </v:group>
            <v:group id="_x0000_s1396" style="position:absolute;left:793;top:153;width:2405;height:4442" coordorigin="793,153" coordsize="2405,4442">
              <v:shape id="_x0000_s1398" style="position:absolute;left:793;top:153;width:2405;height:4442" coordorigin="793,153" coordsize="2405,4442" path="m793,153r2405,l3198,4595r-2405,l793,153xe" filled="f" strokeweight=".23528mm">
                <v:path arrowok="t"/>
              </v:shape>
              <v:shape id="_x0000_s1397" type="#_x0000_t75" style="position:absolute;left:972;top:211;width:2011;height:4331">
                <v:imagedata r:id="rId38" o:title=""/>
              </v:shape>
            </v:group>
            <w10:wrap anchorx="page"/>
          </v:group>
        </w:pict>
      </w:r>
      <w:r w:rsidR="005A02C9">
        <w:t xml:space="preserve">RX-79 </w:t>
      </w:r>
      <w:r w:rsidR="005A02C9">
        <w:rPr>
          <w:spacing w:val="31"/>
        </w:rPr>
        <w:t xml:space="preserve"> </w:t>
      </w:r>
      <w:r w:rsidR="005A02C9">
        <w:t xml:space="preserve">(G) </w:t>
      </w:r>
      <w:r w:rsidR="005A02C9">
        <w:rPr>
          <w:spacing w:val="31"/>
        </w:rPr>
        <w:t xml:space="preserve"> </w:t>
      </w:r>
      <w:r w:rsidR="005A02C9">
        <w:t xml:space="preserve">Ez8 </w:t>
      </w:r>
      <w:r w:rsidR="005A02C9">
        <w:rPr>
          <w:spacing w:val="31"/>
        </w:rPr>
        <w:t xml:space="preserve"> </w:t>
      </w:r>
      <w:r w:rsidR="005A02C9">
        <w:rPr>
          <w:spacing w:val="1"/>
        </w:rPr>
        <w:t>Ground</w:t>
      </w:r>
      <w:r w:rsidR="005A02C9">
        <w:rPr>
          <w:spacing w:val="31"/>
        </w:rPr>
        <w:t xml:space="preserve"> </w:t>
      </w:r>
      <w:r w:rsidR="005A02C9">
        <w:rPr>
          <w:spacing w:val="-2"/>
        </w:rPr>
        <w:t>Type</w:t>
      </w:r>
      <w:r w:rsidR="005A02C9">
        <w:rPr>
          <w:spacing w:val="6"/>
        </w:rPr>
        <w:t xml:space="preserve"> </w:t>
      </w:r>
      <w:r w:rsidR="005A02C9">
        <w:t>Gundam</w:t>
      </w:r>
    </w:p>
    <w:p w:rsidR="00F87A27" w:rsidRDefault="005A02C9">
      <w:pPr>
        <w:spacing w:before="50" w:line="269" w:lineRule="exact"/>
        <w:ind w:left="198"/>
        <w:rPr>
          <w:rFonts w:ascii="Garamond" w:eastAsia="Garamond" w:hAnsi="Garamond" w:cs="Garamond"/>
          <w:sz w:val="24"/>
          <w:szCs w:val="24"/>
        </w:rPr>
      </w:pPr>
      <w:r>
        <w:br w:type="column"/>
      </w:r>
      <w:r>
        <w:rPr>
          <w:rFonts w:ascii="Garamond"/>
          <w:b/>
          <w:sz w:val="24"/>
        </w:rPr>
        <w:lastRenderedPageBreak/>
        <w:t>RX-77-2</w:t>
      </w:r>
      <w:r>
        <w:rPr>
          <w:rFonts w:ascii="Garamond"/>
          <w:b/>
          <w:spacing w:val="5"/>
          <w:sz w:val="24"/>
        </w:rPr>
        <w:t xml:space="preserve"> </w:t>
      </w:r>
      <w:r>
        <w:rPr>
          <w:rFonts w:ascii="Garamond"/>
          <w:b/>
          <w:sz w:val="24"/>
        </w:rPr>
        <w:t>Guncannon</w:t>
      </w:r>
    </w:p>
    <w:p w:rsidR="00F87A27" w:rsidRDefault="005A02C9">
      <w:pPr>
        <w:pStyle w:val="Heading4"/>
        <w:tabs>
          <w:tab w:val="left" w:pos="3397"/>
        </w:tabs>
        <w:spacing w:line="224" w:lineRule="exact"/>
        <w:ind w:left="1614"/>
        <w:rPr>
          <w:rFonts w:cs="Garamond"/>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A    PS    LD</w:t>
      </w:r>
    </w:p>
    <w:p w:rsidR="00F87A27" w:rsidRDefault="00F87A27">
      <w:pPr>
        <w:spacing w:line="224" w:lineRule="exact"/>
        <w:rPr>
          <w:rFonts w:ascii="Garamond" w:eastAsia="Garamond" w:hAnsi="Garamond" w:cs="Garamond"/>
        </w:rPr>
        <w:sectPr w:rsidR="00F87A27">
          <w:pgSz w:w="12240" w:h="15840"/>
          <w:pgMar w:top="640" w:right="580" w:bottom="280" w:left="580" w:header="720" w:footer="720" w:gutter="0"/>
          <w:cols w:num="2" w:space="720" w:equalWidth="0">
            <w:col w:w="5422" w:space="40"/>
            <w:col w:w="5618"/>
          </w:cols>
        </w:sectPr>
      </w:pPr>
    </w:p>
    <w:p w:rsidR="00F87A27" w:rsidRDefault="005A02C9">
      <w:pPr>
        <w:pStyle w:val="BodyText"/>
        <w:spacing w:before="9" w:line="199" w:lineRule="exact"/>
        <w:ind w:left="2791"/>
      </w:pPr>
      <w:r>
        <w:rPr>
          <w:spacing w:val="3"/>
        </w:rPr>
        <w:lastRenderedPageBreak/>
        <w:t>T</w:t>
      </w:r>
      <w:r>
        <w:t>he</w:t>
      </w:r>
      <w:r>
        <w:rPr>
          <w:spacing w:val="20"/>
        </w:rPr>
        <w:t xml:space="preserve"> </w:t>
      </w:r>
      <w:r>
        <w:t>Ez-8</w:t>
      </w:r>
      <w:r>
        <w:rPr>
          <w:spacing w:val="20"/>
        </w:rPr>
        <w:t xml:space="preserve"> </w:t>
      </w:r>
      <w:r>
        <w:t>Gundam</w:t>
      </w:r>
      <w:r>
        <w:rPr>
          <w:spacing w:val="20"/>
        </w:rPr>
        <w:t xml:space="preserve"> </w:t>
      </w:r>
      <w:r>
        <w:t>is</w:t>
      </w:r>
      <w:r>
        <w:rPr>
          <w:spacing w:val="20"/>
        </w:rPr>
        <w:t xml:space="preserve"> </w:t>
      </w:r>
      <w:r>
        <w:t>the</w:t>
      </w:r>
      <w:r>
        <w:rPr>
          <w:spacing w:val="20"/>
        </w:rPr>
        <w:t xml:space="preserve"> </w:t>
      </w:r>
      <w:r>
        <w:t>perfect</w:t>
      </w:r>
    </w:p>
    <w:p w:rsidR="00F87A27" w:rsidRDefault="005A02C9">
      <w:pPr>
        <w:pStyle w:val="BodyText"/>
        <w:spacing w:line="195" w:lineRule="exact"/>
        <w:ind w:left="199"/>
      </w:pPr>
      <w:r>
        <w:br w:type="column"/>
      </w:r>
      <w:r>
        <w:lastRenderedPageBreak/>
        <w:t>Pilot</w:t>
      </w:r>
      <w:r>
        <w:rPr>
          <w:spacing w:val="4"/>
        </w:rPr>
        <w:t xml:space="preserve"> </w:t>
      </w:r>
      <w:r>
        <w:t>Bon</w:t>
      </w:r>
      <w:r>
        <w:rPr>
          <w:spacing w:val="-83"/>
        </w:rPr>
        <w:t>u</w:t>
      </w:r>
      <w:r>
        <w:rPr>
          <w:spacing w:val="-51"/>
        </w:rPr>
        <w:t>~</w:t>
      </w:r>
      <w:r>
        <w:t>s</w:t>
      </w:r>
    </w:p>
    <w:p w:rsidR="00F87A27" w:rsidRDefault="005A02C9">
      <w:pPr>
        <w:pStyle w:val="BodyText"/>
        <w:tabs>
          <w:tab w:val="left" w:pos="1564"/>
          <w:tab w:val="left" w:pos="1891"/>
          <w:tab w:val="left" w:pos="2301"/>
          <w:tab w:val="left" w:pos="2641"/>
          <w:tab w:val="left" w:pos="3112"/>
        </w:tabs>
        <w:spacing w:line="195" w:lineRule="exact"/>
        <w:ind w:left="587"/>
      </w:pPr>
      <w:r>
        <w:br w:type="column"/>
      </w:r>
      <w:r>
        <w:lastRenderedPageBreak/>
        <w:t xml:space="preserve">-  </w:t>
      </w:r>
      <w:r>
        <w:rPr>
          <w:spacing w:val="19"/>
        </w:rPr>
        <w:t xml:space="preserve"> </w:t>
      </w:r>
      <w:r>
        <w:t xml:space="preserve">+1  </w:t>
      </w:r>
      <w:r>
        <w:rPr>
          <w:spacing w:val="13"/>
        </w:rPr>
        <w:t xml:space="preserve"> </w:t>
      </w:r>
      <w:r>
        <w:t>5</w:t>
      </w:r>
      <w:r>
        <w:tab/>
        <w:t>-</w:t>
      </w:r>
      <w:r>
        <w:tab/>
      </w:r>
      <w:r>
        <w:rPr>
          <w:w w:val="95"/>
        </w:rPr>
        <w:t>-</w:t>
      </w:r>
      <w:r>
        <w:rPr>
          <w:w w:val="95"/>
        </w:rPr>
        <w:tab/>
        <w:t>-</w:t>
      </w:r>
      <w:r>
        <w:rPr>
          <w:w w:val="95"/>
        </w:rPr>
        <w:tab/>
        <w:t>-</w:t>
      </w:r>
      <w:r>
        <w:rPr>
          <w:w w:val="95"/>
        </w:rPr>
        <w:tab/>
      </w:r>
      <w:r>
        <w:t>-</w:t>
      </w:r>
    </w:p>
    <w:p w:rsidR="00F87A27" w:rsidRDefault="00F87A27">
      <w:pPr>
        <w:spacing w:line="195" w:lineRule="exact"/>
        <w:sectPr w:rsidR="00F87A27">
          <w:type w:val="continuous"/>
          <w:pgSz w:w="12240" w:h="15840"/>
          <w:pgMar w:top="700" w:right="580" w:bottom="280" w:left="580" w:header="720" w:footer="720" w:gutter="0"/>
          <w:cols w:num="3" w:space="720" w:equalWidth="0">
            <w:col w:w="5421" w:space="40"/>
            <w:col w:w="1117" w:space="40"/>
            <w:col w:w="4462"/>
          </w:cols>
        </w:sectPr>
      </w:pPr>
    </w:p>
    <w:p w:rsidR="00F87A27" w:rsidRDefault="005A02C9">
      <w:pPr>
        <w:pStyle w:val="BodyText"/>
        <w:tabs>
          <w:tab w:val="left" w:pos="4165"/>
        </w:tabs>
        <w:spacing w:before="17" w:line="220" w:lineRule="exact"/>
        <w:ind w:left="2791" w:right="47"/>
        <w:jc w:val="both"/>
      </w:pPr>
      <w:r>
        <w:rPr>
          <w:spacing w:val="2"/>
        </w:rPr>
        <w:lastRenderedPageBreak/>
        <w:t>example</w:t>
      </w:r>
      <w:r>
        <w:rPr>
          <w:spacing w:val="39"/>
        </w:rPr>
        <w:t xml:space="preserve"> </w:t>
      </w:r>
      <w:r>
        <w:rPr>
          <w:spacing w:val="1"/>
        </w:rPr>
        <w:t>of</w:t>
      </w:r>
      <w:r>
        <w:rPr>
          <w:spacing w:val="15"/>
        </w:rPr>
        <w:t xml:space="preserve"> </w:t>
      </w:r>
      <w:r>
        <w:rPr>
          <w:spacing w:val="2"/>
        </w:rPr>
        <w:t>Field</w:t>
      </w:r>
      <w:r>
        <w:rPr>
          <w:spacing w:val="39"/>
        </w:rPr>
        <w:t xml:space="preserve"> </w:t>
      </w:r>
      <w:r>
        <w:rPr>
          <w:spacing w:val="-3"/>
        </w:rPr>
        <w:t>Tech’s</w:t>
      </w:r>
      <w:r>
        <w:rPr>
          <w:spacing w:val="24"/>
        </w:rPr>
        <w:t xml:space="preserve"> </w:t>
      </w:r>
      <w:r>
        <w:t>adaptability</w:t>
      </w:r>
      <w:r>
        <w:rPr>
          <w:spacing w:val="25"/>
        </w:rPr>
        <w:t xml:space="preserve"> </w:t>
      </w:r>
      <w:r>
        <w:t>to</w:t>
      </w:r>
      <w:r>
        <w:rPr>
          <w:spacing w:val="25"/>
        </w:rPr>
        <w:t xml:space="preserve"> </w:t>
      </w:r>
      <w:r>
        <w:t>the</w:t>
      </w:r>
      <w:r>
        <w:rPr>
          <w:spacing w:val="25"/>
        </w:rPr>
        <w:t xml:space="preserve"> </w:t>
      </w:r>
      <w:r>
        <w:t>RX-79</w:t>
      </w:r>
      <w:r>
        <w:rPr>
          <w:spacing w:val="25"/>
        </w:rPr>
        <w:t xml:space="preserve"> </w:t>
      </w:r>
      <w:r>
        <w:t>pa</w:t>
      </w:r>
      <w:r>
        <w:rPr>
          <w:spacing w:val="4"/>
        </w:rPr>
        <w:t>r</w:t>
      </w:r>
      <w:r>
        <w:t xml:space="preserve">t </w:t>
      </w:r>
      <w:r>
        <w:rPr>
          <w:spacing w:val="2"/>
        </w:rPr>
        <w:t>situation.</w:t>
      </w:r>
      <w:r>
        <w:rPr>
          <w:spacing w:val="28"/>
        </w:rPr>
        <w:t xml:space="preserve"> </w:t>
      </w:r>
      <w:r>
        <w:rPr>
          <w:spacing w:val="3"/>
        </w:rPr>
        <w:t>The</w:t>
      </w:r>
      <w:r>
        <w:rPr>
          <w:spacing w:val="28"/>
        </w:rPr>
        <w:t xml:space="preserve"> </w:t>
      </w:r>
      <w:r>
        <w:rPr>
          <w:spacing w:val="2"/>
        </w:rPr>
        <w:t>Ez-8</w:t>
      </w:r>
      <w:r>
        <w:rPr>
          <w:spacing w:val="28"/>
        </w:rPr>
        <w:t xml:space="preserve"> </w:t>
      </w:r>
      <w:r>
        <w:rPr>
          <w:spacing w:val="1"/>
        </w:rPr>
        <w:t>is</w:t>
      </w:r>
      <w:r>
        <w:rPr>
          <w:spacing w:val="28"/>
        </w:rPr>
        <w:t xml:space="preserve"> </w:t>
      </w:r>
      <w:r>
        <w:t>a</w:t>
      </w:r>
      <w:r>
        <w:rPr>
          <w:spacing w:val="28"/>
        </w:rPr>
        <w:t xml:space="preserve"> </w:t>
      </w:r>
      <w:r>
        <w:rPr>
          <w:spacing w:val="3"/>
        </w:rPr>
        <w:t>field</w:t>
      </w:r>
      <w:r>
        <w:rPr>
          <w:spacing w:val="32"/>
        </w:rPr>
        <w:t xml:space="preserve"> </w:t>
      </w:r>
      <w:r>
        <w:t>modification and is normally built</w:t>
      </w:r>
      <w:r>
        <w:rPr>
          <w:spacing w:val="27"/>
        </w:rPr>
        <w:t xml:space="preserve"> </w:t>
      </w:r>
      <w:r>
        <w:rPr>
          <w:spacing w:val="2"/>
        </w:rPr>
        <w:t>around</w:t>
      </w:r>
      <w:r>
        <w:rPr>
          <w:spacing w:val="1"/>
        </w:rPr>
        <w:t xml:space="preserve"> </w:t>
      </w:r>
      <w:r>
        <w:rPr>
          <w:spacing w:val="2"/>
        </w:rPr>
        <w:t>the</w:t>
      </w:r>
      <w:r>
        <w:rPr>
          <w:spacing w:val="1"/>
        </w:rPr>
        <w:t xml:space="preserve"> </w:t>
      </w:r>
      <w:r>
        <w:rPr>
          <w:spacing w:val="2"/>
        </w:rPr>
        <w:t>core</w:t>
      </w:r>
      <w:r>
        <w:rPr>
          <w:spacing w:val="1"/>
        </w:rPr>
        <w:t xml:space="preserve"> of</w:t>
      </w:r>
      <w:r>
        <w:rPr>
          <w:spacing w:val="27"/>
        </w:rPr>
        <w:t xml:space="preserve"> </w:t>
      </w:r>
      <w:r>
        <w:t>a</w:t>
      </w:r>
      <w:r>
        <w:rPr>
          <w:spacing w:val="1"/>
        </w:rPr>
        <w:t xml:space="preserve"> </w:t>
      </w:r>
      <w:r>
        <w:rPr>
          <w:spacing w:val="3"/>
        </w:rPr>
        <w:t>badly</w:t>
      </w:r>
      <w:r>
        <w:rPr>
          <w:spacing w:val="28"/>
        </w:rPr>
        <w:t xml:space="preserve"> </w:t>
      </w:r>
      <w:r>
        <w:t>damaged</w:t>
      </w:r>
      <w:r>
        <w:rPr>
          <w:spacing w:val="6"/>
        </w:rPr>
        <w:t xml:space="preserve"> </w:t>
      </w:r>
      <w:r>
        <w:t>RX-79</w:t>
      </w:r>
      <w:r>
        <w:rPr>
          <w:spacing w:val="6"/>
        </w:rPr>
        <w:t xml:space="preserve"> </w:t>
      </w:r>
      <w:r>
        <w:t>and</w:t>
      </w:r>
      <w:r>
        <w:rPr>
          <w:spacing w:val="6"/>
        </w:rPr>
        <w:t xml:space="preserve"> </w:t>
      </w:r>
      <w:r>
        <w:t>incorporates</w:t>
      </w:r>
      <w:r>
        <w:rPr>
          <w:spacing w:val="25"/>
        </w:rPr>
        <w:t xml:space="preserve"> </w:t>
      </w:r>
      <w:r>
        <w:t>many</w:t>
      </w:r>
      <w:r>
        <w:rPr>
          <w:spacing w:val="43"/>
        </w:rPr>
        <w:t xml:space="preserve"> </w:t>
      </w:r>
      <w:r>
        <w:t>parts</w:t>
      </w:r>
      <w:r>
        <w:rPr>
          <w:spacing w:val="43"/>
        </w:rPr>
        <w:t xml:space="preserve"> </w:t>
      </w:r>
      <w:r>
        <w:t>from</w:t>
      </w:r>
      <w:r>
        <w:rPr>
          <w:spacing w:val="43"/>
        </w:rPr>
        <w:t xml:space="preserve"> </w:t>
      </w:r>
      <w:r>
        <w:t>other</w:t>
      </w:r>
      <w:r>
        <w:rPr>
          <w:spacing w:val="43"/>
        </w:rPr>
        <w:t xml:space="preserve"> </w:t>
      </w:r>
      <w:r>
        <w:rPr>
          <w:spacing w:val="-1"/>
        </w:rPr>
        <w:t>salvaged</w:t>
      </w:r>
      <w:r>
        <w:rPr>
          <w:spacing w:val="22"/>
        </w:rPr>
        <w:t xml:space="preserve"> </w:t>
      </w:r>
      <w:r>
        <w:rPr>
          <w:spacing w:val="2"/>
        </w:rPr>
        <w:t>RGM-79(G).</w:t>
      </w:r>
      <w:r>
        <w:rPr>
          <w:spacing w:val="43"/>
        </w:rPr>
        <w:t xml:space="preserve"> </w:t>
      </w:r>
      <w:r>
        <w:t>Ez-8’s</w:t>
      </w:r>
      <w:r>
        <w:rPr>
          <w:spacing w:val="43"/>
        </w:rPr>
        <w:t xml:space="preserve"> </w:t>
      </w:r>
      <w:r>
        <w:rPr>
          <w:spacing w:val="2"/>
        </w:rPr>
        <w:t>are</w:t>
      </w:r>
      <w:r>
        <w:rPr>
          <w:spacing w:val="43"/>
        </w:rPr>
        <w:t xml:space="preserve"> </w:t>
      </w:r>
      <w:r>
        <w:rPr>
          <w:spacing w:val="3"/>
        </w:rPr>
        <w:t>fitted</w:t>
      </w:r>
      <w:r>
        <w:rPr>
          <w:spacing w:val="24"/>
        </w:rPr>
        <w:t xml:space="preserve"> </w:t>
      </w:r>
      <w:r>
        <w:t>with</w:t>
      </w:r>
      <w:r>
        <w:rPr>
          <w:spacing w:val="11"/>
        </w:rPr>
        <w:t xml:space="preserve"> </w:t>
      </w:r>
      <w:r>
        <w:t>additional</w:t>
      </w:r>
      <w:r>
        <w:rPr>
          <w:spacing w:val="11"/>
        </w:rPr>
        <w:t xml:space="preserve"> </w:t>
      </w:r>
      <w:r>
        <w:rPr>
          <w:spacing w:val="1"/>
        </w:rPr>
        <w:t>armor</w:t>
      </w:r>
      <w:r>
        <w:rPr>
          <w:spacing w:val="11"/>
        </w:rPr>
        <w:t xml:space="preserve"> </w:t>
      </w:r>
      <w:r>
        <w:t>baffles</w:t>
      </w:r>
      <w:r>
        <w:rPr>
          <w:spacing w:val="11"/>
        </w:rPr>
        <w:t xml:space="preserve"> </w:t>
      </w:r>
      <w:r>
        <w:t>and</w:t>
      </w:r>
      <w:r>
        <w:rPr>
          <w:spacing w:val="25"/>
        </w:rPr>
        <w:t xml:space="preserve"> </w:t>
      </w:r>
      <w:r>
        <w:rPr>
          <w:spacing w:val="2"/>
        </w:rPr>
        <w:t>improved</w:t>
      </w:r>
      <w:r>
        <w:rPr>
          <w:spacing w:val="2"/>
        </w:rPr>
        <w:tab/>
        <w:t>communication</w:t>
      </w:r>
      <w:r>
        <w:rPr>
          <w:spacing w:val="31"/>
        </w:rPr>
        <w:t xml:space="preserve"> </w:t>
      </w:r>
      <w:r>
        <w:t>equipment.</w:t>
      </w:r>
    </w:p>
    <w:p w:rsidR="00F87A27" w:rsidRDefault="00F87A27">
      <w:pPr>
        <w:spacing w:before="6"/>
        <w:rPr>
          <w:rFonts w:ascii="Garamond" w:eastAsia="Garamond" w:hAnsi="Garamond" w:cs="Garamond"/>
          <w:sz w:val="19"/>
          <w:szCs w:val="19"/>
        </w:rPr>
      </w:pPr>
    </w:p>
    <w:p w:rsidR="00F87A27" w:rsidRDefault="005A02C9">
      <w:pPr>
        <w:pStyle w:val="BodyText"/>
        <w:spacing w:line="220" w:lineRule="exact"/>
        <w:ind w:left="2791"/>
        <w:jc w:val="both"/>
      </w:pPr>
      <w:r>
        <w:t>To</w:t>
      </w:r>
      <w:r>
        <w:rPr>
          <w:spacing w:val="27"/>
        </w:rPr>
        <w:t xml:space="preserve"> </w:t>
      </w:r>
      <w:r>
        <w:t>date</w:t>
      </w:r>
      <w:r>
        <w:rPr>
          <w:spacing w:val="26"/>
        </w:rPr>
        <w:t xml:space="preserve"> </w:t>
      </w:r>
      <w:r>
        <w:t>there</w:t>
      </w:r>
      <w:r>
        <w:rPr>
          <w:spacing w:val="26"/>
        </w:rPr>
        <w:t xml:space="preserve"> </w:t>
      </w:r>
      <w:r>
        <w:t>are</w:t>
      </w:r>
      <w:r>
        <w:rPr>
          <w:spacing w:val="27"/>
        </w:rPr>
        <w:t xml:space="preserve"> </w:t>
      </w:r>
      <w:r>
        <w:t>only</w:t>
      </w:r>
      <w:r>
        <w:rPr>
          <w:spacing w:val="27"/>
        </w:rPr>
        <w:t xml:space="preserve"> </w:t>
      </w:r>
      <w:r>
        <w:t>seven</w:t>
      </w:r>
      <w:r>
        <w:rPr>
          <w:spacing w:val="26"/>
        </w:rPr>
        <w:t xml:space="preserve"> </w:t>
      </w:r>
      <w:r>
        <w:t xml:space="preserve">Ez- </w:t>
      </w:r>
      <w:r>
        <w:rPr>
          <w:spacing w:val="-6"/>
        </w:rPr>
        <w:t>8’s</w:t>
      </w:r>
      <w:r>
        <w:rPr>
          <w:spacing w:val="14"/>
        </w:rPr>
        <w:t xml:space="preserve"> </w:t>
      </w:r>
      <w:r>
        <w:t>in</w:t>
      </w:r>
      <w:r>
        <w:rPr>
          <w:spacing w:val="14"/>
        </w:rPr>
        <w:t xml:space="preserve"> </w:t>
      </w:r>
      <w:r>
        <w:rPr>
          <w:spacing w:val="-1"/>
        </w:rPr>
        <w:t>active</w:t>
      </w:r>
      <w:r>
        <w:rPr>
          <w:spacing w:val="10"/>
        </w:rPr>
        <w:t xml:space="preserve"> </w:t>
      </w:r>
      <w:r>
        <w:t>service.</w:t>
      </w:r>
      <w:r>
        <w:rPr>
          <w:spacing w:val="14"/>
        </w:rPr>
        <w:t xml:space="preserve"> </w:t>
      </w:r>
      <w:r>
        <w:t>The</w:t>
      </w:r>
      <w:r>
        <w:rPr>
          <w:spacing w:val="14"/>
        </w:rPr>
        <w:t xml:space="preserve"> </w:t>
      </w:r>
      <w:r>
        <w:t>most</w:t>
      </w:r>
      <w:r>
        <w:rPr>
          <w:spacing w:val="29"/>
        </w:rPr>
        <w:t xml:space="preserve"> </w:t>
      </w:r>
      <w:r>
        <w:t>famous</w:t>
      </w:r>
      <w:r>
        <w:rPr>
          <w:spacing w:val="48"/>
        </w:rPr>
        <w:t xml:space="preserve"> </w:t>
      </w:r>
      <w:r>
        <w:t>being</w:t>
      </w:r>
      <w:r>
        <w:rPr>
          <w:spacing w:val="48"/>
        </w:rPr>
        <w:t xml:space="preserve"> </w:t>
      </w:r>
      <w:r>
        <w:t>Extra</w:t>
      </w:r>
      <w:r>
        <w:rPr>
          <w:spacing w:val="48"/>
        </w:rPr>
        <w:t xml:space="preserve"> </w:t>
      </w:r>
      <w:r>
        <w:t>Zero</w:t>
      </w:r>
      <w:r>
        <w:rPr>
          <w:spacing w:val="48"/>
        </w:rPr>
        <w:t xml:space="preserve"> </w:t>
      </w:r>
      <w:r>
        <w:t xml:space="preserve">Eight </w:t>
      </w:r>
      <w:r>
        <w:rPr>
          <w:spacing w:val="2"/>
        </w:rPr>
        <w:t>piloted</w:t>
      </w:r>
      <w:r>
        <w:rPr>
          <w:spacing w:val="48"/>
        </w:rPr>
        <w:t xml:space="preserve"> </w:t>
      </w:r>
      <w:r>
        <w:t>by</w:t>
      </w:r>
      <w:r>
        <w:rPr>
          <w:spacing w:val="48"/>
        </w:rPr>
        <w:t xml:space="preserve"> </w:t>
      </w:r>
      <w:r>
        <w:rPr>
          <w:spacing w:val="2"/>
        </w:rPr>
        <w:t>Lieutenant</w:t>
      </w:r>
      <w:r>
        <w:rPr>
          <w:spacing w:val="48"/>
        </w:rPr>
        <w:t xml:space="preserve"> </w:t>
      </w:r>
      <w:r>
        <w:rPr>
          <w:spacing w:val="3"/>
        </w:rPr>
        <w:t>Shiro</w:t>
      </w:r>
      <w:r>
        <w:rPr>
          <w:spacing w:val="27"/>
        </w:rPr>
        <w:t xml:space="preserve"> </w:t>
      </w:r>
      <w:r>
        <w:rPr>
          <w:spacing w:val="1"/>
        </w:rPr>
        <w:t>Armada,</w:t>
      </w:r>
      <w:r>
        <w:rPr>
          <w:spacing w:val="23"/>
        </w:rPr>
        <w:t xml:space="preserve"> </w:t>
      </w:r>
      <w:r>
        <w:t>the</w:t>
      </w:r>
      <w:r>
        <w:rPr>
          <w:spacing w:val="23"/>
        </w:rPr>
        <w:t xml:space="preserve"> </w:t>
      </w:r>
      <w:r>
        <w:t>suits</w:t>
      </w:r>
      <w:r>
        <w:rPr>
          <w:spacing w:val="23"/>
        </w:rPr>
        <w:t xml:space="preserve"> </w:t>
      </w:r>
      <w:r>
        <w:t>performance</w:t>
      </w:r>
      <w:r>
        <w:rPr>
          <w:spacing w:val="27"/>
        </w:rPr>
        <w:t xml:space="preserve"> </w:t>
      </w:r>
      <w:r>
        <w:rPr>
          <w:spacing w:val="-1"/>
        </w:rPr>
        <w:t>was</w:t>
      </w:r>
      <w:r>
        <w:t xml:space="preserve"> </w:t>
      </w:r>
      <w:r>
        <w:rPr>
          <w:spacing w:val="-1"/>
        </w:rPr>
        <w:t>excellent</w:t>
      </w:r>
      <w:r>
        <w:t xml:space="preserve"> able to </w:t>
      </w:r>
      <w:r>
        <w:rPr>
          <w:spacing w:val="2"/>
        </w:rPr>
        <w:t>go</w:t>
      </w:r>
      <w:r>
        <w:t xml:space="preserve"> toe to toe</w:t>
      </w:r>
    </w:p>
    <w:p w:rsidR="00F87A27" w:rsidRDefault="005A02C9">
      <w:pPr>
        <w:pStyle w:val="BodyText"/>
        <w:spacing w:before="3"/>
        <w:ind w:left="159"/>
      </w:pPr>
      <w:r>
        <w:t>and</w:t>
      </w:r>
      <w:r>
        <w:rPr>
          <w:spacing w:val="5"/>
        </w:rPr>
        <w:t xml:space="preserve"> </w:t>
      </w:r>
      <w:r>
        <w:t>beat</w:t>
      </w:r>
      <w:r>
        <w:rPr>
          <w:spacing w:val="4"/>
        </w:rPr>
        <w:t xml:space="preserve"> </w:t>
      </w:r>
      <w:r>
        <w:t>a</w:t>
      </w:r>
      <w:r>
        <w:rPr>
          <w:spacing w:val="5"/>
        </w:rPr>
        <w:t xml:space="preserve"> </w:t>
      </w:r>
      <w:r>
        <w:t>Gouf</w:t>
      </w:r>
      <w:r>
        <w:rPr>
          <w:spacing w:val="5"/>
        </w:rPr>
        <w:t xml:space="preserve"> </w:t>
      </w:r>
      <w:r>
        <w:rPr>
          <w:spacing w:val="-1"/>
        </w:rPr>
        <w:t>Custom,</w:t>
      </w:r>
      <w:r>
        <w:rPr>
          <w:spacing w:val="4"/>
        </w:rPr>
        <w:t xml:space="preserve"> </w:t>
      </w:r>
      <w:r>
        <w:t>the</w:t>
      </w:r>
      <w:r>
        <w:rPr>
          <w:spacing w:val="4"/>
        </w:rPr>
        <w:t xml:space="preserve"> </w:t>
      </w:r>
      <w:r>
        <w:t>primary</w:t>
      </w:r>
      <w:r>
        <w:rPr>
          <w:spacing w:val="5"/>
        </w:rPr>
        <w:t xml:space="preserve"> </w:t>
      </w:r>
      <w:r>
        <w:t>Zeon</w:t>
      </w:r>
      <w:r>
        <w:rPr>
          <w:spacing w:val="5"/>
        </w:rPr>
        <w:t xml:space="preserve"> </w:t>
      </w:r>
      <w:r>
        <w:t>close-combat</w:t>
      </w:r>
      <w:r>
        <w:rPr>
          <w:spacing w:val="4"/>
        </w:rPr>
        <w:t xml:space="preserve"> </w:t>
      </w:r>
      <w:r>
        <w:t>suit.</w:t>
      </w:r>
    </w:p>
    <w:p w:rsidR="00F87A27" w:rsidRDefault="00F87A27">
      <w:pPr>
        <w:spacing w:before="10"/>
        <w:rPr>
          <w:rFonts w:ascii="Garamond" w:eastAsia="Garamond" w:hAnsi="Garamond" w:cs="Garamond"/>
          <w:sz w:val="21"/>
          <w:szCs w:val="21"/>
        </w:rPr>
      </w:pPr>
    </w:p>
    <w:p w:rsidR="00F87A27" w:rsidRDefault="005A02C9">
      <w:pPr>
        <w:pStyle w:val="Heading2"/>
        <w:ind w:left="160"/>
        <w:rPr>
          <w:b w:val="0"/>
          <w:bCs w:val="0"/>
        </w:rPr>
      </w:pPr>
      <w:r>
        <w:t>Ez8</w:t>
      </w:r>
      <w:r>
        <w:rPr>
          <w:spacing w:val="6"/>
        </w:rPr>
        <w:t xml:space="preserve"> </w:t>
      </w:r>
      <w:r>
        <w:t>(G)</w:t>
      </w:r>
      <w:r>
        <w:rPr>
          <w:spacing w:val="6"/>
        </w:rPr>
        <w:t xml:space="preserve"> </w:t>
      </w:r>
      <w:r>
        <w:t>Gundam</w:t>
      </w:r>
    </w:p>
    <w:p w:rsidR="00F87A27" w:rsidRDefault="005A02C9">
      <w:pPr>
        <w:pStyle w:val="Heading4"/>
        <w:tabs>
          <w:tab w:val="left" w:pos="3860"/>
          <w:tab w:val="left" w:pos="4893"/>
        </w:tabs>
        <w:spacing w:line="203" w:lineRule="exact"/>
        <w:ind w:left="146" w:hanging="1"/>
        <w:jc w:val="both"/>
        <w:rPr>
          <w:b w:val="0"/>
          <w:bCs w:val="0"/>
        </w:rPr>
      </w:pPr>
      <w:r>
        <w:rPr>
          <w:b w:val="0"/>
        </w:rPr>
        <w:br w:type="column"/>
      </w:r>
      <w:r>
        <w:rPr>
          <w:spacing w:val="1"/>
        </w:rPr>
        <w:lastRenderedPageBreak/>
        <w:t>Armor</w:t>
      </w:r>
      <w:r>
        <w:rPr>
          <w:spacing w:val="5"/>
        </w:rPr>
        <w:t xml:space="preserve"> </w:t>
      </w:r>
      <w:r>
        <w:rPr>
          <w:spacing w:val="-4"/>
        </w:rPr>
        <w:t>Values</w:t>
      </w:r>
      <w:r>
        <w:t xml:space="preserve">         </w:t>
      </w:r>
      <w:r>
        <w:rPr>
          <w:spacing w:val="24"/>
        </w:rPr>
        <w:t xml:space="preserve"> </w:t>
      </w:r>
      <w:r>
        <w:rPr>
          <w:spacing w:val="-1"/>
        </w:rPr>
        <w:t>Front</w:t>
      </w:r>
      <w:r>
        <w:t xml:space="preserve">         </w:t>
      </w:r>
      <w:r>
        <w:rPr>
          <w:spacing w:val="6"/>
        </w:rPr>
        <w:t xml:space="preserve"> </w:t>
      </w:r>
      <w:r>
        <w:t>Side</w:t>
      </w:r>
      <w:r>
        <w:tab/>
      </w:r>
      <w:r>
        <w:rPr>
          <w:spacing w:val="-1"/>
          <w:w w:val="95"/>
        </w:rPr>
        <w:t>Rear</w:t>
      </w:r>
      <w:r>
        <w:rPr>
          <w:spacing w:val="-1"/>
          <w:w w:val="95"/>
        </w:rPr>
        <w:tab/>
      </w:r>
      <w:r>
        <w:t>PV</w:t>
      </w:r>
    </w:p>
    <w:p w:rsidR="00F87A27" w:rsidRDefault="005A02C9">
      <w:pPr>
        <w:pStyle w:val="BodyText"/>
        <w:tabs>
          <w:tab w:val="left" w:pos="1897"/>
          <w:tab w:val="left" w:pos="2886"/>
          <w:tab w:val="left" w:pos="3963"/>
          <w:tab w:val="right" w:pos="5173"/>
        </w:tabs>
        <w:spacing w:line="223" w:lineRule="exact"/>
        <w:ind w:left="146"/>
        <w:jc w:val="both"/>
      </w:pPr>
      <w:r>
        <w:t>GunCannon</w:t>
      </w:r>
      <w:r>
        <w:tab/>
      </w:r>
      <w:r>
        <w:rPr>
          <w:w w:val="95"/>
        </w:rPr>
        <w:t>12</w:t>
      </w:r>
      <w:r>
        <w:rPr>
          <w:w w:val="95"/>
        </w:rPr>
        <w:tab/>
        <w:t>11</w:t>
      </w:r>
      <w:r>
        <w:rPr>
          <w:w w:val="95"/>
        </w:rPr>
        <w:tab/>
      </w:r>
      <w:r>
        <w:t>10</w:t>
      </w:r>
      <w:r>
        <w:rPr>
          <w:rFonts w:ascii="Times New Roman"/>
        </w:rPr>
        <w:tab/>
      </w:r>
      <w:r>
        <w:t>150</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ind w:left="146"/>
        <w:jc w:val="both"/>
        <w:rPr>
          <w:b w:val="0"/>
          <w:bCs w:val="0"/>
        </w:rPr>
      </w:pPr>
      <w:r>
        <w:t>Rx-77-2</w:t>
      </w:r>
      <w:r>
        <w:rPr>
          <w:spacing w:val="5"/>
        </w:rPr>
        <w:t xml:space="preserve"> </w:t>
      </w:r>
      <w:r>
        <w:t>Guncannon</w:t>
      </w:r>
      <w:r>
        <w:rPr>
          <w:spacing w:val="5"/>
        </w:rPr>
        <w:t xml:space="preserve"> </w:t>
      </w:r>
      <w:r>
        <w:t>Standard</w:t>
      </w:r>
      <w:r>
        <w:rPr>
          <w:spacing w:val="5"/>
        </w:rPr>
        <w:t xml:space="preserve"> </w:t>
      </w:r>
      <w:r>
        <w:t>equipment</w:t>
      </w:r>
      <w:r>
        <w:rPr>
          <w:spacing w:val="5"/>
        </w:rPr>
        <w:t xml:space="preserve"> </w:t>
      </w:r>
      <w:r>
        <w:t>&amp;</w:t>
      </w:r>
      <w:r>
        <w:rPr>
          <w:spacing w:val="5"/>
        </w:rPr>
        <w:t xml:space="preserve"> </w:t>
      </w:r>
      <w:r>
        <w:t>weapon:</w:t>
      </w:r>
    </w:p>
    <w:p w:rsidR="00F87A27" w:rsidRDefault="005A02C9">
      <w:pPr>
        <w:pStyle w:val="BodyText"/>
        <w:spacing w:before="1" w:line="235" w:lineRule="auto"/>
        <w:ind w:left="146"/>
      </w:pPr>
      <w:r>
        <w:t xml:space="preserve">The </w:t>
      </w:r>
      <w:r>
        <w:rPr>
          <w:spacing w:val="15"/>
        </w:rPr>
        <w:t xml:space="preserve"> </w:t>
      </w:r>
      <w:r>
        <w:rPr>
          <w:spacing w:val="-1"/>
        </w:rPr>
        <w:t>Guncannon</w:t>
      </w:r>
      <w:r>
        <w:t xml:space="preserve"> </w:t>
      </w:r>
      <w:r>
        <w:rPr>
          <w:spacing w:val="16"/>
        </w:rPr>
        <w:t xml:space="preserve"> </w:t>
      </w:r>
      <w:r>
        <w:t xml:space="preserve">comes </w:t>
      </w:r>
      <w:r>
        <w:rPr>
          <w:spacing w:val="15"/>
        </w:rPr>
        <w:t xml:space="preserve"> </w:t>
      </w:r>
      <w:r>
        <w:t xml:space="preserve">with </w:t>
      </w:r>
      <w:r>
        <w:rPr>
          <w:spacing w:val="15"/>
        </w:rPr>
        <w:t xml:space="preserve"> </w:t>
      </w:r>
      <w:r>
        <w:t xml:space="preserve">this </w:t>
      </w:r>
      <w:r>
        <w:rPr>
          <w:spacing w:val="15"/>
        </w:rPr>
        <w:t xml:space="preserve"> </w:t>
      </w:r>
      <w:r>
        <w:t xml:space="preserve">equipment </w:t>
      </w:r>
      <w:r>
        <w:rPr>
          <w:spacing w:val="15"/>
        </w:rPr>
        <w:t xml:space="preserve"> </w:t>
      </w:r>
      <w:r>
        <w:t xml:space="preserve">and </w:t>
      </w:r>
      <w:r>
        <w:rPr>
          <w:spacing w:val="16"/>
        </w:rPr>
        <w:t xml:space="preserve"> </w:t>
      </w:r>
      <w:r>
        <w:t xml:space="preserve">weapons </w:t>
      </w:r>
      <w:r>
        <w:rPr>
          <w:spacing w:val="15"/>
        </w:rPr>
        <w:t xml:space="preserve"> </w:t>
      </w:r>
      <w:r>
        <w:t>as</w:t>
      </w:r>
      <w:r>
        <w:rPr>
          <w:spacing w:val="28"/>
        </w:rPr>
        <w:t xml:space="preserve"> </w:t>
      </w:r>
      <w:r>
        <w:t>standard:</w:t>
      </w:r>
      <w:r>
        <w:rPr>
          <w:spacing w:val="5"/>
        </w:rPr>
        <w:t xml:space="preserve"> </w:t>
      </w:r>
      <w:r>
        <w:t>Targeter</w:t>
      </w:r>
      <w:r>
        <w:rPr>
          <w:spacing w:val="4"/>
        </w:rPr>
        <w:t xml:space="preserve"> </w:t>
      </w:r>
      <w:r>
        <w:t>&amp;</w:t>
      </w:r>
      <w:r>
        <w:rPr>
          <w:spacing w:val="5"/>
        </w:rPr>
        <w:t xml:space="preserve"> </w:t>
      </w:r>
      <w:r>
        <w:t>twin-linked</w:t>
      </w:r>
      <w:r>
        <w:rPr>
          <w:spacing w:val="4"/>
        </w:rPr>
        <w:t xml:space="preserve"> </w:t>
      </w:r>
      <w:r>
        <w:t>60mm</w:t>
      </w:r>
      <w:r>
        <w:rPr>
          <w:spacing w:val="4"/>
        </w:rPr>
        <w:t xml:space="preserve"> </w:t>
      </w:r>
      <w:r>
        <w:t>Vulcan</w:t>
      </w:r>
      <w:r>
        <w:rPr>
          <w:spacing w:val="5"/>
        </w:rPr>
        <w:t xml:space="preserve"> </w:t>
      </w:r>
      <w:r>
        <w:t>cannons</w:t>
      </w:r>
    </w:p>
    <w:p w:rsidR="00F87A27" w:rsidRDefault="005A02C9">
      <w:pPr>
        <w:pStyle w:val="BodyText"/>
        <w:spacing w:line="235" w:lineRule="auto"/>
        <w:ind w:left="146"/>
      </w:pPr>
      <w:r>
        <w:t>The RX-77-2 GunCannon must mount either a pair of 240mm cannons (+65pts) or twin-linked spray missile launchers (+50pts)</w:t>
      </w:r>
    </w:p>
    <w:p w:rsidR="00F87A27" w:rsidRDefault="00F87A27">
      <w:pPr>
        <w:spacing w:before="7"/>
        <w:rPr>
          <w:rFonts w:ascii="Garamond" w:eastAsia="Garamond" w:hAnsi="Garamond" w:cs="Garamond"/>
          <w:sz w:val="28"/>
          <w:szCs w:val="28"/>
        </w:rPr>
      </w:pPr>
    </w:p>
    <w:p w:rsidR="00F87A27" w:rsidRDefault="005A02C9">
      <w:pPr>
        <w:spacing w:line="220" w:lineRule="exact"/>
        <w:ind w:left="132" w:right="161" w:firstLine="67"/>
        <w:jc w:val="both"/>
        <w:rPr>
          <w:rFonts w:ascii="Garamond" w:eastAsia="Garamond" w:hAnsi="Garamond" w:cs="Garamond"/>
          <w:sz w:val="20"/>
          <w:szCs w:val="20"/>
        </w:rPr>
      </w:pPr>
      <w:r>
        <w:rPr>
          <w:rFonts w:ascii="Garamond"/>
          <w:b/>
          <w:sz w:val="20"/>
        </w:rPr>
        <w:t>RX-77-2</w:t>
      </w:r>
      <w:r>
        <w:rPr>
          <w:rFonts w:ascii="Garamond"/>
          <w:b/>
          <w:spacing w:val="17"/>
          <w:sz w:val="20"/>
        </w:rPr>
        <w:t xml:space="preserve"> </w:t>
      </w:r>
      <w:r>
        <w:rPr>
          <w:rFonts w:ascii="Garamond"/>
          <w:b/>
          <w:sz w:val="20"/>
        </w:rPr>
        <w:t>Guncannon</w:t>
      </w:r>
      <w:r>
        <w:rPr>
          <w:rFonts w:ascii="Garamond"/>
          <w:b/>
          <w:spacing w:val="17"/>
          <w:sz w:val="20"/>
        </w:rPr>
        <w:t xml:space="preserve"> </w:t>
      </w:r>
      <w:r>
        <w:rPr>
          <w:rFonts w:ascii="Garamond"/>
          <w:b/>
          <w:sz w:val="20"/>
        </w:rPr>
        <w:t>optional</w:t>
      </w:r>
      <w:r>
        <w:rPr>
          <w:rFonts w:ascii="Garamond"/>
          <w:b/>
          <w:spacing w:val="17"/>
          <w:sz w:val="20"/>
        </w:rPr>
        <w:t xml:space="preserve"> </w:t>
      </w:r>
      <w:r>
        <w:rPr>
          <w:rFonts w:ascii="Garamond"/>
          <w:b/>
          <w:sz w:val="20"/>
        </w:rPr>
        <w:t>equipment</w:t>
      </w:r>
      <w:r>
        <w:rPr>
          <w:rFonts w:ascii="Garamond"/>
          <w:b/>
          <w:spacing w:val="17"/>
          <w:sz w:val="20"/>
        </w:rPr>
        <w:t xml:space="preserve"> </w:t>
      </w:r>
      <w:r>
        <w:rPr>
          <w:rFonts w:ascii="Garamond"/>
          <w:b/>
          <w:sz w:val="20"/>
        </w:rPr>
        <w:t>&amp;</w:t>
      </w:r>
      <w:r>
        <w:rPr>
          <w:rFonts w:ascii="Garamond"/>
          <w:b/>
          <w:spacing w:val="17"/>
          <w:sz w:val="20"/>
        </w:rPr>
        <w:t xml:space="preserve"> </w:t>
      </w:r>
      <w:r>
        <w:rPr>
          <w:rFonts w:ascii="Garamond"/>
          <w:b/>
          <w:sz w:val="20"/>
        </w:rPr>
        <w:t>weapon</w:t>
      </w:r>
      <w:r>
        <w:rPr>
          <w:rFonts w:ascii="Garamond"/>
          <w:b/>
          <w:spacing w:val="17"/>
          <w:sz w:val="20"/>
        </w:rPr>
        <w:t xml:space="preserve"> </w:t>
      </w:r>
      <w:r>
        <w:rPr>
          <w:rFonts w:ascii="Garamond"/>
          <w:b/>
          <w:sz w:val="20"/>
        </w:rPr>
        <w:t xml:space="preserve">options: </w:t>
      </w:r>
      <w:r>
        <w:rPr>
          <w:rFonts w:ascii="Garamond"/>
          <w:sz w:val="20"/>
        </w:rPr>
        <w:t>The</w:t>
      </w:r>
      <w:r>
        <w:rPr>
          <w:rFonts w:ascii="Garamond"/>
          <w:spacing w:val="14"/>
          <w:sz w:val="20"/>
        </w:rPr>
        <w:t xml:space="preserve"> </w:t>
      </w:r>
      <w:r>
        <w:rPr>
          <w:rFonts w:ascii="Garamond"/>
          <w:spacing w:val="-1"/>
          <w:sz w:val="20"/>
        </w:rPr>
        <w:t>Guncannon</w:t>
      </w:r>
      <w:r>
        <w:rPr>
          <w:rFonts w:ascii="Garamond"/>
          <w:spacing w:val="14"/>
          <w:sz w:val="20"/>
        </w:rPr>
        <w:t xml:space="preserve"> </w:t>
      </w:r>
      <w:r>
        <w:rPr>
          <w:rFonts w:ascii="Garamond"/>
          <w:sz w:val="20"/>
        </w:rPr>
        <w:t>can</w:t>
      </w:r>
      <w:r>
        <w:rPr>
          <w:rFonts w:ascii="Garamond"/>
          <w:spacing w:val="14"/>
          <w:sz w:val="20"/>
        </w:rPr>
        <w:t xml:space="preserve"> </w:t>
      </w:r>
      <w:r>
        <w:rPr>
          <w:rFonts w:ascii="Garamond"/>
          <w:sz w:val="20"/>
        </w:rPr>
        <w:t>be</w:t>
      </w:r>
      <w:r>
        <w:rPr>
          <w:rFonts w:ascii="Garamond"/>
          <w:spacing w:val="14"/>
          <w:sz w:val="20"/>
        </w:rPr>
        <w:t xml:space="preserve"> </w:t>
      </w:r>
      <w:r>
        <w:rPr>
          <w:rFonts w:ascii="Garamond"/>
          <w:sz w:val="20"/>
        </w:rPr>
        <w:t>equipped</w:t>
      </w:r>
      <w:r>
        <w:rPr>
          <w:rFonts w:ascii="Garamond"/>
          <w:spacing w:val="14"/>
          <w:sz w:val="20"/>
        </w:rPr>
        <w:t xml:space="preserve"> </w:t>
      </w:r>
      <w:r>
        <w:rPr>
          <w:rFonts w:ascii="Garamond"/>
          <w:sz w:val="20"/>
        </w:rPr>
        <w:t>with</w:t>
      </w:r>
      <w:r>
        <w:rPr>
          <w:rFonts w:ascii="Garamond"/>
          <w:spacing w:val="14"/>
          <w:sz w:val="20"/>
        </w:rPr>
        <w:t xml:space="preserve"> </w:t>
      </w:r>
      <w:r>
        <w:rPr>
          <w:rFonts w:ascii="Garamond"/>
          <w:sz w:val="20"/>
        </w:rPr>
        <w:t>the</w:t>
      </w:r>
      <w:r>
        <w:rPr>
          <w:rFonts w:ascii="Garamond"/>
          <w:spacing w:val="14"/>
          <w:sz w:val="20"/>
        </w:rPr>
        <w:t xml:space="preserve"> </w:t>
      </w:r>
      <w:r>
        <w:rPr>
          <w:rFonts w:ascii="Garamond"/>
          <w:sz w:val="20"/>
        </w:rPr>
        <w:t>following</w:t>
      </w:r>
      <w:r>
        <w:rPr>
          <w:rFonts w:ascii="Garamond"/>
          <w:spacing w:val="14"/>
          <w:sz w:val="20"/>
        </w:rPr>
        <w:t xml:space="preserve"> </w:t>
      </w:r>
      <w:r>
        <w:rPr>
          <w:rFonts w:ascii="Garamond"/>
          <w:sz w:val="20"/>
        </w:rPr>
        <w:t>optional</w:t>
      </w:r>
      <w:r>
        <w:rPr>
          <w:rFonts w:ascii="Garamond"/>
          <w:spacing w:val="28"/>
          <w:sz w:val="20"/>
        </w:rPr>
        <w:t xml:space="preserve"> </w:t>
      </w:r>
      <w:r>
        <w:rPr>
          <w:rFonts w:ascii="Garamond"/>
          <w:sz w:val="20"/>
        </w:rPr>
        <w:t>equipment.</w:t>
      </w:r>
      <w:r>
        <w:rPr>
          <w:rFonts w:ascii="Garamond"/>
          <w:spacing w:val="48"/>
          <w:sz w:val="20"/>
        </w:rPr>
        <w:t xml:space="preserve"> </w:t>
      </w:r>
      <w:r>
        <w:rPr>
          <w:rFonts w:ascii="Garamond"/>
          <w:sz w:val="20"/>
        </w:rPr>
        <w:t>Jump</w:t>
      </w:r>
      <w:r>
        <w:rPr>
          <w:rFonts w:ascii="Garamond"/>
          <w:spacing w:val="49"/>
          <w:sz w:val="20"/>
        </w:rPr>
        <w:t xml:space="preserve"> </w:t>
      </w:r>
      <w:r>
        <w:rPr>
          <w:rFonts w:ascii="Garamond"/>
          <w:sz w:val="20"/>
        </w:rPr>
        <w:t>Pack</w:t>
      </w:r>
      <w:r>
        <w:rPr>
          <w:rFonts w:ascii="Garamond"/>
          <w:spacing w:val="48"/>
          <w:sz w:val="20"/>
        </w:rPr>
        <w:t xml:space="preserve"> </w:t>
      </w:r>
      <w:r>
        <w:rPr>
          <w:rFonts w:ascii="Garamond"/>
          <w:sz w:val="20"/>
        </w:rPr>
        <w:t>(25pts),</w:t>
      </w:r>
      <w:r>
        <w:rPr>
          <w:rFonts w:ascii="Garamond"/>
          <w:spacing w:val="48"/>
          <w:sz w:val="20"/>
        </w:rPr>
        <w:t xml:space="preserve"> </w:t>
      </w:r>
      <w:r>
        <w:rPr>
          <w:rFonts w:ascii="Garamond"/>
          <w:sz w:val="20"/>
        </w:rPr>
        <w:t>Beam</w:t>
      </w:r>
      <w:r>
        <w:rPr>
          <w:rFonts w:ascii="Garamond"/>
          <w:spacing w:val="48"/>
          <w:sz w:val="20"/>
        </w:rPr>
        <w:t xml:space="preserve"> </w:t>
      </w:r>
      <w:r>
        <w:rPr>
          <w:rFonts w:ascii="Garamond"/>
          <w:sz w:val="20"/>
        </w:rPr>
        <w:t>Rifle</w:t>
      </w:r>
      <w:r>
        <w:rPr>
          <w:rFonts w:ascii="Garamond"/>
          <w:spacing w:val="48"/>
          <w:sz w:val="20"/>
        </w:rPr>
        <w:t xml:space="preserve"> </w:t>
      </w:r>
      <w:r>
        <w:rPr>
          <w:rFonts w:ascii="Garamond"/>
          <w:sz w:val="20"/>
        </w:rPr>
        <w:t>(+40pts)</w:t>
      </w:r>
      <w:r>
        <w:rPr>
          <w:rFonts w:ascii="Garamond"/>
          <w:spacing w:val="48"/>
          <w:sz w:val="20"/>
        </w:rPr>
        <w:t xml:space="preserve"> </w:t>
      </w:r>
      <w:r>
        <w:rPr>
          <w:rFonts w:ascii="Garamond"/>
          <w:sz w:val="20"/>
        </w:rPr>
        <w:t>or</w:t>
      </w:r>
      <w:r>
        <w:rPr>
          <w:rFonts w:ascii="Garamond"/>
          <w:spacing w:val="49"/>
          <w:sz w:val="20"/>
        </w:rPr>
        <w:t xml:space="preserve"> </w:t>
      </w:r>
      <w:r>
        <w:rPr>
          <w:rFonts w:ascii="Garamond"/>
          <w:sz w:val="20"/>
        </w:rPr>
        <w:t>100mm Machine-gun</w:t>
      </w:r>
      <w:r>
        <w:rPr>
          <w:rFonts w:ascii="Garamond"/>
          <w:spacing w:val="4"/>
          <w:sz w:val="20"/>
        </w:rPr>
        <w:t xml:space="preserve"> </w:t>
      </w:r>
      <w:r>
        <w:rPr>
          <w:rFonts w:ascii="Garamond"/>
          <w:sz w:val="20"/>
        </w:rPr>
        <w:t>(+35pts</w:t>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5A02C9">
      <w:pPr>
        <w:pStyle w:val="Heading2"/>
        <w:spacing w:before="137"/>
        <w:ind w:left="159"/>
        <w:jc w:val="both"/>
        <w:rPr>
          <w:b w:val="0"/>
          <w:bCs w:val="0"/>
        </w:rPr>
      </w:pPr>
      <w:r>
        <w:t>RX-75</w:t>
      </w:r>
      <w:r>
        <w:rPr>
          <w:spacing w:val="5"/>
        </w:rPr>
        <w:t xml:space="preserve"> </w:t>
      </w:r>
      <w:r>
        <w:t>Production</w:t>
      </w:r>
      <w:r>
        <w:rPr>
          <w:spacing w:val="6"/>
        </w:rPr>
        <w:t xml:space="preserve"> </w:t>
      </w:r>
      <w:r>
        <w:t>Guntank</w:t>
      </w:r>
    </w:p>
    <w:p w:rsidR="00F87A27" w:rsidRDefault="00F87A27">
      <w:pPr>
        <w:jc w:val="both"/>
        <w:sectPr w:rsidR="00F87A27">
          <w:type w:val="continuous"/>
          <w:pgSz w:w="12240" w:h="15840"/>
          <w:pgMar w:top="700" w:right="580" w:bottom="280" w:left="580" w:header="720" w:footer="720" w:gutter="0"/>
          <w:cols w:num="2" w:space="720" w:equalWidth="0">
            <w:col w:w="5474" w:space="40"/>
            <w:col w:w="5566"/>
          </w:cols>
        </w:sectPr>
      </w:pPr>
    </w:p>
    <w:p w:rsidR="00F87A27" w:rsidRDefault="00F87A27">
      <w:pPr>
        <w:spacing w:before="10"/>
        <w:rPr>
          <w:rFonts w:ascii="Garamond" w:eastAsia="Garamond" w:hAnsi="Garamond" w:cs="Garamond"/>
          <w:b/>
          <w:bCs/>
          <w:sz w:val="2"/>
          <w:szCs w:val="2"/>
        </w:rPr>
      </w:pPr>
    </w:p>
    <w:tbl>
      <w:tblPr>
        <w:tblW w:w="0" w:type="auto"/>
        <w:tblInd w:w="104" w:type="dxa"/>
        <w:tblLayout w:type="fixed"/>
        <w:tblCellMar>
          <w:left w:w="0" w:type="dxa"/>
          <w:right w:w="0" w:type="dxa"/>
        </w:tblCellMar>
        <w:tblLook w:val="01E0"/>
      </w:tblPr>
      <w:tblGrid>
        <w:gridCol w:w="1341"/>
        <w:gridCol w:w="1079"/>
        <w:gridCol w:w="728"/>
        <w:gridCol w:w="371"/>
        <w:gridCol w:w="1029"/>
        <w:gridCol w:w="591"/>
      </w:tblGrid>
      <w:tr w:rsidR="00F87A27">
        <w:trPr>
          <w:trHeight w:hRule="exact" w:val="194"/>
        </w:trPr>
        <w:tc>
          <w:tcPr>
            <w:tcW w:w="1341" w:type="dxa"/>
            <w:tcBorders>
              <w:top w:val="nil"/>
              <w:left w:val="nil"/>
              <w:bottom w:val="nil"/>
              <w:right w:val="nil"/>
            </w:tcBorders>
          </w:tcPr>
          <w:p w:rsidR="00F87A27" w:rsidRDefault="00F87A27"/>
        </w:tc>
        <w:tc>
          <w:tcPr>
            <w:tcW w:w="1079" w:type="dxa"/>
            <w:tcBorders>
              <w:top w:val="nil"/>
              <w:left w:val="nil"/>
              <w:bottom w:val="nil"/>
              <w:right w:val="nil"/>
            </w:tcBorders>
          </w:tcPr>
          <w:p w:rsidR="00F87A27" w:rsidRDefault="005A02C9">
            <w:pPr>
              <w:pStyle w:val="TableParagraph"/>
              <w:spacing w:line="190" w:lineRule="exact"/>
              <w:ind w:left="130"/>
              <w:rPr>
                <w:rFonts w:ascii="Garamond" w:eastAsia="Garamond" w:hAnsi="Garamond" w:cs="Garamond"/>
                <w:sz w:val="20"/>
                <w:szCs w:val="20"/>
              </w:rPr>
            </w:pPr>
            <w:r>
              <w:rPr>
                <w:rFonts w:ascii="Garamond"/>
                <w:b/>
                <w:sz w:val="20"/>
              </w:rPr>
              <w:t xml:space="preserve">WS </w:t>
            </w:r>
            <w:r>
              <w:rPr>
                <w:rFonts w:ascii="Garamond"/>
                <w:b/>
                <w:spacing w:val="33"/>
                <w:sz w:val="20"/>
              </w:rPr>
              <w:t xml:space="preserve"> </w:t>
            </w:r>
            <w:r>
              <w:rPr>
                <w:rFonts w:ascii="Garamond"/>
                <w:b/>
                <w:sz w:val="20"/>
              </w:rPr>
              <w:t xml:space="preserve">BS </w:t>
            </w:r>
            <w:r>
              <w:rPr>
                <w:rFonts w:ascii="Garamond"/>
                <w:b/>
                <w:spacing w:val="3"/>
                <w:sz w:val="20"/>
              </w:rPr>
              <w:t xml:space="preserve"> </w:t>
            </w:r>
            <w:r>
              <w:rPr>
                <w:rFonts w:ascii="Garamond"/>
                <w:b/>
                <w:sz w:val="20"/>
              </w:rPr>
              <w:t>S</w:t>
            </w:r>
          </w:p>
        </w:tc>
        <w:tc>
          <w:tcPr>
            <w:tcW w:w="728" w:type="dxa"/>
            <w:tcBorders>
              <w:top w:val="nil"/>
              <w:left w:val="nil"/>
              <w:bottom w:val="nil"/>
              <w:right w:val="nil"/>
            </w:tcBorders>
          </w:tcPr>
          <w:p w:rsidR="00F87A27" w:rsidRDefault="005A02C9">
            <w:pPr>
              <w:pStyle w:val="TableParagraph"/>
              <w:spacing w:line="190" w:lineRule="exact"/>
              <w:ind w:left="90"/>
              <w:rPr>
                <w:rFonts w:ascii="Garamond" w:eastAsia="Garamond" w:hAnsi="Garamond" w:cs="Garamond"/>
                <w:sz w:val="20"/>
                <w:szCs w:val="20"/>
              </w:rPr>
            </w:pPr>
            <w:r>
              <w:rPr>
                <w:rFonts w:ascii="Garamond"/>
                <w:b/>
                <w:sz w:val="20"/>
              </w:rPr>
              <w:t xml:space="preserve">W  </w:t>
            </w:r>
            <w:r>
              <w:rPr>
                <w:rFonts w:ascii="Garamond"/>
                <w:b/>
                <w:spacing w:val="47"/>
                <w:sz w:val="20"/>
              </w:rPr>
              <w:t xml:space="preserve"> </w:t>
            </w:r>
            <w:r>
              <w:rPr>
                <w:rFonts w:ascii="Garamond"/>
                <w:b/>
                <w:sz w:val="20"/>
              </w:rPr>
              <w:t>I</w:t>
            </w:r>
          </w:p>
        </w:tc>
        <w:tc>
          <w:tcPr>
            <w:tcW w:w="371" w:type="dxa"/>
            <w:tcBorders>
              <w:top w:val="nil"/>
              <w:left w:val="nil"/>
              <w:bottom w:val="nil"/>
              <w:right w:val="nil"/>
            </w:tcBorders>
          </w:tcPr>
          <w:p w:rsidR="00F87A27" w:rsidRDefault="005A02C9">
            <w:pPr>
              <w:pStyle w:val="TableParagraph"/>
              <w:spacing w:line="190" w:lineRule="exact"/>
              <w:ind w:left="106"/>
              <w:rPr>
                <w:rFonts w:ascii="Garamond" w:eastAsia="Garamond" w:hAnsi="Garamond" w:cs="Garamond"/>
                <w:sz w:val="20"/>
                <w:szCs w:val="20"/>
              </w:rPr>
            </w:pPr>
            <w:r>
              <w:rPr>
                <w:rFonts w:ascii="Garamond"/>
                <w:b/>
                <w:sz w:val="20"/>
              </w:rPr>
              <w:t>A</w:t>
            </w:r>
          </w:p>
        </w:tc>
        <w:tc>
          <w:tcPr>
            <w:tcW w:w="1029" w:type="dxa"/>
            <w:tcBorders>
              <w:top w:val="nil"/>
              <w:left w:val="nil"/>
              <w:bottom w:val="nil"/>
              <w:right w:val="nil"/>
            </w:tcBorders>
          </w:tcPr>
          <w:p w:rsidR="00F87A27" w:rsidRDefault="005A02C9">
            <w:pPr>
              <w:pStyle w:val="TableParagraph"/>
              <w:spacing w:line="190" w:lineRule="exact"/>
              <w:ind w:left="66"/>
              <w:rPr>
                <w:rFonts w:ascii="Garamond" w:eastAsia="Garamond" w:hAnsi="Garamond" w:cs="Garamond"/>
                <w:sz w:val="20"/>
                <w:szCs w:val="20"/>
              </w:rPr>
            </w:pPr>
            <w:r>
              <w:rPr>
                <w:rFonts w:ascii="Garamond"/>
                <w:b/>
                <w:sz w:val="20"/>
              </w:rPr>
              <w:t xml:space="preserve">PS  </w:t>
            </w:r>
            <w:r>
              <w:rPr>
                <w:rFonts w:ascii="Garamond"/>
                <w:b/>
                <w:spacing w:val="50"/>
                <w:sz w:val="20"/>
              </w:rPr>
              <w:t xml:space="preserve"> </w:t>
            </w:r>
            <w:r>
              <w:rPr>
                <w:rFonts w:ascii="Garamond"/>
                <w:b/>
                <w:sz w:val="20"/>
              </w:rPr>
              <w:t>LD</w:t>
            </w:r>
          </w:p>
        </w:tc>
        <w:tc>
          <w:tcPr>
            <w:tcW w:w="591" w:type="dxa"/>
            <w:vMerge w:val="restart"/>
            <w:tcBorders>
              <w:top w:val="nil"/>
              <w:left w:val="nil"/>
              <w:right w:val="nil"/>
            </w:tcBorders>
          </w:tcPr>
          <w:p w:rsidR="00F87A27" w:rsidRDefault="00F87A27"/>
        </w:tc>
      </w:tr>
      <w:tr w:rsidR="00F87A27">
        <w:trPr>
          <w:trHeight w:hRule="exact" w:val="220"/>
        </w:trPr>
        <w:tc>
          <w:tcPr>
            <w:tcW w:w="1341" w:type="dxa"/>
            <w:tcBorders>
              <w:top w:val="nil"/>
              <w:left w:val="nil"/>
              <w:bottom w:val="nil"/>
              <w:right w:val="nil"/>
            </w:tcBorders>
          </w:tcPr>
          <w:p w:rsidR="00F87A27" w:rsidRDefault="005A02C9">
            <w:pPr>
              <w:pStyle w:val="TableParagraph"/>
              <w:spacing w:line="216" w:lineRule="exact"/>
              <w:ind w:left="55"/>
              <w:rPr>
                <w:rFonts w:ascii="Garamond" w:eastAsia="Garamond" w:hAnsi="Garamond" w:cs="Garamond"/>
                <w:sz w:val="20"/>
                <w:szCs w:val="20"/>
              </w:rPr>
            </w:pPr>
            <w:r>
              <w:rPr>
                <w:rFonts w:ascii="Garamond"/>
                <w:sz w:val="20"/>
              </w:rPr>
              <w:t>Pilot</w:t>
            </w:r>
            <w:r>
              <w:rPr>
                <w:rFonts w:ascii="Garamond"/>
                <w:spacing w:val="4"/>
                <w:sz w:val="20"/>
              </w:rPr>
              <w:t xml:space="preserve"> </w:t>
            </w:r>
            <w:r>
              <w:rPr>
                <w:rFonts w:ascii="Garamond"/>
                <w:sz w:val="20"/>
              </w:rPr>
              <w:t>Bonus</w:t>
            </w:r>
          </w:p>
        </w:tc>
        <w:tc>
          <w:tcPr>
            <w:tcW w:w="1079" w:type="dxa"/>
            <w:tcBorders>
              <w:top w:val="nil"/>
              <w:left w:val="nil"/>
              <w:bottom w:val="nil"/>
              <w:right w:val="nil"/>
            </w:tcBorders>
          </w:tcPr>
          <w:p w:rsidR="00F87A27" w:rsidRDefault="005A02C9">
            <w:pPr>
              <w:pStyle w:val="TableParagraph"/>
              <w:tabs>
                <w:tab w:val="left" w:pos="558"/>
              </w:tabs>
              <w:spacing w:line="216" w:lineRule="exact"/>
              <w:ind w:left="226"/>
              <w:rPr>
                <w:rFonts w:ascii="Garamond" w:eastAsia="Garamond" w:hAnsi="Garamond" w:cs="Garamond"/>
                <w:sz w:val="20"/>
                <w:szCs w:val="20"/>
              </w:rPr>
            </w:pPr>
            <w:r>
              <w:rPr>
                <w:rFonts w:ascii="Garamond"/>
                <w:sz w:val="20"/>
              </w:rPr>
              <w:t>-</w:t>
            </w:r>
            <w:r>
              <w:rPr>
                <w:rFonts w:ascii="Garamond"/>
                <w:sz w:val="20"/>
              </w:rPr>
              <w:tab/>
              <w:t>+1</w:t>
            </w:r>
            <w:r>
              <w:rPr>
                <w:rFonts w:ascii="Garamond"/>
                <w:spacing w:val="49"/>
                <w:sz w:val="20"/>
              </w:rPr>
              <w:t xml:space="preserve"> </w:t>
            </w:r>
            <w:r>
              <w:rPr>
                <w:rFonts w:ascii="Garamond"/>
                <w:sz w:val="20"/>
              </w:rPr>
              <w:t>6</w:t>
            </w:r>
          </w:p>
        </w:tc>
        <w:tc>
          <w:tcPr>
            <w:tcW w:w="728" w:type="dxa"/>
            <w:tcBorders>
              <w:top w:val="nil"/>
              <w:left w:val="nil"/>
              <w:bottom w:val="nil"/>
              <w:right w:val="nil"/>
            </w:tcBorders>
          </w:tcPr>
          <w:p w:rsidR="00F87A27" w:rsidRDefault="005A02C9">
            <w:pPr>
              <w:pStyle w:val="TableParagraph"/>
              <w:spacing w:line="216" w:lineRule="exact"/>
              <w:ind w:left="149"/>
              <w:rPr>
                <w:rFonts w:ascii="Garamond" w:eastAsia="Garamond" w:hAnsi="Garamond" w:cs="Garamond"/>
                <w:sz w:val="20"/>
                <w:szCs w:val="20"/>
              </w:rPr>
            </w:pPr>
            <w:r>
              <w:rPr>
                <w:rFonts w:ascii="Garamond"/>
                <w:sz w:val="20"/>
              </w:rPr>
              <w:t xml:space="preserve">-  </w:t>
            </w:r>
            <w:r>
              <w:rPr>
                <w:rFonts w:ascii="Garamond"/>
                <w:spacing w:val="31"/>
                <w:sz w:val="20"/>
              </w:rPr>
              <w:t xml:space="preserve"> </w:t>
            </w:r>
            <w:r>
              <w:rPr>
                <w:rFonts w:ascii="Garamond"/>
                <w:sz w:val="20"/>
              </w:rPr>
              <w:t>+1</w:t>
            </w:r>
          </w:p>
        </w:tc>
        <w:tc>
          <w:tcPr>
            <w:tcW w:w="371" w:type="dxa"/>
            <w:tcBorders>
              <w:top w:val="nil"/>
              <w:left w:val="nil"/>
              <w:bottom w:val="nil"/>
              <w:right w:val="nil"/>
            </w:tcBorders>
          </w:tcPr>
          <w:p w:rsidR="00F87A27" w:rsidRDefault="005A02C9">
            <w:pPr>
              <w:pStyle w:val="TableParagraph"/>
              <w:spacing w:line="216" w:lineRule="exact"/>
              <w:ind w:left="76"/>
              <w:rPr>
                <w:rFonts w:ascii="Garamond" w:eastAsia="Garamond" w:hAnsi="Garamond" w:cs="Garamond"/>
                <w:sz w:val="20"/>
                <w:szCs w:val="20"/>
              </w:rPr>
            </w:pPr>
            <w:r>
              <w:rPr>
                <w:rFonts w:ascii="Garamond"/>
                <w:sz w:val="20"/>
              </w:rPr>
              <w:t>+1</w:t>
            </w:r>
          </w:p>
        </w:tc>
        <w:tc>
          <w:tcPr>
            <w:tcW w:w="1029" w:type="dxa"/>
            <w:tcBorders>
              <w:top w:val="nil"/>
              <w:left w:val="nil"/>
              <w:bottom w:val="nil"/>
              <w:right w:val="nil"/>
            </w:tcBorders>
          </w:tcPr>
          <w:p w:rsidR="00F87A27" w:rsidRDefault="005A02C9">
            <w:pPr>
              <w:pStyle w:val="TableParagraph"/>
              <w:tabs>
                <w:tab w:val="left" w:pos="581"/>
              </w:tabs>
              <w:spacing w:line="216" w:lineRule="exact"/>
              <w:ind w:left="128"/>
              <w:rPr>
                <w:rFonts w:ascii="Garamond" w:eastAsia="Garamond" w:hAnsi="Garamond" w:cs="Garamond"/>
                <w:sz w:val="20"/>
                <w:szCs w:val="20"/>
              </w:rPr>
            </w:pPr>
            <w:r>
              <w:rPr>
                <w:rFonts w:ascii="Garamond"/>
                <w:sz w:val="20"/>
              </w:rPr>
              <w:t>-</w:t>
            </w:r>
            <w:r>
              <w:rPr>
                <w:rFonts w:ascii="Garamond"/>
                <w:sz w:val="20"/>
              </w:rPr>
              <w:tab/>
              <w:t>-</w:t>
            </w:r>
          </w:p>
        </w:tc>
        <w:tc>
          <w:tcPr>
            <w:tcW w:w="591" w:type="dxa"/>
            <w:vMerge/>
            <w:tcBorders>
              <w:left w:val="nil"/>
              <w:bottom w:val="nil"/>
              <w:right w:val="nil"/>
            </w:tcBorders>
          </w:tcPr>
          <w:p w:rsidR="00F87A27" w:rsidRDefault="00F87A27"/>
        </w:tc>
      </w:tr>
      <w:tr w:rsidR="00F87A27">
        <w:trPr>
          <w:trHeight w:hRule="exact" w:val="220"/>
        </w:trPr>
        <w:tc>
          <w:tcPr>
            <w:tcW w:w="1341" w:type="dxa"/>
            <w:tcBorders>
              <w:top w:val="nil"/>
              <w:left w:val="nil"/>
              <w:bottom w:val="nil"/>
              <w:right w:val="nil"/>
            </w:tcBorders>
          </w:tcPr>
          <w:p w:rsidR="00F87A27" w:rsidRDefault="005A02C9">
            <w:pPr>
              <w:pStyle w:val="TableParagraph"/>
              <w:spacing w:line="216" w:lineRule="exact"/>
              <w:ind w:left="55"/>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p>
        </w:tc>
        <w:tc>
          <w:tcPr>
            <w:tcW w:w="1079" w:type="dxa"/>
            <w:tcBorders>
              <w:top w:val="nil"/>
              <w:left w:val="nil"/>
              <w:bottom w:val="nil"/>
              <w:right w:val="nil"/>
            </w:tcBorders>
          </w:tcPr>
          <w:p w:rsidR="00F87A27" w:rsidRDefault="005A02C9">
            <w:pPr>
              <w:pStyle w:val="TableParagraph"/>
              <w:spacing w:line="216" w:lineRule="exact"/>
              <w:ind w:left="394"/>
              <w:rPr>
                <w:rFonts w:ascii="Garamond" w:eastAsia="Garamond" w:hAnsi="Garamond" w:cs="Garamond"/>
                <w:sz w:val="20"/>
                <w:szCs w:val="20"/>
              </w:rPr>
            </w:pPr>
            <w:r>
              <w:rPr>
                <w:rFonts w:ascii="Garamond"/>
                <w:b/>
                <w:spacing w:val="-1"/>
                <w:sz w:val="20"/>
              </w:rPr>
              <w:t>Front</w:t>
            </w:r>
          </w:p>
        </w:tc>
        <w:tc>
          <w:tcPr>
            <w:tcW w:w="728" w:type="dxa"/>
            <w:tcBorders>
              <w:top w:val="nil"/>
              <w:left w:val="nil"/>
              <w:bottom w:val="nil"/>
              <w:right w:val="nil"/>
            </w:tcBorders>
          </w:tcPr>
          <w:p w:rsidR="00F87A27" w:rsidRDefault="005A02C9">
            <w:pPr>
              <w:pStyle w:val="TableParagraph"/>
              <w:spacing w:line="216" w:lineRule="exact"/>
              <w:ind w:left="289"/>
              <w:rPr>
                <w:rFonts w:ascii="Garamond" w:eastAsia="Garamond" w:hAnsi="Garamond" w:cs="Garamond"/>
                <w:sz w:val="20"/>
                <w:szCs w:val="20"/>
              </w:rPr>
            </w:pPr>
            <w:r>
              <w:rPr>
                <w:rFonts w:ascii="Garamond"/>
                <w:b/>
                <w:sz w:val="20"/>
              </w:rPr>
              <w:t>Side</w:t>
            </w:r>
          </w:p>
        </w:tc>
        <w:tc>
          <w:tcPr>
            <w:tcW w:w="371" w:type="dxa"/>
            <w:tcBorders>
              <w:top w:val="nil"/>
              <w:left w:val="nil"/>
              <w:bottom w:val="nil"/>
              <w:right w:val="nil"/>
            </w:tcBorders>
          </w:tcPr>
          <w:p w:rsidR="00F87A27" w:rsidRDefault="00F87A27"/>
        </w:tc>
        <w:tc>
          <w:tcPr>
            <w:tcW w:w="1029" w:type="dxa"/>
            <w:tcBorders>
              <w:top w:val="nil"/>
              <w:left w:val="nil"/>
              <w:bottom w:val="nil"/>
              <w:right w:val="nil"/>
            </w:tcBorders>
          </w:tcPr>
          <w:p w:rsidR="00F87A27" w:rsidRDefault="005A02C9">
            <w:pPr>
              <w:pStyle w:val="TableParagraph"/>
              <w:spacing w:line="216" w:lineRule="exact"/>
              <w:ind w:left="250"/>
              <w:rPr>
                <w:rFonts w:ascii="Garamond" w:eastAsia="Garamond" w:hAnsi="Garamond" w:cs="Garamond"/>
                <w:sz w:val="20"/>
                <w:szCs w:val="20"/>
              </w:rPr>
            </w:pPr>
            <w:r>
              <w:rPr>
                <w:rFonts w:ascii="Garamond"/>
                <w:b/>
                <w:spacing w:val="-1"/>
                <w:sz w:val="20"/>
              </w:rPr>
              <w:t>Rear</w:t>
            </w:r>
          </w:p>
        </w:tc>
        <w:tc>
          <w:tcPr>
            <w:tcW w:w="591" w:type="dxa"/>
            <w:tcBorders>
              <w:top w:val="nil"/>
              <w:left w:val="nil"/>
              <w:bottom w:val="nil"/>
              <w:right w:val="nil"/>
            </w:tcBorders>
          </w:tcPr>
          <w:p w:rsidR="00F87A27" w:rsidRDefault="005A02C9">
            <w:pPr>
              <w:pStyle w:val="TableParagraph"/>
              <w:spacing w:line="216" w:lineRule="exact"/>
              <w:ind w:left="255"/>
              <w:rPr>
                <w:rFonts w:ascii="Garamond" w:eastAsia="Garamond" w:hAnsi="Garamond" w:cs="Garamond"/>
                <w:sz w:val="20"/>
                <w:szCs w:val="20"/>
              </w:rPr>
            </w:pPr>
            <w:r>
              <w:rPr>
                <w:rFonts w:ascii="Garamond"/>
                <w:b/>
                <w:sz w:val="20"/>
              </w:rPr>
              <w:t>PV</w:t>
            </w:r>
          </w:p>
        </w:tc>
      </w:tr>
      <w:tr w:rsidR="00F87A27">
        <w:trPr>
          <w:trHeight w:hRule="exact" w:val="310"/>
        </w:trPr>
        <w:tc>
          <w:tcPr>
            <w:tcW w:w="1341" w:type="dxa"/>
            <w:tcBorders>
              <w:top w:val="nil"/>
              <w:left w:val="nil"/>
              <w:bottom w:val="nil"/>
              <w:right w:val="nil"/>
            </w:tcBorders>
          </w:tcPr>
          <w:p w:rsidR="00F87A27" w:rsidRDefault="005A02C9">
            <w:pPr>
              <w:pStyle w:val="TableParagraph"/>
              <w:spacing w:line="216" w:lineRule="exact"/>
              <w:ind w:left="55"/>
              <w:rPr>
                <w:rFonts w:ascii="Garamond" w:eastAsia="Garamond" w:hAnsi="Garamond" w:cs="Garamond"/>
                <w:sz w:val="20"/>
                <w:szCs w:val="20"/>
              </w:rPr>
            </w:pPr>
            <w:r>
              <w:rPr>
                <w:rFonts w:ascii="Garamond"/>
                <w:sz w:val="20"/>
              </w:rPr>
              <w:t>Ez8</w:t>
            </w:r>
            <w:r>
              <w:rPr>
                <w:rFonts w:ascii="Garamond"/>
                <w:spacing w:val="5"/>
                <w:sz w:val="20"/>
              </w:rPr>
              <w:t xml:space="preserve"> </w:t>
            </w:r>
            <w:r>
              <w:rPr>
                <w:rFonts w:ascii="Garamond"/>
                <w:sz w:val="20"/>
              </w:rPr>
              <w:t>(G)</w:t>
            </w:r>
          </w:p>
        </w:tc>
        <w:tc>
          <w:tcPr>
            <w:tcW w:w="1079" w:type="dxa"/>
            <w:tcBorders>
              <w:top w:val="nil"/>
              <w:left w:val="nil"/>
              <w:bottom w:val="nil"/>
              <w:right w:val="nil"/>
            </w:tcBorders>
          </w:tcPr>
          <w:p w:rsidR="00F87A27" w:rsidRDefault="005A02C9">
            <w:pPr>
              <w:pStyle w:val="TableParagraph"/>
              <w:spacing w:line="216" w:lineRule="exact"/>
              <w:ind w:left="40"/>
              <w:jc w:val="center"/>
              <w:rPr>
                <w:rFonts w:ascii="Garamond" w:eastAsia="Garamond" w:hAnsi="Garamond" w:cs="Garamond"/>
                <w:sz w:val="20"/>
                <w:szCs w:val="20"/>
              </w:rPr>
            </w:pPr>
            <w:r>
              <w:rPr>
                <w:rFonts w:ascii="Garamond"/>
                <w:sz w:val="20"/>
              </w:rPr>
              <w:t>13</w:t>
            </w:r>
          </w:p>
        </w:tc>
        <w:tc>
          <w:tcPr>
            <w:tcW w:w="728" w:type="dxa"/>
            <w:tcBorders>
              <w:top w:val="nil"/>
              <w:left w:val="nil"/>
              <w:bottom w:val="nil"/>
              <w:right w:val="nil"/>
            </w:tcBorders>
          </w:tcPr>
          <w:p w:rsidR="00F87A27" w:rsidRDefault="005A02C9">
            <w:pPr>
              <w:pStyle w:val="TableParagraph"/>
              <w:spacing w:line="216" w:lineRule="exact"/>
              <w:ind w:left="376"/>
              <w:rPr>
                <w:rFonts w:ascii="Garamond" w:eastAsia="Garamond" w:hAnsi="Garamond" w:cs="Garamond"/>
                <w:sz w:val="20"/>
                <w:szCs w:val="20"/>
              </w:rPr>
            </w:pPr>
            <w:r>
              <w:rPr>
                <w:rFonts w:ascii="Garamond"/>
                <w:sz w:val="20"/>
              </w:rPr>
              <w:t>12</w:t>
            </w:r>
          </w:p>
        </w:tc>
        <w:tc>
          <w:tcPr>
            <w:tcW w:w="371" w:type="dxa"/>
            <w:tcBorders>
              <w:top w:val="nil"/>
              <w:left w:val="nil"/>
              <w:bottom w:val="nil"/>
              <w:right w:val="nil"/>
            </w:tcBorders>
          </w:tcPr>
          <w:p w:rsidR="00F87A27" w:rsidRDefault="00F87A27"/>
        </w:tc>
        <w:tc>
          <w:tcPr>
            <w:tcW w:w="1029" w:type="dxa"/>
            <w:tcBorders>
              <w:top w:val="nil"/>
              <w:left w:val="nil"/>
              <w:bottom w:val="nil"/>
              <w:right w:val="nil"/>
            </w:tcBorders>
          </w:tcPr>
          <w:p w:rsidR="00F87A27" w:rsidRDefault="005A02C9">
            <w:pPr>
              <w:pStyle w:val="TableParagraph"/>
              <w:spacing w:line="216" w:lineRule="exact"/>
              <w:ind w:right="129"/>
              <w:jc w:val="center"/>
              <w:rPr>
                <w:rFonts w:ascii="Garamond" w:eastAsia="Garamond" w:hAnsi="Garamond" w:cs="Garamond"/>
                <w:sz w:val="20"/>
                <w:szCs w:val="20"/>
              </w:rPr>
            </w:pPr>
            <w:r>
              <w:rPr>
                <w:rFonts w:ascii="Garamond"/>
                <w:sz w:val="20"/>
              </w:rPr>
              <w:t>10</w:t>
            </w:r>
          </w:p>
        </w:tc>
        <w:tc>
          <w:tcPr>
            <w:tcW w:w="591" w:type="dxa"/>
            <w:tcBorders>
              <w:top w:val="nil"/>
              <w:left w:val="nil"/>
              <w:bottom w:val="nil"/>
              <w:right w:val="nil"/>
            </w:tcBorders>
          </w:tcPr>
          <w:p w:rsidR="00F87A27" w:rsidRDefault="005A02C9">
            <w:pPr>
              <w:pStyle w:val="TableParagraph"/>
              <w:spacing w:line="216" w:lineRule="exact"/>
              <w:ind w:left="254"/>
              <w:rPr>
                <w:rFonts w:ascii="Garamond" w:eastAsia="Garamond" w:hAnsi="Garamond" w:cs="Garamond"/>
                <w:sz w:val="20"/>
                <w:szCs w:val="20"/>
              </w:rPr>
            </w:pPr>
            <w:r>
              <w:rPr>
                <w:rFonts w:ascii="Garamond"/>
                <w:sz w:val="20"/>
              </w:rPr>
              <w:t>160</w:t>
            </w:r>
          </w:p>
        </w:tc>
      </w:tr>
    </w:tbl>
    <w:p w:rsidR="00F87A27" w:rsidRDefault="00E86CF6">
      <w:pPr>
        <w:pStyle w:val="Heading4"/>
        <w:spacing w:before="121" w:line="223" w:lineRule="exact"/>
        <w:ind w:left="159"/>
        <w:jc w:val="both"/>
        <w:rPr>
          <w:b w:val="0"/>
          <w:bCs w:val="0"/>
        </w:rPr>
      </w:pPr>
      <w:r w:rsidRPr="00E86CF6">
        <w:pict>
          <v:group id="_x0000_s1389" style="position:absolute;left:0;text-align:left;margin-left:313.35pt;margin-top:-72.9pt;width:263.85pt;height:205.25pt;z-index:251638272;mso-position-horizontal-relative:page;mso-position-vertical-relative:text" coordorigin="6268,-1459" coordsize="5277,4105">
            <v:group id="_x0000_s1393" style="position:absolute;left:6286;top:-1440;width:5240;height:4068" coordorigin="6286,-1440" coordsize="5240,4068">
              <v:shape id="_x0000_s1394" style="position:absolute;left:6286;top:-1440;width:5240;height:4068" coordorigin="6286,-1440" coordsize="5240,4068" path="m6286,-1440r5240,l11526,2627r-5240,l6286,-1440xe" filled="f" strokeweight=".64636mm">
                <v:path arrowok="t"/>
              </v:shape>
            </v:group>
            <v:group id="_x0000_s1390" style="position:absolute;left:6326;top:-1378;width:5134;height:3959" coordorigin="6326,-1378" coordsize="5134,3959">
              <v:shape id="_x0000_s1392" style="position:absolute;left:6326;top:-1378;width:5134;height:3959" coordorigin="6326,-1378" coordsize="5134,3959" path="m6326,-1378r5134,l11460,2580r-5134,l6326,-1378xe" filled="f" strokeweight=".21492mm">
                <v:path arrowok="t"/>
              </v:shape>
              <v:shape id="_x0000_s1391" type="#_x0000_t75" style="position:absolute;left:6370;top:-1013;width:5014;height:3551">
                <v:imagedata r:id="rId39" o:title=""/>
              </v:shape>
            </v:group>
            <w10:wrap anchorx="page"/>
          </v:group>
        </w:pict>
      </w:r>
      <w:r w:rsidR="005A02C9">
        <w:t>Ez8</w:t>
      </w:r>
      <w:r w:rsidR="005A02C9">
        <w:rPr>
          <w:spacing w:val="5"/>
        </w:rPr>
        <w:t xml:space="preserve"> </w:t>
      </w:r>
      <w:r w:rsidR="005A02C9">
        <w:t>(G)</w:t>
      </w:r>
      <w:r w:rsidR="005A02C9">
        <w:rPr>
          <w:spacing w:val="5"/>
        </w:rPr>
        <w:t xml:space="preserve"> </w:t>
      </w:r>
      <w:r w:rsidR="005A02C9">
        <w:t>Gundam</w:t>
      </w:r>
      <w:r w:rsidR="005A02C9">
        <w:rPr>
          <w:spacing w:val="5"/>
        </w:rPr>
        <w:t xml:space="preserve"> </w:t>
      </w:r>
      <w:r w:rsidR="005A02C9">
        <w:t>Standard</w:t>
      </w:r>
      <w:r w:rsidR="005A02C9">
        <w:rPr>
          <w:spacing w:val="5"/>
        </w:rPr>
        <w:t xml:space="preserve"> </w:t>
      </w:r>
      <w:r w:rsidR="005A02C9">
        <w:t>equipment</w:t>
      </w:r>
      <w:r w:rsidR="005A02C9">
        <w:rPr>
          <w:spacing w:val="5"/>
        </w:rPr>
        <w:t xml:space="preserve"> </w:t>
      </w:r>
      <w:r w:rsidR="005A02C9">
        <w:t>&amp;</w:t>
      </w:r>
      <w:r w:rsidR="005A02C9">
        <w:rPr>
          <w:spacing w:val="5"/>
        </w:rPr>
        <w:t xml:space="preserve"> </w:t>
      </w:r>
      <w:r w:rsidR="005A02C9">
        <w:rPr>
          <w:spacing w:val="-1"/>
        </w:rPr>
        <w:t>weapon:</w:t>
      </w:r>
    </w:p>
    <w:p w:rsidR="00F87A27" w:rsidRDefault="005A02C9">
      <w:pPr>
        <w:pStyle w:val="BodyText"/>
        <w:spacing w:before="1" w:line="234" w:lineRule="auto"/>
        <w:ind w:left="159" w:right="5657"/>
        <w:jc w:val="both"/>
      </w:pPr>
      <w:r>
        <w:rPr>
          <w:spacing w:val="1"/>
        </w:rPr>
        <w:t>The</w:t>
      </w:r>
      <w:r>
        <w:rPr>
          <w:spacing w:val="12"/>
        </w:rPr>
        <w:t xml:space="preserve"> </w:t>
      </w:r>
      <w:r>
        <w:t>Ez8</w:t>
      </w:r>
      <w:r>
        <w:rPr>
          <w:spacing w:val="12"/>
        </w:rPr>
        <w:t xml:space="preserve"> </w:t>
      </w:r>
      <w:r>
        <w:t>(G)</w:t>
      </w:r>
      <w:r>
        <w:rPr>
          <w:spacing w:val="12"/>
        </w:rPr>
        <w:t xml:space="preserve"> </w:t>
      </w:r>
      <w:r>
        <w:t>Gundam</w:t>
      </w:r>
      <w:r>
        <w:rPr>
          <w:spacing w:val="12"/>
        </w:rPr>
        <w:t xml:space="preserve"> </w:t>
      </w:r>
      <w:r>
        <w:t>comes</w:t>
      </w:r>
      <w:r>
        <w:rPr>
          <w:spacing w:val="12"/>
        </w:rPr>
        <w:t xml:space="preserve"> </w:t>
      </w:r>
      <w:r>
        <w:t>with</w:t>
      </w:r>
      <w:r>
        <w:rPr>
          <w:spacing w:val="12"/>
        </w:rPr>
        <w:t xml:space="preserve"> </w:t>
      </w:r>
      <w:r>
        <w:t>this</w:t>
      </w:r>
      <w:r>
        <w:rPr>
          <w:spacing w:val="12"/>
        </w:rPr>
        <w:t xml:space="preserve"> </w:t>
      </w:r>
      <w:r>
        <w:t>equipment</w:t>
      </w:r>
      <w:r>
        <w:rPr>
          <w:spacing w:val="12"/>
        </w:rPr>
        <w:t xml:space="preserve"> </w:t>
      </w:r>
      <w:r>
        <w:t>and</w:t>
      </w:r>
      <w:r>
        <w:rPr>
          <w:spacing w:val="12"/>
        </w:rPr>
        <w:t xml:space="preserve"> </w:t>
      </w:r>
      <w:r>
        <w:rPr>
          <w:spacing w:val="-1"/>
        </w:rPr>
        <w:t>weapons</w:t>
      </w:r>
      <w:r>
        <w:rPr>
          <w:spacing w:val="12"/>
        </w:rPr>
        <w:t xml:space="preserve"> </w:t>
      </w:r>
      <w:r>
        <w:t>as</w:t>
      </w:r>
      <w:r>
        <w:rPr>
          <w:spacing w:val="24"/>
        </w:rPr>
        <w:t xml:space="preserve"> </w:t>
      </w:r>
      <w:r>
        <w:t>standard:</w:t>
      </w:r>
      <w:r>
        <w:rPr>
          <w:spacing w:val="5"/>
        </w:rPr>
        <w:t xml:space="preserve"> </w:t>
      </w:r>
      <w:r>
        <w:rPr>
          <w:spacing w:val="-2"/>
        </w:rPr>
        <w:t>Targeter,</w:t>
      </w:r>
      <w:r>
        <w:rPr>
          <w:spacing w:val="5"/>
        </w:rPr>
        <w:t xml:space="preserve"> </w:t>
      </w:r>
      <w:r>
        <w:t>beam</w:t>
      </w:r>
      <w:r>
        <w:rPr>
          <w:spacing w:val="5"/>
        </w:rPr>
        <w:t xml:space="preserve"> </w:t>
      </w:r>
      <w:r>
        <w:rPr>
          <w:spacing w:val="-1"/>
        </w:rPr>
        <w:t>sabre,</w:t>
      </w:r>
      <w:r>
        <w:rPr>
          <w:spacing w:val="5"/>
        </w:rPr>
        <w:t xml:space="preserve"> </w:t>
      </w:r>
      <w:r>
        <w:rPr>
          <w:spacing w:val="-1"/>
        </w:rPr>
        <w:t>improved</w:t>
      </w:r>
      <w:r>
        <w:rPr>
          <w:spacing w:val="1"/>
        </w:rPr>
        <w:t xml:space="preserve"> </w:t>
      </w:r>
      <w:r>
        <w:rPr>
          <w:spacing w:val="-2"/>
        </w:rPr>
        <w:t>comms,</w:t>
      </w:r>
      <w:r>
        <w:rPr>
          <w:spacing w:val="5"/>
        </w:rPr>
        <w:t xml:space="preserve"> </w:t>
      </w:r>
      <w:r>
        <w:rPr>
          <w:spacing w:val="-1"/>
        </w:rPr>
        <w:t>ablative</w:t>
      </w:r>
      <w:r>
        <w:rPr>
          <w:spacing w:val="1"/>
        </w:rPr>
        <w:t xml:space="preserve"> armor</w:t>
      </w:r>
      <w:r>
        <w:rPr>
          <w:spacing w:val="5"/>
        </w:rPr>
        <w:t xml:space="preserve"> </w:t>
      </w:r>
      <w:r>
        <w:t>&amp;</w:t>
      </w:r>
      <w:r>
        <w:rPr>
          <w:spacing w:val="55"/>
        </w:rPr>
        <w:t xml:space="preserve"> </w:t>
      </w:r>
      <w:r>
        <w:t>jump</w:t>
      </w:r>
      <w:r>
        <w:rPr>
          <w:spacing w:val="5"/>
        </w:rPr>
        <w:t xml:space="preserve"> </w:t>
      </w:r>
      <w:r>
        <w:rPr>
          <w:spacing w:val="-1"/>
        </w:rPr>
        <w:t>pack</w:t>
      </w:r>
    </w:p>
    <w:p w:rsidR="00F87A27" w:rsidRDefault="00F87A27">
      <w:pPr>
        <w:spacing w:before="2"/>
        <w:rPr>
          <w:rFonts w:ascii="Garamond" w:eastAsia="Garamond" w:hAnsi="Garamond" w:cs="Garamond"/>
          <w:sz w:val="19"/>
          <w:szCs w:val="19"/>
        </w:rPr>
      </w:pPr>
    </w:p>
    <w:p w:rsidR="00F87A27" w:rsidRDefault="005A02C9">
      <w:pPr>
        <w:pStyle w:val="Heading4"/>
        <w:spacing w:line="221" w:lineRule="exact"/>
        <w:ind w:left="159"/>
        <w:jc w:val="both"/>
        <w:rPr>
          <w:b w:val="0"/>
          <w:bCs w:val="0"/>
        </w:rPr>
      </w:pPr>
      <w:r>
        <w:t>Ez8</w:t>
      </w:r>
      <w:r>
        <w:rPr>
          <w:spacing w:val="5"/>
        </w:rPr>
        <w:t xml:space="preserve"> </w:t>
      </w:r>
      <w:r>
        <w:t>(G)</w:t>
      </w:r>
      <w:r>
        <w:rPr>
          <w:spacing w:val="5"/>
        </w:rPr>
        <w:t xml:space="preserve"> </w:t>
      </w:r>
      <w:r>
        <w:t>Gundam</w:t>
      </w:r>
      <w:r>
        <w:rPr>
          <w:spacing w:val="5"/>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rsidR="00F87A27" w:rsidRDefault="005A02C9">
      <w:pPr>
        <w:pStyle w:val="BodyText"/>
        <w:spacing w:line="234" w:lineRule="auto"/>
        <w:ind w:left="159" w:right="5658"/>
        <w:jc w:val="both"/>
      </w:pPr>
      <w:r>
        <w:t>The</w:t>
      </w:r>
      <w:r>
        <w:rPr>
          <w:spacing w:val="6"/>
        </w:rPr>
        <w:t xml:space="preserve"> </w:t>
      </w:r>
      <w:r>
        <w:t>Ez8</w:t>
      </w:r>
      <w:r>
        <w:rPr>
          <w:spacing w:val="6"/>
        </w:rPr>
        <w:t xml:space="preserve"> </w:t>
      </w:r>
      <w:r>
        <w:t>(G)</w:t>
      </w:r>
      <w:r>
        <w:rPr>
          <w:spacing w:val="6"/>
        </w:rPr>
        <w:t xml:space="preserve"> </w:t>
      </w:r>
      <w:r>
        <w:t>Gundam</w:t>
      </w:r>
      <w:r>
        <w:rPr>
          <w:spacing w:val="6"/>
        </w:rPr>
        <w:t xml:space="preserve"> </w:t>
      </w:r>
      <w:r>
        <w:t>can</w:t>
      </w:r>
      <w:r>
        <w:rPr>
          <w:spacing w:val="6"/>
        </w:rPr>
        <w:t xml:space="preserve"> </w:t>
      </w:r>
      <w:r>
        <w:t>be</w:t>
      </w:r>
      <w:r>
        <w:rPr>
          <w:spacing w:val="6"/>
        </w:rPr>
        <w:t xml:space="preserve"> </w:t>
      </w:r>
      <w:r>
        <w:t>equipped</w:t>
      </w:r>
      <w:r>
        <w:rPr>
          <w:spacing w:val="6"/>
        </w:rPr>
        <w:t xml:space="preserve"> </w:t>
      </w:r>
      <w:r>
        <w:t>with</w:t>
      </w:r>
      <w:r>
        <w:rPr>
          <w:spacing w:val="6"/>
        </w:rPr>
        <w:t xml:space="preserve"> </w:t>
      </w:r>
      <w:r>
        <w:t>the</w:t>
      </w:r>
      <w:r>
        <w:rPr>
          <w:spacing w:val="6"/>
        </w:rPr>
        <w:t xml:space="preserve"> </w:t>
      </w:r>
      <w:r>
        <w:t>following</w:t>
      </w:r>
      <w:r>
        <w:rPr>
          <w:spacing w:val="6"/>
        </w:rPr>
        <w:t xml:space="preserve"> </w:t>
      </w:r>
      <w:r>
        <w:t>optional equipment</w:t>
      </w:r>
      <w:r>
        <w:rPr>
          <w:spacing w:val="42"/>
        </w:rPr>
        <w:t xml:space="preserve"> </w:t>
      </w:r>
      <w:r>
        <w:t>and</w:t>
      </w:r>
      <w:r>
        <w:rPr>
          <w:spacing w:val="42"/>
        </w:rPr>
        <w:t xml:space="preserve"> </w:t>
      </w:r>
      <w:r>
        <w:t>weapons:</w:t>
      </w:r>
      <w:r>
        <w:rPr>
          <w:spacing w:val="42"/>
        </w:rPr>
        <w:t xml:space="preserve"> </w:t>
      </w:r>
      <w:r>
        <w:t>Shield</w:t>
      </w:r>
      <w:r>
        <w:rPr>
          <w:spacing w:val="42"/>
        </w:rPr>
        <w:t xml:space="preserve"> </w:t>
      </w:r>
      <w:r>
        <w:rPr>
          <w:spacing w:val="-1"/>
        </w:rPr>
        <w:t>(+25pts),</w:t>
      </w:r>
      <w:r>
        <w:rPr>
          <w:spacing w:val="42"/>
        </w:rPr>
        <w:t xml:space="preserve"> </w:t>
      </w:r>
      <w:r>
        <w:t>beam</w:t>
      </w:r>
      <w:r>
        <w:rPr>
          <w:spacing w:val="42"/>
        </w:rPr>
        <w:t xml:space="preserve"> </w:t>
      </w:r>
      <w:r>
        <w:t>rifle</w:t>
      </w:r>
      <w:r>
        <w:rPr>
          <w:spacing w:val="42"/>
        </w:rPr>
        <w:t xml:space="preserve"> </w:t>
      </w:r>
      <w:r>
        <w:t>(+40pts)</w:t>
      </w:r>
    </w:p>
    <w:p w:rsidR="00F87A27" w:rsidRDefault="005A02C9">
      <w:pPr>
        <w:pStyle w:val="BodyText"/>
        <w:spacing w:line="221" w:lineRule="exact"/>
        <w:ind w:left="159"/>
        <w:jc w:val="both"/>
      </w:pPr>
      <w:r>
        <w:t>or 100mm</w:t>
      </w:r>
      <w:r>
        <w:rPr>
          <w:spacing w:val="4"/>
        </w:rPr>
        <w:t xml:space="preserve"> </w:t>
      </w:r>
      <w:r>
        <w:t>machine</w:t>
      </w:r>
      <w:r>
        <w:rPr>
          <w:spacing w:val="4"/>
        </w:rPr>
        <w:t xml:space="preserve"> </w:t>
      </w:r>
      <w:r>
        <w:t>gun</w:t>
      </w:r>
      <w:r>
        <w:rPr>
          <w:spacing w:val="4"/>
        </w:rPr>
        <w:t xml:space="preserve"> </w:t>
      </w:r>
      <w:r>
        <w:t>(+35pts)</w:t>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sectPr w:rsidR="00F87A27">
          <w:type w:val="continuous"/>
          <w:pgSz w:w="12240" w:h="15840"/>
          <w:pgMar w:top="700" w:right="580" w:bottom="280" w:left="580" w:header="720" w:footer="720" w:gutter="0"/>
          <w:cols w:space="720"/>
        </w:sectPr>
      </w:pPr>
    </w:p>
    <w:p w:rsidR="00F87A27" w:rsidRDefault="00F87A27">
      <w:pPr>
        <w:spacing w:before="9"/>
        <w:rPr>
          <w:rFonts w:ascii="Garamond" w:eastAsia="Garamond" w:hAnsi="Garamond" w:cs="Garamond"/>
          <w:sz w:val="18"/>
          <w:szCs w:val="18"/>
        </w:rPr>
      </w:pPr>
    </w:p>
    <w:p w:rsidR="00F87A27" w:rsidRDefault="00E86CF6">
      <w:pPr>
        <w:spacing w:line="235" w:lineRule="auto"/>
        <w:ind w:left="2967" w:right="280"/>
        <w:rPr>
          <w:rFonts w:ascii="Garamond" w:eastAsia="Garamond" w:hAnsi="Garamond" w:cs="Garamond"/>
          <w:sz w:val="20"/>
          <w:szCs w:val="20"/>
        </w:rPr>
      </w:pPr>
      <w:r w:rsidRPr="00E86CF6">
        <w:pict>
          <v:group id="_x0000_s1383" style="position:absolute;left:0;text-align:left;margin-left:36.25pt;margin-top:12.9pt;width:135.55pt;height:210.85pt;z-index:251637248;mso-position-horizontal-relative:page" coordorigin="726,258" coordsize="2711,4217">
            <v:group id="_x0000_s1387" style="position:absolute;left:746;top:279;width:2669;height:4176" coordorigin="746,279" coordsize="2669,4176">
              <v:shape id="_x0000_s1388" style="position:absolute;left:746;top:279;width:2669;height:4176" coordorigin="746,279" coordsize="2669,4176" path="m746,279r2669,l3415,4454r-2669,l746,279xe" filled="f" strokeweight=".72022mm">
                <v:path arrowok="t"/>
              </v:shape>
            </v:group>
            <v:group id="_x0000_s1384" style="position:absolute;left:796;top:337;width:2573;height:4074" coordorigin="796,337" coordsize="2573,4074">
              <v:shape id="_x0000_s1386" style="position:absolute;left:796;top:337;width:2573;height:4074" coordorigin="796,337" coordsize="2573,4074" path="m796,337r2572,l3368,4411r-2572,l796,337xe" filled="f" strokeweight=".24147mm">
                <v:path arrowok="t"/>
              </v:shape>
              <v:shape id="_x0000_s1385" type="#_x0000_t75" style="position:absolute;left:813;top:514;width:2529;height:3844">
                <v:imagedata r:id="rId40" o:title=""/>
              </v:shape>
            </v:group>
            <w10:wrap anchorx="page"/>
          </v:group>
        </w:pict>
      </w:r>
      <w:r w:rsidR="005A02C9">
        <w:rPr>
          <w:rFonts w:ascii="Garamond"/>
          <w:b/>
          <w:sz w:val="24"/>
        </w:rPr>
        <w:t>RX-77-2</w:t>
      </w:r>
      <w:r w:rsidR="005A02C9">
        <w:rPr>
          <w:rFonts w:ascii="Garamond"/>
          <w:b/>
          <w:spacing w:val="5"/>
          <w:sz w:val="24"/>
        </w:rPr>
        <w:t xml:space="preserve"> </w:t>
      </w:r>
      <w:r w:rsidR="005A02C9">
        <w:rPr>
          <w:rFonts w:ascii="Garamond"/>
          <w:b/>
          <w:sz w:val="24"/>
        </w:rPr>
        <w:t xml:space="preserve">Guncannon </w:t>
      </w:r>
      <w:r w:rsidR="005A02C9">
        <w:rPr>
          <w:rFonts w:ascii="Garamond"/>
          <w:spacing w:val="-1"/>
          <w:sz w:val="20"/>
        </w:rPr>
        <w:t>Another</w:t>
      </w:r>
      <w:r w:rsidR="005A02C9">
        <w:rPr>
          <w:rFonts w:ascii="Garamond"/>
          <w:sz w:val="20"/>
        </w:rPr>
        <w:t xml:space="preserve"> </w:t>
      </w:r>
      <w:r w:rsidR="005A02C9">
        <w:rPr>
          <w:rFonts w:ascii="Garamond"/>
          <w:spacing w:val="25"/>
          <w:sz w:val="20"/>
        </w:rPr>
        <w:t xml:space="preserve"> </w:t>
      </w:r>
      <w:r w:rsidR="005A02C9">
        <w:rPr>
          <w:rFonts w:ascii="Garamond"/>
          <w:spacing w:val="-1"/>
          <w:sz w:val="20"/>
        </w:rPr>
        <w:t>prototype</w:t>
      </w:r>
      <w:r w:rsidR="005A02C9">
        <w:rPr>
          <w:rFonts w:ascii="Garamond"/>
          <w:sz w:val="20"/>
        </w:rPr>
        <w:t xml:space="preserve"> </w:t>
      </w:r>
      <w:r w:rsidR="005A02C9">
        <w:rPr>
          <w:rFonts w:ascii="Garamond"/>
          <w:spacing w:val="25"/>
          <w:sz w:val="20"/>
        </w:rPr>
        <w:t xml:space="preserve"> </w:t>
      </w:r>
      <w:r w:rsidR="005A02C9">
        <w:rPr>
          <w:rFonts w:ascii="Garamond"/>
          <w:sz w:val="20"/>
        </w:rPr>
        <w:t>Mobile</w:t>
      </w:r>
      <w:r w:rsidR="005A02C9">
        <w:rPr>
          <w:rFonts w:ascii="Garamond"/>
          <w:spacing w:val="27"/>
          <w:sz w:val="20"/>
        </w:rPr>
        <w:t xml:space="preserve"> </w:t>
      </w:r>
      <w:r w:rsidR="005A02C9">
        <w:rPr>
          <w:rFonts w:ascii="Garamond"/>
          <w:sz w:val="20"/>
        </w:rPr>
        <w:t>Suit</w:t>
      </w:r>
      <w:r w:rsidR="005A02C9">
        <w:rPr>
          <w:rFonts w:ascii="Garamond"/>
          <w:spacing w:val="-1"/>
          <w:sz w:val="20"/>
        </w:rPr>
        <w:t xml:space="preserve"> </w:t>
      </w:r>
      <w:r w:rsidR="005A02C9">
        <w:rPr>
          <w:rFonts w:ascii="Garamond"/>
          <w:spacing w:val="2"/>
          <w:sz w:val="20"/>
        </w:rPr>
        <w:t>that</w:t>
      </w:r>
      <w:r w:rsidR="005A02C9">
        <w:rPr>
          <w:rFonts w:ascii="Garamond"/>
          <w:sz w:val="20"/>
        </w:rPr>
        <w:t xml:space="preserve"> </w:t>
      </w:r>
      <w:r w:rsidR="005A02C9">
        <w:rPr>
          <w:rFonts w:ascii="Garamond"/>
          <w:spacing w:val="27"/>
          <w:sz w:val="20"/>
        </w:rPr>
        <w:t xml:space="preserve"> </w:t>
      </w:r>
      <w:r w:rsidR="005A02C9">
        <w:rPr>
          <w:rFonts w:ascii="Garamond"/>
          <w:spacing w:val="2"/>
          <w:sz w:val="20"/>
        </w:rPr>
        <w:t>found</w:t>
      </w:r>
      <w:r w:rsidR="005A02C9">
        <w:rPr>
          <w:rFonts w:ascii="Garamond"/>
          <w:sz w:val="20"/>
        </w:rPr>
        <w:t xml:space="preserve"> </w:t>
      </w:r>
      <w:r w:rsidR="005A02C9">
        <w:rPr>
          <w:rFonts w:ascii="Garamond"/>
          <w:spacing w:val="28"/>
          <w:sz w:val="20"/>
        </w:rPr>
        <w:t xml:space="preserve"> </w:t>
      </w:r>
      <w:r w:rsidR="005A02C9">
        <w:rPr>
          <w:rFonts w:ascii="Garamond"/>
          <w:spacing w:val="2"/>
          <w:sz w:val="20"/>
        </w:rPr>
        <w:t>itself</w:t>
      </w:r>
    </w:p>
    <w:p w:rsidR="00F87A27" w:rsidRDefault="005A02C9">
      <w:pPr>
        <w:pStyle w:val="BodyText"/>
        <w:spacing w:line="233" w:lineRule="auto"/>
        <w:ind w:left="2967"/>
      </w:pPr>
      <w:r>
        <w:rPr>
          <w:spacing w:val="2"/>
        </w:rPr>
        <w:t>pressed</w:t>
      </w:r>
      <w:r>
        <w:t xml:space="preserve"> </w:t>
      </w:r>
      <w:r>
        <w:rPr>
          <w:spacing w:val="27"/>
        </w:rPr>
        <w:t xml:space="preserve"> </w:t>
      </w:r>
      <w:r>
        <w:rPr>
          <w:spacing w:val="2"/>
        </w:rPr>
        <w:t>into</w:t>
      </w:r>
      <w:r>
        <w:rPr>
          <w:spacing w:val="6"/>
        </w:rPr>
        <w:t xml:space="preserve"> </w:t>
      </w:r>
      <w:r>
        <w:t>action</w:t>
      </w:r>
      <w:r>
        <w:rPr>
          <w:spacing w:val="34"/>
        </w:rPr>
        <w:t xml:space="preserve"> </w:t>
      </w:r>
      <w:r>
        <w:t>during</w:t>
      </w:r>
      <w:r>
        <w:rPr>
          <w:spacing w:val="34"/>
        </w:rPr>
        <w:t xml:space="preserve"> </w:t>
      </w:r>
      <w:r>
        <w:t>the</w:t>
      </w:r>
      <w:r>
        <w:rPr>
          <w:spacing w:val="24"/>
        </w:rPr>
        <w:t xml:space="preserve"> </w:t>
      </w:r>
      <w:r>
        <w:t>Zeon</w:t>
      </w:r>
      <w:r>
        <w:rPr>
          <w:spacing w:val="34"/>
        </w:rPr>
        <w:t xml:space="preserve"> </w:t>
      </w:r>
      <w:r>
        <w:t>invasion</w:t>
      </w:r>
      <w:r>
        <w:rPr>
          <w:spacing w:val="-4"/>
        </w:rPr>
        <w:t xml:space="preserve"> </w:t>
      </w:r>
      <w:r>
        <w:t>was</w:t>
      </w:r>
      <w:r>
        <w:rPr>
          <w:spacing w:val="-8"/>
        </w:rPr>
        <w:t xml:space="preserve"> </w:t>
      </w:r>
      <w:r>
        <w:t xml:space="preserve">the </w:t>
      </w:r>
      <w:r>
        <w:rPr>
          <w:spacing w:val="-1"/>
        </w:rPr>
        <w:t>Guncannon.</w:t>
      </w:r>
      <w:r>
        <w:rPr>
          <w:spacing w:val="-7"/>
        </w:rPr>
        <w:t xml:space="preserve"> </w:t>
      </w:r>
      <w:r>
        <w:t>The</w:t>
      </w:r>
      <w:r>
        <w:rPr>
          <w:spacing w:val="-8"/>
        </w:rPr>
        <w:t xml:space="preserve"> </w:t>
      </w:r>
      <w:r>
        <w:t>suit</w:t>
      </w:r>
      <w:r>
        <w:rPr>
          <w:spacing w:val="-8"/>
        </w:rPr>
        <w:t xml:space="preserve"> </w:t>
      </w:r>
      <w:r>
        <w:t>was</w:t>
      </w:r>
      <w:r>
        <w:rPr>
          <w:spacing w:val="-1"/>
        </w:rPr>
        <w:t xml:space="preserve"> </w:t>
      </w:r>
      <w:r>
        <w:rPr>
          <w:spacing w:val="1"/>
        </w:rPr>
        <w:t>an</w:t>
      </w:r>
      <w:r>
        <w:rPr>
          <w:spacing w:val="30"/>
        </w:rPr>
        <w:t xml:space="preserve"> </w:t>
      </w:r>
      <w:r>
        <w:t xml:space="preserve">experiment </w:t>
      </w:r>
      <w:r>
        <w:rPr>
          <w:spacing w:val="26"/>
        </w:rPr>
        <w:t xml:space="preserve"> </w:t>
      </w:r>
      <w:r>
        <w:t xml:space="preserve">in </w:t>
      </w:r>
      <w:r>
        <w:rPr>
          <w:spacing w:val="26"/>
        </w:rPr>
        <w:t xml:space="preserve"> </w:t>
      </w:r>
      <w:r>
        <w:t xml:space="preserve">mobile </w:t>
      </w:r>
      <w:r>
        <w:rPr>
          <w:spacing w:val="26"/>
        </w:rPr>
        <w:t xml:space="preserve"> </w:t>
      </w:r>
      <w:r>
        <w:rPr>
          <w:spacing w:val="1"/>
        </w:rPr>
        <w:t>mid-</w:t>
      </w:r>
      <w:r>
        <w:rPr>
          <w:spacing w:val="31"/>
        </w:rPr>
        <w:t xml:space="preserve"> </w:t>
      </w:r>
      <w:r>
        <w:t>ranged</w:t>
      </w:r>
      <w:r>
        <w:rPr>
          <w:spacing w:val="44"/>
        </w:rPr>
        <w:t xml:space="preserve"> </w:t>
      </w:r>
      <w:r>
        <w:t>fire</w:t>
      </w:r>
      <w:r>
        <w:rPr>
          <w:spacing w:val="43"/>
        </w:rPr>
        <w:t xml:space="preserve"> </w:t>
      </w:r>
      <w:r>
        <w:t>support</w:t>
      </w:r>
      <w:r>
        <w:rPr>
          <w:spacing w:val="44"/>
        </w:rPr>
        <w:t xml:space="preserve"> </w:t>
      </w:r>
      <w:r>
        <w:t>and mounts</w:t>
      </w:r>
      <w:r>
        <w:rPr>
          <w:spacing w:val="-3"/>
        </w:rPr>
        <w:t xml:space="preserve"> </w:t>
      </w:r>
      <w:r>
        <w:t>a</w:t>
      </w:r>
      <w:r>
        <w:rPr>
          <w:spacing w:val="-3"/>
        </w:rPr>
        <w:t xml:space="preserve"> </w:t>
      </w:r>
      <w:r>
        <w:t>pair</w:t>
      </w:r>
      <w:r>
        <w:rPr>
          <w:spacing w:val="-3"/>
        </w:rPr>
        <w:t xml:space="preserve"> </w:t>
      </w:r>
      <w:r>
        <w:t>of</w:t>
      </w:r>
      <w:r>
        <w:rPr>
          <w:spacing w:val="23"/>
        </w:rPr>
        <w:t xml:space="preserve"> </w:t>
      </w:r>
      <w:r>
        <w:t xml:space="preserve">240mm cannons </w:t>
      </w:r>
      <w:r>
        <w:rPr>
          <w:spacing w:val="1"/>
        </w:rPr>
        <w:t>on</w:t>
      </w:r>
      <w:r>
        <w:t xml:space="preserve">  </w:t>
      </w:r>
      <w:r>
        <w:rPr>
          <w:spacing w:val="32"/>
        </w:rPr>
        <w:t xml:space="preserve"> </w:t>
      </w:r>
      <w:r>
        <w:rPr>
          <w:spacing w:val="2"/>
        </w:rPr>
        <w:t>its</w:t>
      </w:r>
      <w:r>
        <w:t xml:space="preserve">  </w:t>
      </w:r>
      <w:r>
        <w:rPr>
          <w:spacing w:val="33"/>
        </w:rPr>
        <w:t xml:space="preserve"> </w:t>
      </w:r>
      <w:r>
        <w:rPr>
          <w:spacing w:val="3"/>
        </w:rPr>
        <w:t>shoulders.</w:t>
      </w:r>
    </w:p>
    <w:p w:rsidR="00F87A27" w:rsidRDefault="005A02C9">
      <w:pPr>
        <w:pStyle w:val="BodyText"/>
        <w:spacing w:line="233" w:lineRule="auto"/>
        <w:ind w:left="2915" w:right="155" w:firstLine="52"/>
      </w:pPr>
      <w:r>
        <w:t xml:space="preserve">A  </w:t>
      </w:r>
      <w:r>
        <w:rPr>
          <w:spacing w:val="33"/>
        </w:rPr>
        <w:t xml:space="preserve"> </w:t>
      </w:r>
      <w:r>
        <w:rPr>
          <w:spacing w:val="2"/>
        </w:rPr>
        <w:t>limited</w:t>
      </w:r>
      <w:r>
        <w:rPr>
          <w:spacing w:val="7"/>
        </w:rPr>
        <w:t xml:space="preserve"> </w:t>
      </w:r>
      <w:r>
        <w:t xml:space="preserve">number </w:t>
      </w:r>
      <w:r>
        <w:rPr>
          <w:spacing w:val="5"/>
        </w:rPr>
        <w:t xml:space="preserve"> </w:t>
      </w:r>
      <w:r>
        <w:t xml:space="preserve">of </w:t>
      </w:r>
      <w:r>
        <w:rPr>
          <w:spacing w:val="31"/>
        </w:rPr>
        <w:t xml:space="preserve"> </w:t>
      </w:r>
      <w:r>
        <w:t>the</w:t>
      </w:r>
      <w:r>
        <w:rPr>
          <w:spacing w:val="24"/>
        </w:rPr>
        <w:t xml:space="preserve"> </w:t>
      </w:r>
      <w:r>
        <w:t xml:space="preserve">suits </w:t>
      </w:r>
      <w:r>
        <w:rPr>
          <w:spacing w:val="4"/>
        </w:rPr>
        <w:t xml:space="preserve"> </w:t>
      </w:r>
      <w:r>
        <w:t xml:space="preserve">were </w:t>
      </w:r>
      <w:r>
        <w:rPr>
          <w:spacing w:val="5"/>
        </w:rPr>
        <w:t xml:space="preserve"> </w:t>
      </w:r>
      <w:r>
        <w:t>built</w:t>
      </w:r>
      <w:r>
        <w:rPr>
          <w:spacing w:val="-1"/>
        </w:rPr>
        <w:t xml:space="preserve"> </w:t>
      </w:r>
      <w:r>
        <w:rPr>
          <w:spacing w:val="3"/>
        </w:rPr>
        <w:t>an</w:t>
      </w:r>
      <w:r>
        <w:t xml:space="preserve">d </w:t>
      </w:r>
      <w:r>
        <w:rPr>
          <w:spacing w:val="42"/>
        </w:rPr>
        <w:t xml:space="preserve"> </w:t>
      </w:r>
      <w:r>
        <w:rPr>
          <w:spacing w:val="3"/>
        </w:rPr>
        <w:t xml:space="preserve">the </w:t>
      </w:r>
      <w:r>
        <w:rPr>
          <w:spacing w:val="2"/>
        </w:rPr>
        <w:t>Guncannon</w:t>
      </w:r>
      <w:r>
        <w:t xml:space="preserve"> </w:t>
      </w:r>
      <w:r>
        <w:rPr>
          <w:spacing w:val="42"/>
        </w:rPr>
        <w:t xml:space="preserve"> </w:t>
      </w:r>
      <w:r>
        <w:rPr>
          <w:spacing w:val="2"/>
        </w:rPr>
        <w:t>suffered</w:t>
      </w:r>
      <w:r>
        <w:rPr>
          <w:spacing w:val="22"/>
        </w:rPr>
        <w:t xml:space="preserve"> </w:t>
      </w:r>
      <w:r>
        <w:t xml:space="preserve">throughout </w:t>
      </w:r>
      <w:r>
        <w:rPr>
          <w:spacing w:val="17"/>
        </w:rPr>
        <w:t xml:space="preserve"> </w:t>
      </w:r>
      <w:r>
        <w:t xml:space="preserve">the </w:t>
      </w:r>
      <w:r>
        <w:rPr>
          <w:spacing w:val="17"/>
        </w:rPr>
        <w:t xml:space="preserve"> </w:t>
      </w:r>
      <w:r>
        <w:t xml:space="preserve">One </w:t>
      </w:r>
      <w:r>
        <w:rPr>
          <w:spacing w:val="17"/>
        </w:rPr>
        <w:t xml:space="preserve"> </w:t>
      </w:r>
      <w:r>
        <w:t>Year War, due</w:t>
      </w:r>
      <w:r>
        <w:rPr>
          <w:spacing w:val="4"/>
        </w:rPr>
        <w:t xml:space="preserve"> </w:t>
      </w:r>
      <w:r>
        <w:t>to</w:t>
      </w:r>
      <w:r>
        <w:rPr>
          <w:spacing w:val="4"/>
        </w:rPr>
        <w:t xml:space="preserve"> </w:t>
      </w:r>
      <w:r>
        <w:t>a</w:t>
      </w:r>
      <w:r>
        <w:rPr>
          <w:spacing w:val="5"/>
        </w:rPr>
        <w:t xml:space="preserve"> </w:t>
      </w:r>
      <w:r>
        <w:t>lack</w:t>
      </w:r>
      <w:r>
        <w:rPr>
          <w:spacing w:val="4"/>
        </w:rPr>
        <w:t xml:space="preserve"> </w:t>
      </w:r>
      <w:r>
        <w:t>of</w:t>
      </w:r>
      <w:r>
        <w:rPr>
          <w:spacing w:val="31"/>
        </w:rPr>
        <w:t xml:space="preserve"> </w:t>
      </w:r>
      <w:r>
        <w:t>parts.</w:t>
      </w:r>
    </w:p>
    <w:p w:rsidR="00F87A27" w:rsidRDefault="005A02C9">
      <w:pPr>
        <w:pStyle w:val="BodyText"/>
        <w:spacing w:before="25" w:line="220" w:lineRule="exact"/>
        <w:ind w:left="2915" w:right="152"/>
        <w:jc w:val="both"/>
      </w:pPr>
      <w:r>
        <w:t xml:space="preserve">Several </w:t>
      </w:r>
      <w:r>
        <w:rPr>
          <w:spacing w:val="-1"/>
        </w:rPr>
        <w:t>Guncannons</w:t>
      </w:r>
      <w:r>
        <w:t xml:space="preserve"> where re-</w:t>
      </w:r>
      <w:r>
        <w:rPr>
          <w:spacing w:val="29"/>
        </w:rPr>
        <w:t xml:space="preserve"> </w:t>
      </w:r>
      <w:r>
        <w:t>equipped</w:t>
      </w:r>
      <w:r>
        <w:rPr>
          <w:spacing w:val="49"/>
        </w:rPr>
        <w:t xml:space="preserve"> </w:t>
      </w:r>
      <w:r>
        <w:t>in the</w:t>
      </w:r>
      <w:r>
        <w:rPr>
          <w:spacing w:val="49"/>
        </w:rPr>
        <w:t xml:space="preserve"> </w:t>
      </w:r>
      <w:r>
        <w:t>field</w:t>
      </w:r>
      <w:r>
        <w:rPr>
          <w:spacing w:val="49"/>
        </w:rPr>
        <w:t xml:space="preserve"> </w:t>
      </w:r>
      <w:r>
        <w:t>with missile</w:t>
      </w:r>
      <w:r>
        <w:rPr>
          <w:spacing w:val="42"/>
        </w:rPr>
        <w:t xml:space="preserve"> </w:t>
      </w:r>
      <w:r>
        <w:rPr>
          <w:spacing w:val="2"/>
        </w:rPr>
        <w:t>launchers</w:t>
      </w:r>
      <w:r>
        <w:t xml:space="preserve"> </w:t>
      </w:r>
      <w:r>
        <w:rPr>
          <w:spacing w:val="2"/>
        </w:rPr>
        <w:t>due</w:t>
      </w:r>
      <w:r>
        <w:rPr>
          <w:spacing w:val="49"/>
        </w:rPr>
        <w:t xml:space="preserve"> </w:t>
      </w:r>
      <w:r>
        <w:rPr>
          <w:spacing w:val="1"/>
        </w:rPr>
        <w:t>to</w:t>
      </w:r>
      <w:r>
        <w:t xml:space="preserve"> </w:t>
      </w:r>
      <w:r>
        <w:rPr>
          <w:spacing w:val="3"/>
        </w:rPr>
        <w:t>the</w:t>
      </w:r>
      <w:r>
        <w:rPr>
          <w:spacing w:val="30"/>
        </w:rPr>
        <w:t xml:space="preserve"> </w:t>
      </w:r>
      <w:r>
        <w:rPr>
          <w:spacing w:val="2"/>
        </w:rPr>
        <w:t>scarce</w:t>
      </w:r>
      <w:r>
        <w:rPr>
          <w:spacing w:val="14"/>
        </w:rPr>
        <w:t xml:space="preserve"> </w:t>
      </w:r>
      <w:r>
        <w:t>ammunition</w:t>
      </w:r>
      <w:r>
        <w:rPr>
          <w:spacing w:val="10"/>
        </w:rPr>
        <w:t xml:space="preserve"> </w:t>
      </w:r>
      <w:r>
        <w:t>for</w:t>
      </w:r>
      <w:r>
        <w:rPr>
          <w:spacing w:val="10"/>
        </w:rPr>
        <w:t xml:space="preserve"> </w:t>
      </w:r>
      <w:r>
        <w:rPr>
          <w:spacing w:val="1"/>
        </w:rPr>
        <w:t>their</w:t>
      </w:r>
      <w:r>
        <w:rPr>
          <w:spacing w:val="29"/>
        </w:rPr>
        <w:t xml:space="preserve"> </w:t>
      </w:r>
      <w:r>
        <w:t>cannons.</w:t>
      </w:r>
      <w:r>
        <w:rPr>
          <w:spacing w:val="15"/>
        </w:rPr>
        <w:t xml:space="preserve"> </w:t>
      </w:r>
      <w:r>
        <w:rPr>
          <w:spacing w:val="2"/>
        </w:rPr>
        <w:t>Some</w:t>
      </w:r>
      <w:r>
        <w:rPr>
          <w:spacing w:val="15"/>
        </w:rPr>
        <w:t xml:space="preserve"> </w:t>
      </w:r>
      <w:r>
        <w:rPr>
          <w:spacing w:val="2"/>
        </w:rPr>
        <w:t>even</w:t>
      </w:r>
      <w:r>
        <w:rPr>
          <w:spacing w:val="15"/>
        </w:rPr>
        <w:t xml:space="preserve"> </w:t>
      </w:r>
      <w:r>
        <w:rPr>
          <w:spacing w:val="2"/>
        </w:rPr>
        <w:t>used</w:t>
      </w:r>
      <w:r>
        <w:rPr>
          <w:spacing w:val="30"/>
        </w:rPr>
        <w:t xml:space="preserve"> </w:t>
      </w:r>
      <w:r>
        <w:rPr>
          <w:spacing w:val="2"/>
        </w:rPr>
        <w:t>hand</w:t>
      </w:r>
      <w:r>
        <w:t xml:space="preserve"> </w:t>
      </w:r>
      <w:r>
        <w:rPr>
          <w:spacing w:val="2"/>
        </w:rPr>
        <w:t>held</w:t>
      </w:r>
      <w:r>
        <w:rPr>
          <w:spacing w:val="1"/>
        </w:rPr>
        <w:t xml:space="preserve"> </w:t>
      </w:r>
      <w:r>
        <w:rPr>
          <w:spacing w:val="2"/>
        </w:rPr>
        <w:t>weapon</w:t>
      </w:r>
      <w:r>
        <w:t xml:space="preserve"> </w:t>
      </w:r>
      <w:r>
        <w:rPr>
          <w:spacing w:val="4"/>
        </w:rPr>
        <w:t xml:space="preserve"> </w:t>
      </w:r>
      <w:r>
        <w:rPr>
          <w:spacing w:val="3"/>
        </w:rPr>
        <w:t>Mobile</w:t>
      </w:r>
      <w:r>
        <w:rPr>
          <w:spacing w:val="28"/>
        </w:rPr>
        <w:t xml:space="preserve"> </w:t>
      </w:r>
      <w:r>
        <w:rPr>
          <w:spacing w:val="2"/>
        </w:rPr>
        <w:t>Suit</w:t>
      </w:r>
      <w:r>
        <w:rPr>
          <w:spacing w:val="46"/>
        </w:rPr>
        <w:t xml:space="preserve"> </w:t>
      </w:r>
      <w:r>
        <w:rPr>
          <w:spacing w:val="2"/>
        </w:rPr>
        <w:t>weapons</w:t>
      </w:r>
      <w:r>
        <w:rPr>
          <w:spacing w:val="46"/>
        </w:rPr>
        <w:t xml:space="preserve"> </w:t>
      </w:r>
      <w:r>
        <w:rPr>
          <w:spacing w:val="2"/>
        </w:rPr>
        <w:t>systems</w:t>
      </w:r>
      <w:r>
        <w:rPr>
          <w:spacing w:val="46"/>
        </w:rPr>
        <w:t xml:space="preserve"> </w:t>
      </w:r>
      <w:r>
        <w:rPr>
          <w:spacing w:val="1"/>
        </w:rPr>
        <w:t>to</w:t>
      </w:r>
      <w:r>
        <w:rPr>
          <w:spacing w:val="30"/>
        </w:rPr>
        <w:t xml:space="preserve"> </w:t>
      </w:r>
      <w:r>
        <w:rPr>
          <w:spacing w:val="2"/>
        </w:rPr>
        <w:t>supplement</w:t>
      </w:r>
      <w:r>
        <w:rPr>
          <w:spacing w:val="7"/>
        </w:rPr>
        <w:t xml:space="preserve"> </w:t>
      </w:r>
      <w:r>
        <w:rPr>
          <w:spacing w:val="2"/>
        </w:rPr>
        <w:t>their</w:t>
      </w:r>
      <w:r>
        <w:rPr>
          <w:spacing w:val="7"/>
        </w:rPr>
        <w:t xml:space="preserve"> </w:t>
      </w:r>
      <w:r>
        <w:t>firepower.</w:t>
      </w:r>
    </w:p>
    <w:p w:rsidR="00F87A27" w:rsidRDefault="005A02C9">
      <w:pPr>
        <w:spacing w:before="10"/>
        <w:rPr>
          <w:rFonts w:ascii="Garamond" w:eastAsia="Garamond" w:hAnsi="Garamond" w:cs="Garamond"/>
          <w:sz w:val="29"/>
          <w:szCs w:val="29"/>
        </w:rPr>
      </w:pPr>
      <w:r>
        <w:br w:type="column"/>
      </w:r>
    </w:p>
    <w:p w:rsidR="00F87A27" w:rsidRDefault="005A02C9">
      <w:pPr>
        <w:pStyle w:val="BodyText"/>
        <w:spacing w:line="220" w:lineRule="exact"/>
        <w:ind w:left="177" w:right="144"/>
        <w:jc w:val="both"/>
      </w:pPr>
      <w:r>
        <w:t>A</w:t>
      </w:r>
      <w:r>
        <w:rPr>
          <w:spacing w:val="1"/>
        </w:rPr>
        <w:t xml:space="preserve"> </w:t>
      </w:r>
      <w:r>
        <w:t>prototype</w:t>
      </w:r>
      <w:r>
        <w:rPr>
          <w:spacing w:val="1"/>
        </w:rPr>
        <w:t xml:space="preserve"> </w:t>
      </w:r>
      <w:r>
        <w:t>Mobile</w:t>
      </w:r>
      <w:r>
        <w:rPr>
          <w:spacing w:val="1"/>
        </w:rPr>
        <w:t xml:space="preserve"> </w:t>
      </w:r>
      <w:r>
        <w:t>Suit</w:t>
      </w:r>
      <w:r>
        <w:rPr>
          <w:spacing w:val="1"/>
        </w:rPr>
        <w:t xml:space="preserve"> </w:t>
      </w:r>
      <w:r>
        <w:t>that</w:t>
      </w:r>
      <w:r>
        <w:rPr>
          <w:spacing w:val="1"/>
        </w:rPr>
        <w:t xml:space="preserve"> </w:t>
      </w:r>
      <w:r>
        <w:t>was</w:t>
      </w:r>
      <w:r>
        <w:rPr>
          <w:spacing w:val="1"/>
        </w:rPr>
        <w:t xml:space="preserve"> </w:t>
      </w:r>
      <w:r>
        <w:t>in</w:t>
      </w:r>
      <w:r>
        <w:rPr>
          <w:spacing w:val="1"/>
        </w:rPr>
        <w:t xml:space="preserve"> </w:t>
      </w:r>
      <w:r>
        <w:t>the</w:t>
      </w:r>
      <w:r>
        <w:rPr>
          <w:spacing w:val="1"/>
        </w:rPr>
        <w:t xml:space="preserve"> </w:t>
      </w:r>
      <w:r>
        <w:t>early</w:t>
      </w:r>
      <w:r>
        <w:rPr>
          <w:spacing w:val="1"/>
        </w:rPr>
        <w:t xml:space="preserve"> </w:t>
      </w:r>
      <w:r>
        <w:t>stages</w:t>
      </w:r>
      <w:r>
        <w:rPr>
          <w:spacing w:val="1"/>
        </w:rPr>
        <w:t xml:space="preserve"> </w:t>
      </w:r>
      <w:r>
        <w:t>of</w:t>
      </w:r>
      <w:r>
        <w:rPr>
          <w:spacing w:val="1"/>
        </w:rPr>
        <w:t xml:space="preserve"> </w:t>
      </w:r>
      <w:r>
        <w:t>mass- production</w:t>
      </w:r>
      <w:r>
        <w:rPr>
          <w:spacing w:val="13"/>
        </w:rPr>
        <w:t xml:space="preserve"> </w:t>
      </w:r>
      <w:r>
        <w:t>when</w:t>
      </w:r>
      <w:r>
        <w:rPr>
          <w:spacing w:val="13"/>
        </w:rPr>
        <w:t xml:space="preserve"> </w:t>
      </w:r>
      <w:r>
        <w:t>the</w:t>
      </w:r>
      <w:r>
        <w:rPr>
          <w:spacing w:val="13"/>
        </w:rPr>
        <w:t xml:space="preserve"> </w:t>
      </w:r>
      <w:r>
        <w:t>invasion</w:t>
      </w:r>
      <w:r>
        <w:rPr>
          <w:spacing w:val="13"/>
        </w:rPr>
        <w:t xml:space="preserve"> </w:t>
      </w:r>
      <w:r>
        <w:t>hit.</w:t>
      </w:r>
      <w:r>
        <w:rPr>
          <w:spacing w:val="13"/>
        </w:rPr>
        <w:t xml:space="preserve"> </w:t>
      </w:r>
      <w:r>
        <w:t>The</w:t>
      </w:r>
      <w:r>
        <w:rPr>
          <w:spacing w:val="13"/>
        </w:rPr>
        <w:t xml:space="preserve"> </w:t>
      </w:r>
      <w:r>
        <w:rPr>
          <w:spacing w:val="-1"/>
        </w:rPr>
        <w:t>Gu</w:t>
      </w:r>
      <w:r>
        <w:rPr>
          <w:rFonts w:cs="Garamond"/>
          <w:spacing w:val="-1"/>
        </w:rPr>
        <w:t>t</w:t>
      </w:r>
      <w:r>
        <w:rPr>
          <w:spacing w:val="-1"/>
        </w:rPr>
        <w:t>ank</w:t>
      </w:r>
      <w:r>
        <w:rPr>
          <w:spacing w:val="13"/>
        </w:rPr>
        <w:t xml:space="preserve"> </w:t>
      </w:r>
      <w:r>
        <w:t>is</w:t>
      </w:r>
      <w:r>
        <w:rPr>
          <w:spacing w:val="13"/>
        </w:rPr>
        <w:t xml:space="preserve"> </w:t>
      </w:r>
      <w:r>
        <w:t>a</w:t>
      </w:r>
      <w:r>
        <w:rPr>
          <w:spacing w:val="13"/>
        </w:rPr>
        <w:t xml:space="preserve"> </w:t>
      </w:r>
      <w:r>
        <w:t>mobile</w:t>
      </w:r>
      <w:r>
        <w:rPr>
          <w:spacing w:val="13"/>
        </w:rPr>
        <w:t xml:space="preserve"> </w:t>
      </w:r>
      <w:r>
        <w:t>artillery</w:t>
      </w:r>
      <w:r>
        <w:rPr>
          <w:spacing w:val="25"/>
        </w:rPr>
        <w:t xml:space="preserve"> </w:t>
      </w:r>
      <w:r>
        <w:t>piece</w:t>
      </w:r>
      <w:r>
        <w:rPr>
          <w:spacing w:val="11"/>
        </w:rPr>
        <w:t xml:space="preserve"> </w:t>
      </w:r>
      <w:r>
        <w:t>that</w:t>
      </w:r>
      <w:r>
        <w:rPr>
          <w:spacing w:val="12"/>
        </w:rPr>
        <w:t xml:space="preserve"> </w:t>
      </w:r>
      <w:r>
        <w:t>mounts</w:t>
      </w:r>
      <w:r>
        <w:rPr>
          <w:spacing w:val="12"/>
        </w:rPr>
        <w:t xml:space="preserve"> </w:t>
      </w:r>
      <w:r>
        <w:t>cut</w:t>
      </w:r>
      <w:r>
        <w:rPr>
          <w:spacing w:val="11"/>
        </w:rPr>
        <w:t xml:space="preserve"> </w:t>
      </w:r>
      <w:r>
        <w:rPr>
          <w:spacing w:val="-1"/>
        </w:rPr>
        <w:t>down</w:t>
      </w:r>
      <w:r>
        <w:rPr>
          <w:spacing w:val="12"/>
        </w:rPr>
        <w:t xml:space="preserve"> </w:t>
      </w:r>
      <w:r>
        <w:t>versions</w:t>
      </w:r>
      <w:r>
        <w:rPr>
          <w:spacing w:val="12"/>
        </w:rPr>
        <w:t xml:space="preserve"> </w:t>
      </w:r>
      <w:r>
        <w:t>of</w:t>
      </w:r>
      <w:r>
        <w:rPr>
          <w:spacing w:val="42"/>
        </w:rPr>
        <w:t xml:space="preserve"> </w:t>
      </w:r>
      <w:r>
        <w:t>mass-reaction</w:t>
      </w:r>
      <w:r>
        <w:rPr>
          <w:spacing w:val="11"/>
        </w:rPr>
        <w:t xml:space="preserve"> </w:t>
      </w:r>
      <w:r>
        <w:rPr>
          <w:spacing w:val="-1"/>
        </w:rPr>
        <w:t>cannons.</w:t>
      </w:r>
      <w:r>
        <w:rPr>
          <w:spacing w:val="16"/>
        </w:rPr>
        <w:t xml:space="preserve"> </w:t>
      </w:r>
      <w:r>
        <w:t>It</w:t>
      </w:r>
      <w:r>
        <w:rPr>
          <w:spacing w:val="22"/>
        </w:rPr>
        <w:t xml:space="preserve"> </w:t>
      </w:r>
      <w:r>
        <w:t>has</w:t>
      </w:r>
      <w:r>
        <w:rPr>
          <w:spacing w:val="8"/>
        </w:rPr>
        <w:t xml:space="preserve"> </w:t>
      </w:r>
      <w:r>
        <w:t>extreme</w:t>
      </w:r>
      <w:r>
        <w:rPr>
          <w:spacing w:val="8"/>
        </w:rPr>
        <w:t xml:space="preserve"> </w:t>
      </w:r>
      <w:r>
        <w:t>of</w:t>
      </w:r>
      <w:r>
        <w:rPr>
          <w:spacing w:val="34"/>
        </w:rPr>
        <w:t xml:space="preserve"> </w:t>
      </w:r>
      <w:r>
        <w:t>mobility</w:t>
      </w:r>
      <w:r>
        <w:rPr>
          <w:spacing w:val="8"/>
        </w:rPr>
        <w:t xml:space="preserve"> </w:t>
      </w:r>
      <w:r>
        <w:t>as</w:t>
      </w:r>
      <w:r>
        <w:rPr>
          <w:spacing w:val="8"/>
        </w:rPr>
        <w:t xml:space="preserve"> </w:t>
      </w:r>
      <w:r>
        <w:t>its</w:t>
      </w:r>
      <w:r>
        <w:rPr>
          <w:spacing w:val="8"/>
        </w:rPr>
        <w:t xml:space="preserve"> </w:t>
      </w:r>
      <w:r>
        <w:t>primary</w:t>
      </w:r>
      <w:r>
        <w:rPr>
          <w:spacing w:val="8"/>
        </w:rPr>
        <w:t xml:space="preserve"> </w:t>
      </w:r>
      <w:r>
        <w:t>mounted</w:t>
      </w:r>
      <w:r>
        <w:rPr>
          <w:spacing w:val="8"/>
        </w:rPr>
        <w:t xml:space="preserve"> </w:t>
      </w:r>
      <w:r>
        <w:t>on</w:t>
      </w:r>
      <w:r>
        <w:rPr>
          <w:spacing w:val="8"/>
        </w:rPr>
        <w:t xml:space="preserve"> </w:t>
      </w:r>
      <w:r>
        <w:rPr>
          <w:spacing w:val="-1"/>
        </w:rPr>
        <w:t>tracked</w:t>
      </w:r>
      <w:r>
        <w:rPr>
          <w:spacing w:val="8"/>
        </w:rPr>
        <w:t xml:space="preserve"> </w:t>
      </w:r>
      <w:r>
        <w:t>system.</w:t>
      </w:r>
      <w:r>
        <w:rPr>
          <w:spacing w:val="27"/>
        </w:rPr>
        <w:t xml:space="preserve"> </w:t>
      </w:r>
      <w:r>
        <w:t>The</w:t>
      </w:r>
      <w:r>
        <w:rPr>
          <w:spacing w:val="13"/>
        </w:rPr>
        <w:t xml:space="preserve"> </w:t>
      </w:r>
      <w:r>
        <w:t>suit</w:t>
      </w:r>
      <w:r>
        <w:rPr>
          <w:spacing w:val="13"/>
        </w:rPr>
        <w:t xml:space="preserve"> </w:t>
      </w:r>
      <w:r>
        <w:t>also</w:t>
      </w:r>
      <w:r>
        <w:rPr>
          <w:spacing w:val="14"/>
        </w:rPr>
        <w:t xml:space="preserve"> </w:t>
      </w:r>
      <w:r>
        <w:t>it</w:t>
      </w:r>
      <w:r>
        <w:rPr>
          <w:spacing w:val="13"/>
        </w:rPr>
        <w:t xml:space="preserve"> </w:t>
      </w:r>
      <w:r>
        <w:rPr>
          <w:spacing w:val="-1"/>
        </w:rPr>
        <w:t>takes</w:t>
      </w:r>
      <w:r>
        <w:rPr>
          <w:spacing w:val="13"/>
        </w:rPr>
        <w:t xml:space="preserve"> </w:t>
      </w:r>
      <w:r>
        <w:rPr>
          <w:spacing w:val="-2"/>
        </w:rPr>
        <w:t>two</w:t>
      </w:r>
      <w:r>
        <w:rPr>
          <w:spacing w:val="14"/>
        </w:rPr>
        <w:t xml:space="preserve"> </w:t>
      </w:r>
      <w:r>
        <w:t>pilots</w:t>
      </w:r>
      <w:r>
        <w:rPr>
          <w:spacing w:val="13"/>
        </w:rPr>
        <w:t xml:space="preserve"> </w:t>
      </w:r>
      <w:r>
        <w:t>to</w:t>
      </w:r>
      <w:r>
        <w:rPr>
          <w:spacing w:val="14"/>
        </w:rPr>
        <w:t xml:space="preserve"> </w:t>
      </w:r>
      <w:r>
        <w:t>operate</w:t>
      </w:r>
      <w:r>
        <w:rPr>
          <w:spacing w:val="14"/>
        </w:rPr>
        <w:t xml:space="preserve"> </w:t>
      </w:r>
      <w:r>
        <w:t>it.</w:t>
      </w:r>
      <w:r>
        <w:rPr>
          <w:spacing w:val="13"/>
        </w:rPr>
        <w:t xml:space="preserve"> </w:t>
      </w:r>
      <w:r>
        <w:t>One</w:t>
      </w:r>
      <w:r>
        <w:rPr>
          <w:spacing w:val="14"/>
        </w:rPr>
        <w:t xml:space="preserve"> </w:t>
      </w:r>
      <w:r>
        <w:t>to</w:t>
      </w:r>
      <w:r>
        <w:rPr>
          <w:spacing w:val="14"/>
        </w:rPr>
        <w:t xml:space="preserve"> </w:t>
      </w:r>
      <w:r>
        <w:t>pilot</w:t>
      </w:r>
      <w:r>
        <w:rPr>
          <w:spacing w:val="14"/>
        </w:rPr>
        <w:t xml:space="preserve"> </w:t>
      </w:r>
      <w:r>
        <w:t>and</w:t>
      </w:r>
      <w:r>
        <w:rPr>
          <w:spacing w:val="14"/>
        </w:rPr>
        <w:t xml:space="preserve"> </w:t>
      </w:r>
      <w:r>
        <w:t>the</w:t>
      </w:r>
      <w:r>
        <w:rPr>
          <w:spacing w:val="24"/>
        </w:rPr>
        <w:t xml:space="preserve"> </w:t>
      </w:r>
      <w:r>
        <w:t>other</w:t>
      </w:r>
      <w:r>
        <w:rPr>
          <w:spacing w:val="35"/>
        </w:rPr>
        <w:t xml:space="preserve"> </w:t>
      </w:r>
      <w:r>
        <w:t>to</w:t>
      </w:r>
      <w:r>
        <w:rPr>
          <w:spacing w:val="35"/>
        </w:rPr>
        <w:t xml:space="preserve"> </w:t>
      </w:r>
      <w:r>
        <w:t>fire</w:t>
      </w:r>
      <w:r>
        <w:rPr>
          <w:spacing w:val="35"/>
        </w:rPr>
        <w:t xml:space="preserve"> </w:t>
      </w:r>
      <w:r>
        <w:t>the</w:t>
      </w:r>
      <w:r>
        <w:rPr>
          <w:spacing w:val="35"/>
        </w:rPr>
        <w:t xml:space="preserve"> </w:t>
      </w:r>
      <w:r>
        <w:t>suits</w:t>
      </w:r>
      <w:r>
        <w:rPr>
          <w:spacing w:val="35"/>
        </w:rPr>
        <w:t xml:space="preserve"> </w:t>
      </w:r>
      <w:r>
        <w:rPr>
          <w:spacing w:val="-1"/>
        </w:rPr>
        <w:t>weapon</w:t>
      </w:r>
      <w:r>
        <w:rPr>
          <w:spacing w:val="36"/>
        </w:rPr>
        <w:t xml:space="preserve"> </w:t>
      </w:r>
      <w:r>
        <w:rPr>
          <w:spacing w:val="-2"/>
        </w:rPr>
        <w:t>systems.</w:t>
      </w:r>
      <w:r>
        <w:rPr>
          <w:spacing w:val="35"/>
        </w:rPr>
        <w:t xml:space="preserve"> </w:t>
      </w:r>
      <w:r>
        <w:rPr>
          <w:spacing w:val="-4"/>
        </w:rPr>
        <w:t>It’s</w:t>
      </w:r>
      <w:r>
        <w:rPr>
          <w:spacing w:val="35"/>
        </w:rPr>
        <w:t xml:space="preserve"> </w:t>
      </w:r>
      <w:r>
        <w:t>primary</w:t>
      </w:r>
      <w:r>
        <w:rPr>
          <w:spacing w:val="35"/>
        </w:rPr>
        <w:t xml:space="preserve"> </w:t>
      </w:r>
      <w:r>
        <w:t>role</w:t>
      </w:r>
      <w:r>
        <w:rPr>
          <w:spacing w:val="35"/>
        </w:rPr>
        <w:t xml:space="preserve"> </w:t>
      </w:r>
      <w:r>
        <w:t>is</w:t>
      </w:r>
      <w:r>
        <w:rPr>
          <w:spacing w:val="35"/>
        </w:rPr>
        <w:t xml:space="preserve"> </w:t>
      </w:r>
      <w:r>
        <w:t>long-</w:t>
      </w:r>
      <w:r>
        <w:rPr>
          <w:spacing w:val="33"/>
        </w:rPr>
        <w:t xml:space="preserve"> </w:t>
      </w:r>
      <w:r>
        <w:t>ranged</w:t>
      </w:r>
      <w:r>
        <w:rPr>
          <w:spacing w:val="45"/>
        </w:rPr>
        <w:t xml:space="preserve"> </w:t>
      </w:r>
      <w:r>
        <w:t>fire-support</w:t>
      </w:r>
      <w:r>
        <w:rPr>
          <w:spacing w:val="45"/>
        </w:rPr>
        <w:t xml:space="preserve"> </w:t>
      </w:r>
      <w:r>
        <w:t>and</w:t>
      </w:r>
      <w:r>
        <w:rPr>
          <w:spacing w:val="45"/>
        </w:rPr>
        <w:t xml:space="preserve"> </w:t>
      </w:r>
      <w:r>
        <w:t>its</w:t>
      </w:r>
      <w:r>
        <w:rPr>
          <w:spacing w:val="44"/>
        </w:rPr>
        <w:t xml:space="preserve"> </w:t>
      </w:r>
      <w:r>
        <w:t>cannon</w:t>
      </w:r>
      <w:r>
        <w:rPr>
          <w:spacing w:val="45"/>
        </w:rPr>
        <w:t xml:space="preserve"> </w:t>
      </w:r>
      <w:r>
        <w:t>is</w:t>
      </w:r>
      <w:r>
        <w:rPr>
          <w:spacing w:val="45"/>
        </w:rPr>
        <w:t xml:space="preserve"> </w:t>
      </w:r>
      <w:r>
        <w:t>capable</w:t>
      </w:r>
      <w:r>
        <w:rPr>
          <w:spacing w:val="45"/>
        </w:rPr>
        <w:t xml:space="preserve"> </w:t>
      </w:r>
      <w:r>
        <w:t>of</w:t>
      </w:r>
      <w:r>
        <w:rPr>
          <w:spacing w:val="21"/>
        </w:rPr>
        <w:t xml:space="preserve"> </w:t>
      </w:r>
      <w:r>
        <w:rPr>
          <w:spacing w:val="-1"/>
        </w:rPr>
        <w:t>blowing</w:t>
      </w:r>
      <w:r>
        <w:rPr>
          <w:spacing w:val="45"/>
        </w:rPr>
        <w:t xml:space="preserve"> </w:t>
      </w:r>
      <w:r>
        <w:t>holes</w:t>
      </w:r>
      <w:r>
        <w:rPr>
          <w:spacing w:val="22"/>
        </w:rPr>
        <w:t xml:space="preserve"> </w:t>
      </w:r>
      <w:r>
        <w:t>through</w:t>
      </w:r>
      <w:r>
        <w:rPr>
          <w:spacing w:val="5"/>
        </w:rPr>
        <w:t xml:space="preserve"> </w:t>
      </w:r>
      <w:r>
        <w:t>starships!</w:t>
      </w:r>
    </w:p>
    <w:p w:rsidR="00F87A27" w:rsidRDefault="00F87A27">
      <w:pPr>
        <w:spacing w:before="10"/>
        <w:rPr>
          <w:rFonts w:ascii="Garamond" w:eastAsia="Garamond" w:hAnsi="Garamond" w:cs="Garamond"/>
          <w:sz w:val="23"/>
          <w:szCs w:val="23"/>
        </w:rPr>
      </w:pPr>
    </w:p>
    <w:p w:rsidR="00F87A27" w:rsidRDefault="005A02C9">
      <w:pPr>
        <w:pStyle w:val="Heading2"/>
        <w:spacing w:line="269" w:lineRule="exact"/>
        <w:ind w:left="164"/>
        <w:jc w:val="both"/>
        <w:rPr>
          <w:b w:val="0"/>
          <w:bCs w:val="0"/>
        </w:rPr>
      </w:pPr>
      <w:r>
        <w:t>RX-75</w:t>
      </w:r>
      <w:r>
        <w:rPr>
          <w:spacing w:val="5"/>
        </w:rPr>
        <w:t xml:space="preserve"> </w:t>
      </w:r>
      <w:r>
        <w:rPr>
          <w:spacing w:val="-1"/>
        </w:rPr>
        <w:t>ProductionGutank</w:t>
      </w:r>
    </w:p>
    <w:p w:rsidR="00F87A27" w:rsidRDefault="005A02C9">
      <w:pPr>
        <w:pStyle w:val="Heading4"/>
        <w:tabs>
          <w:tab w:val="left" w:pos="2439"/>
          <w:tab w:val="left" w:pos="3466"/>
        </w:tabs>
        <w:spacing w:line="222" w:lineRule="exact"/>
        <w:ind w:left="1580"/>
        <w:rPr>
          <w:b w:val="0"/>
          <w:bCs w:val="0"/>
        </w:rPr>
      </w:pPr>
      <w:r>
        <w:t xml:space="preserve">WS </w:t>
      </w:r>
      <w:r>
        <w:rPr>
          <w:spacing w:val="33"/>
        </w:rPr>
        <w:t xml:space="preserve"> </w:t>
      </w:r>
      <w:r>
        <w:t>BS</w:t>
      </w:r>
      <w:r>
        <w:tab/>
        <w:t xml:space="preserve">S  </w:t>
      </w:r>
      <w:r>
        <w:rPr>
          <w:spacing w:val="31"/>
        </w:rPr>
        <w:t xml:space="preserve"> </w:t>
      </w:r>
      <w:r>
        <w:t xml:space="preserve">W  </w:t>
      </w:r>
      <w:r>
        <w:rPr>
          <w:spacing w:val="47"/>
        </w:rPr>
        <w:t xml:space="preserve"> </w:t>
      </w:r>
      <w:r>
        <w:t>I</w:t>
      </w:r>
      <w:r>
        <w:tab/>
        <w:t xml:space="preserve">A  </w:t>
      </w:r>
      <w:r>
        <w:rPr>
          <w:spacing w:val="50"/>
        </w:rPr>
        <w:t xml:space="preserve"> </w:t>
      </w:r>
      <w:r>
        <w:t xml:space="preserve">PS </w:t>
      </w:r>
      <w:r>
        <w:rPr>
          <w:spacing w:val="50"/>
        </w:rPr>
        <w:t xml:space="preserve"> </w:t>
      </w:r>
      <w:r>
        <w:t>LD</w:t>
      </w:r>
    </w:p>
    <w:p w:rsidR="00F87A27" w:rsidRDefault="005A02C9">
      <w:pPr>
        <w:pStyle w:val="BodyText"/>
        <w:tabs>
          <w:tab w:val="left" w:pos="1653"/>
        </w:tabs>
        <w:spacing w:line="220" w:lineRule="exact"/>
        <w:ind w:left="164"/>
        <w:jc w:val="both"/>
      </w:pPr>
      <w:r>
        <w:t>Pilot</w:t>
      </w:r>
      <w:r>
        <w:rPr>
          <w:spacing w:val="4"/>
        </w:rPr>
        <w:t xml:space="preserve"> </w:t>
      </w:r>
      <w:r>
        <w:t>Bonus</w:t>
      </w:r>
      <w:r>
        <w:tab/>
        <w:t xml:space="preserve">-    </w:t>
      </w:r>
      <w:r>
        <w:rPr>
          <w:spacing w:val="19"/>
        </w:rPr>
        <w:t xml:space="preserve"> </w:t>
      </w:r>
      <w:r>
        <w:t xml:space="preserve">+1   </w:t>
      </w:r>
      <w:r>
        <w:rPr>
          <w:spacing w:val="13"/>
        </w:rPr>
        <w:t xml:space="preserve"> </w:t>
      </w:r>
      <w:r>
        <w:t xml:space="preserve">5    -    </w:t>
      </w:r>
      <w:r>
        <w:rPr>
          <w:spacing w:val="13"/>
        </w:rPr>
        <w:t xml:space="preserve"> </w:t>
      </w:r>
      <w:r>
        <w:t xml:space="preserve">-     </w:t>
      </w:r>
      <w:r>
        <w:rPr>
          <w:spacing w:val="47"/>
        </w:rPr>
        <w:t xml:space="preserve"> </w:t>
      </w:r>
      <w:r>
        <w:t xml:space="preserve">-  </w:t>
      </w:r>
      <w:r>
        <w:rPr>
          <w:spacing w:val="45"/>
        </w:rPr>
        <w:t xml:space="preserve"> </w:t>
      </w:r>
      <w:r>
        <w:t xml:space="preserve">+1     </w:t>
      </w:r>
      <w:r>
        <w:rPr>
          <w:spacing w:val="8"/>
        </w:rPr>
        <w:t xml:space="preserve"> </w:t>
      </w:r>
      <w:r>
        <w:t>-</w:t>
      </w:r>
    </w:p>
    <w:p w:rsidR="00F87A27" w:rsidRDefault="005A02C9">
      <w:pPr>
        <w:pStyle w:val="Heading4"/>
        <w:tabs>
          <w:tab w:val="left" w:pos="3878"/>
          <w:tab w:val="left" w:pos="4912"/>
        </w:tabs>
        <w:spacing w:line="220" w:lineRule="exact"/>
        <w:ind w:left="164"/>
        <w:jc w:val="both"/>
        <w:rPr>
          <w:b w:val="0"/>
          <w:bCs w:val="0"/>
        </w:rPr>
      </w:pPr>
      <w:r>
        <w:rPr>
          <w:spacing w:val="1"/>
        </w:rPr>
        <w:t>Armor</w:t>
      </w:r>
      <w:r>
        <w:rPr>
          <w:spacing w:val="5"/>
        </w:rPr>
        <w:t xml:space="preserve"> </w:t>
      </w:r>
      <w:r>
        <w:rPr>
          <w:spacing w:val="-4"/>
        </w:rPr>
        <w:t>Values</w:t>
      </w:r>
      <w:r>
        <w:t xml:space="preserve">         </w:t>
      </w:r>
      <w:r>
        <w:rPr>
          <w:spacing w:val="24"/>
        </w:rPr>
        <w:t xml:space="preserve"> </w:t>
      </w:r>
      <w:r>
        <w:rPr>
          <w:spacing w:val="-1"/>
        </w:rPr>
        <w:t>Front</w:t>
      </w:r>
      <w:r>
        <w:t xml:space="preserve">         </w:t>
      </w:r>
      <w:r>
        <w:rPr>
          <w:spacing w:val="6"/>
        </w:rPr>
        <w:t xml:space="preserve"> </w:t>
      </w:r>
      <w:r>
        <w:t>Side</w:t>
      </w:r>
      <w:r>
        <w:tab/>
      </w:r>
      <w:r>
        <w:rPr>
          <w:spacing w:val="-1"/>
        </w:rPr>
        <w:t>Rear</w:t>
      </w:r>
      <w:r>
        <w:rPr>
          <w:spacing w:val="-1"/>
        </w:rPr>
        <w:tab/>
      </w:r>
      <w:r>
        <w:t>PV</w:t>
      </w:r>
    </w:p>
    <w:p w:rsidR="00F87A27" w:rsidRDefault="005A02C9">
      <w:pPr>
        <w:pStyle w:val="BodyText"/>
        <w:tabs>
          <w:tab w:val="left" w:pos="1915"/>
          <w:tab w:val="left" w:pos="2905"/>
          <w:tab w:val="left" w:pos="3982"/>
          <w:tab w:val="right" w:pos="5192"/>
        </w:tabs>
        <w:spacing w:line="223" w:lineRule="exact"/>
        <w:ind w:left="164"/>
        <w:jc w:val="both"/>
      </w:pPr>
      <w:r>
        <w:rPr>
          <w:spacing w:val="-2"/>
        </w:rPr>
        <w:t>GunTank</w:t>
      </w:r>
      <w:r>
        <w:rPr>
          <w:spacing w:val="-2"/>
        </w:rPr>
        <w:tab/>
      </w:r>
      <w:r>
        <w:rPr>
          <w:w w:val="95"/>
        </w:rPr>
        <w:t>11</w:t>
      </w:r>
      <w:r>
        <w:rPr>
          <w:w w:val="95"/>
        </w:rPr>
        <w:tab/>
        <w:t>11</w:t>
      </w:r>
      <w:r>
        <w:rPr>
          <w:w w:val="95"/>
        </w:rPr>
        <w:tab/>
      </w:r>
      <w:r>
        <w:t>10</w:t>
      </w:r>
      <w:r>
        <w:rPr>
          <w:rFonts w:ascii="Times New Roman"/>
        </w:rPr>
        <w:tab/>
      </w:r>
      <w:r>
        <w:t>240</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ind w:left="164"/>
        <w:jc w:val="both"/>
        <w:rPr>
          <w:b w:val="0"/>
          <w:bCs w:val="0"/>
        </w:rPr>
      </w:pPr>
      <w:r>
        <w:t>RX-75</w:t>
      </w:r>
      <w:r>
        <w:rPr>
          <w:spacing w:val="4"/>
        </w:rPr>
        <w:t xml:space="preserve"> </w:t>
      </w:r>
      <w:r>
        <w:t>Production</w:t>
      </w:r>
      <w:r>
        <w:rPr>
          <w:spacing w:val="4"/>
        </w:rPr>
        <w:t xml:space="preserve"> </w:t>
      </w:r>
      <w:r>
        <w:rPr>
          <w:spacing w:val="-1"/>
        </w:rPr>
        <w:t>Gutank</w:t>
      </w:r>
      <w:r>
        <w:rPr>
          <w:spacing w:val="5"/>
        </w:rPr>
        <w:t xml:space="preserve"> </w:t>
      </w:r>
      <w:r>
        <w:t>standard</w:t>
      </w:r>
      <w:r>
        <w:rPr>
          <w:spacing w:val="4"/>
        </w:rPr>
        <w:t xml:space="preserve"> </w:t>
      </w:r>
      <w:r>
        <w:t>equipment:</w:t>
      </w:r>
    </w:p>
    <w:p w:rsidR="00F87A27" w:rsidRDefault="005A02C9">
      <w:pPr>
        <w:pStyle w:val="BodyText"/>
        <w:spacing w:before="1" w:line="234" w:lineRule="auto"/>
        <w:ind w:left="164" w:right="158"/>
        <w:jc w:val="both"/>
      </w:pPr>
      <w:r>
        <w:t>The</w:t>
      </w:r>
      <w:r>
        <w:rPr>
          <w:spacing w:val="20"/>
        </w:rPr>
        <w:t xml:space="preserve"> </w:t>
      </w:r>
      <w:r>
        <w:t>RX-75</w:t>
      </w:r>
      <w:r>
        <w:rPr>
          <w:spacing w:val="20"/>
        </w:rPr>
        <w:t xml:space="preserve"> </w:t>
      </w:r>
      <w:r>
        <w:rPr>
          <w:spacing w:val="-2"/>
        </w:rPr>
        <w:t>GunTank</w:t>
      </w:r>
      <w:r>
        <w:rPr>
          <w:spacing w:val="20"/>
        </w:rPr>
        <w:t xml:space="preserve"> </w:t>
      </w:r>
      <w:r>
        <w:t>comes</w:t>
      </w:r>
      <w:r>
        <w:rPr>
          <w:spacing w:val="20"/>
        </w:rPr>
        <w:t xml:space="preserve"> </w:t>
      </w:r>
      <w:r>
        <w:t>with</w:t>
      </w:r>
      <w:r>
        <w:rPr>
          <w:spacing w:val="20"/>
        </w:rPr>
        <w:t xml:space="preserve"> </w:t>
      </w:r>
      <w:r>
        <w:t>this</w:t>
      </w:r>
      <w:r>
        <w:rPr>
          <w:spacing w:val="20"/>
        </w:rPr>
        <w:t xml:space="preserve"> </w:t>
      </w:r>
      <w:r>
        <w:t>equipment</w:t>
      </w:r>
      <w:r>
        <w:rPr>
          <w:spacing w:val="20"/>
        </w:rPr>
        <w:t xml:space="preserve"> </w:t>
      </w:r>
      <w:r>
        <w:t>and</w:t>
      </w:r>
      <w:r>
        <w:rPr>
          <w:spacing w:val="21"/>
        </w:rPr>
        <w:t xml:space="preserve"> </w:t>
      </w:r>
      <w:r>
        <w:rPr>
          <w:spacing w:val="-1"/>
        </w:rPr>
        <w:t>weapons</w:t>
      </w:r>
      <w:r>
        <w:rPr>
          <w:spacing w:val="20"/>
        </w:rPr>
        <w:t xml:space="preserve"> </w:t>
      </w:r>
      <w:r>
        <w:t>as</w:t>
      </w:r>
      <w:r>
        <w:rPr>
          <w:spacing w:val="23"/>
        </w:rPr>
        <w:t xml:space="preserve"> </w:t>
      </w:r>
      <w:r>
        <w:t>standard;</w:t>
      </w:r>
      <w:r>
        <w:rPr>
          <w:spacing w:val="25"/>
        </w:rPr>
        <w:t xml:space="preserve"> </w:t>
      </w:r>
      <w:r>
        <w:rPr>
          <w:spacing w:val="-2"/>
        </w:rPr>
        <w:t>Targeter,</w:t>
      </w:r>
      <w:r>
        <w:rPr>
          <w:spacing w:val="25"/>
        </w:rPr>
        <w:t xml:space="preserve"> </w:t>
      </w:r>
      <w:r>
        <w:t>120mm</w:t>
      </w:r>
      <w:r>
        <w:rPr>
          <w:spacing w:val="24"/>
        </w:rPr>
        <w:t xml:space="preserve"> </w:t>
      </w:r>
      <w:r>
        <w:rPr>
          <w:spacing w:val="-1"/>
        </w:rPr>
        <w:t>low-reaction</w:t>
      </w:r>
      <w:r>
        <w:rPr>
          <w:spacing w:val="24"/>
        </w:rPr>
        <w:t xml:space="preserve"> </w:t>
      </w:r>
      <w:r>
        <w:t>cannons</w:t>
      </w:r>
      <w:r>
        <w:rPr>
          <w:spacing w:val="25"/>
        </w:rPr>
        <w:t xml:space="preserve"> </w:t>
      </w:r>
      <w:r>
        <w:t>and</w:t>
      </w:r>
      <w:r>
        <w:rPr>
          <w:spacing w:val="25"/>
        </w:rPr>
        <w:t xml:space="preserve"> </w:t>
      </w:r>
      <w:r>
        <w:t>twin</w:t>
      </w:r>
      <w:r>
        <w:rPr>
          <w:spacing w:val="24"/>
        </w:rPr>
        <w:t xml:space="preserve"> </w:t>
      </w:r>
      <w:r>
        <w:t>missile</w:t>
      </w:r>
      <w:r>
        <w:rPr>
          <w:spacing w:val="31"/>
        </w:rPr>
        <w:t xml:space="preserve"> </w:t>
      </w:r>
      <w:r>
        <w:rPr>
          <w:spacing w:val="-1"/>
        </w:rPr>
        <w:t>launcher</w:t>
      </w:r>
    </w:p>
    <w:p w:rsidR="00F87A27" w:rsidRDefault="00F87A27">
      <w:pPr>
        <w:spacing w:before="10"/>
        <w:rPr>
          <w:rFonts w:ascii="Garamond" w:eastAsia="Garamond" w:hAnsi="Garamond" w:cs="Garamond"/>
          <w:sz w:val="18"/>
          <w:szCs w:val="18"/>
        </w:rPr>
      </w:pPr>
    </w:p>
    <w:p w:rsidR="00F87A27" w:rsidRDefault="005A02C9">
      <w:pPr>
        <w:spacing w:line="220" w:lineRule="exact"/>
        <w:ind w:left="164" w:right="317"/>
        <w:rPr>
          <w:rFonts w:ascii="Garamond" w:eastAsia="Garamond" w:hAnsi="Garamond" w:cs="Garamond"/>
          <w:sz w:val="20"/>
          <w:szCs w:val="20"/>
        </w:rPr>
      </w:pPr>
      <w:r>
        <w:rPr>
          <w:rFonts w:ascii="Garamond"/>
          <w:i/>
          <w:sz w:val="20"/>
        </w:rPr>
        <w:t>Note;</w:t>
      </w:r>
      <w:r>
        <w:rPr>
          <w:rFonts w:ascii="Garamond"/>
          <w:i/>
          <w:spacing w:val="-8"/>
          <w:sz w:val="20"/>
        </w:rPr>
        <w:t xml:space="preserve"> </w:t>
      </w:r>
      <w:r>
        <w:rPr>
          <w:rFonts w:ascii="Garamond"/>
          <w:i/>
          <w:sz w:val="20"/>
        </w:rPr>
        <w:t>The</w:t>
      </w:r>
      <w:r>
        <w:rPr>
          <w:rFonts w:ascii="Garamond"/>
          <w:i/>
          <w:spacing w:val="-8"/>
          <w:sz w:val="20"/>
        </w:rPr>
        <w:t xml:space="preserve"> </w:t>
      </w:r>
      <w:r>
        <w:rPr>
          <w:rFonts w:ascii="Garamond"/>
          <w:i/>
          <w:sz w:val="20"/>
        </w:rPr>
        <w:t>Production</w:t>
      </w:r>
      <w:r>
        <w:rPr>
          <w:rFonts w:ascii="Garamond"/>
          <w:i/>
          <w:spacing w:val="-7"/>
          <w:sz w:val="20"/>
        </w:rPr>
        <w:t xml:space="preserve"> </w:t>
      </w:r>
      <w:r>
        <w:rPr>
          <w:rFonts w:ascii="Garamond"/>
          <w:i/>
          <w:sz w:val="20"/>
        </w:rPr>
        <w:t>Gutank</w:t>
      </w:r>
      <w:r>
        <w:rPr>
          <w:rFonts w:ascii="Garamond"/>
          <w:i/>
          <w:spacing w:val="-7"/>
          <w:sz w:val="20"/>
        </w:rPr>
        <w:t xml:space="preserve"> </w:t>
      </w:r>
      <w:r>
        <w:rPr>
          <w:rFonts w:ascii="Garamond"/>
          <w:i/>
          <w:sz w:val="20"/>
        </w:rPr>
        <w:t>requires</w:t>
      </w:r>
      <w:r>
        <w:rPr>
          <w:rFonts w:ascii="Garamond"/>
          <w:i/>
          <w:spacing w:val="-8"/>
          <w:sz w:val="20"/>
        </w:rPr>
        <w:t xml:space="preserve"> </w:t>
      </w:r>
      <w:r>
        <w:rPr>
          <w:rFonts w:ascii="Garamond"/>
          <w:i/>
          <w:sz w:val="20"/>
        </w:rPr>
        <w:t>a</w:t>
      </w:r>
      <w:r>
        <w:rPr>
          <w:rFonts w:ascii="Garamond"/>
          <w:i/>
          <w:spacing w:val="-7"/>
          <w:sz w:val="20"/>
        </w:rPr>
        <w:t xml:space="preserve"> </w:t>
      </w:r>
      <w:r>
        <w:rPr>
          <w:rFonts w:ascii="Garamond"/>
          <w:i/>
          <w:sz w:val="20"/>
        </w:rPr>
        <w:t>team</w:t>
      </w:r>
      <w:r>
        <w:rPr>
          <w:rFonts w:ascii="Garamond"/>
          <w:i/>
          <w:spacing w:val="-8"/>
          <w:sz w:val="20"/>
        </w:rPr>
        <w:t xml:space="preserve"> </w:t>
      </w:r>
      <w:r>
        <w:rPr>
          <w:rFonts w:ascii="Garamond"/>
          <w:i/>
          <w:sz w:val="20"/>
        </w:rPr>
        <w:t>of</w:t>
      </w:r>
      <w:r>
        <w:rPr>
          <w:rFonts w:ascii="Garamond"/>
          <w:i/>
          <w:spacing w:val="37"/>
          <w:sz w:val="20"/>
        </w:rPr>
        <w:t xml:space="preserve"> </w:t>
      </w:r>
      <w:r>
        <w:rPr>
          <w:rFonts w:ascii="Garamond"/>
          <w:i/>
          <w:sz w:val="20"/>
        </w:rPr>
        <w:t>two</w:t>
      </w:r>
      <w:r>
        <w:rPr>
          <w:rFonts w:ascii="Garamond"/>
          <w:i/>
          <w:spacing w:val="-7"/>
          <w:sz w:val="20"/>
        </w:rPr>
        <w:t xml:space="preserve"> </w:t>
      </w:r>
      <w:r>
        <w:rPr>
          <w:rFonts w:ascii="Garamond"/>
          <w:i/>
          <w:sz w:val="20"/>
        </w:rPr>
        <w:t>pilots</w:t>
      </w:r>
      <w:r>
        <w:rPr>
          <w:rFonts w:ascii="Garamond"/>
          <w:i/>
          <w:spacing w:val="-8"/>
          <w:sz w:val="20"/>
        </w:rPr>
        <w:t xml:space="preserve"> </w:t>
      </w:r>
      <w:r>
        <w:rPr>
          <w:rFonts w:ascii="Garamond"/>
          <w:i/>
          <w:sz w:val="20"/>
        </w:rPr>
        <w:t>to</w:t>
      </w:r>
      <w:r>
        <w:rPr>
          <w:rFonts w:ascii="Garamond"/>
          <w:i/>
          <w:spacing w:val="-7"/>
          <w:sz w:val="20"/>
        </w:rPr>
        <w:t xml:space="preserve"> </w:t>
      </w:r>
      <w:r>
        <w:rPr>
          <w:rFonts w:ascii="Garamond"/>
          <w:i/>
          <w:sz w:val="20"/>
        </w:rPr>
        <w:t>operate.</w:t>
      </w:r>
      <w:r>
        <w:rPr>
          <w:rFonts w:ascii="Garamond"/>
          <w:i/>
          <w:spacing w:val="-8"/>
          <w:sz w:val="20"/>
        </w:rPr>
        <w:t xml:space="preserve"> </w:t>
      </w:r>
      <w:r>
        <w:rPr>
          <w:rFonts w:ascii="Garamond"/>
          <w:i/>
          <w:sz w:val="20"/>
        </w:rPr>
        <w:t>If</w:t>
      </w:r>
      <w:r>
        <w:rPr>
          <w:rFonts w:ascii="Garamond"/>
          <w:i/>
          <w:spacing w:val="37"/>
          <w:sz w:val="20"/>
        </w:rPr>
        <w:t xml:space="preserve"> </w:t>
      </w:r>
      <w:r>
        <w:rPr>
          <w:rFonts w:ascii="Garamond"/>
          <w:i/>
          <w:sz w:val="20"/>
        </w:rPr>
        <w:t>you are</w:t>
      </w:r>
      <w:r>
        <w:rPr>
          <w:rFonts w:ascii="Garamond"/>
          <w:i/>
          <w:spacing w:val="5"/>
          <w:sz w:val="20"/>
        </w:rPr>
        <w:t xml:space="preserve"> </w:t>
      </w:r>
      <w:r>
        <w:rPr>
          <w:rFonts w:ascii="Garamond"/>
          <w:i/>
          <w:sz w:val="20"/>
        </w:rPr>
        <w:t>using</w:t>
      </w:r>
      <w:r>
        <w:rPr>
          <w:rFonts w:ascii="Garamond"/>
          <w:i/>
          <w:spacing w:val="4"/>
          <w:sz w:val="20"/>
        </w:rPr>
        <w:t xml:space="preserve"> </w:t>
      </w:r>
      <w:r>
        <w:rPr>
          <w:rFonts w:ascii="Garamond"/>
          <w:i/>
          <w:sz w:val="20"/>
        </w:rPr>
        <w:t>this</w:t>
      </w:r>
      <w:r>
        <w:rPr>
          <w:rFonts w:ascii="Garamond"/>
          <w:i/>
          <w:spacing w:val="4"/>
          <w:sz w:val="20"/>
        </w:rPr>
        <w:t xml:space="preserve"> </w:t>
      </w:r>
      <w:r>
        <w:rPr>
          <w:rFonts w:ascii="Garamond"/>
          <w:i/>
          <w:sz w:val="20"/>
        </w:rPr>
        <w:t>suit</w:t>
      </w:r>
      <w:r>
        <w:rPr>
          <w:rFonts w:ascii="Garamond"/>
          <w:i/>
          <w:spacing w:val="4"/>
          <w:sz w:val="20"/>
        </w:rPr>
        <w:t xml:space="preserve"> </w:t>
      </w:r>
      <w:r>
        <w:rPr>
          <w:rFonts w:ascii="Garamond"/>
          <w:i/>
          <w:sz w:val="20"/>
        </w:rPr>
        <w:t>in</w:t>
      </w:r>
      <w:r>
        <w:rPr>
          <w:rFonts w:ascii="Garamond"/>
          <w:i/>
          <w:spacing w:val="5"/>
          <w:sz w:val="20"/>
        </w:rPr>
        <w:t xml:space="preserve"> </w:t>
      </w:r>
      <w:r>
        <w:rPr>
          <w:rFonts w:ascii="Garamond"/>
          <w:i/>
          <w:sz w:val="20"/>
        </w:rPr>
        <w:t>your</w:t>
      </w:r>
      <w:r>
        <w:rPr>
          <w:rFonts w:ascii="Garamond"/>
          <w:i/>
          <w:spacing w:val="5"/>
          <w:sz w:val="20"/>
        </w:rPr>
        <w:t xml:space="preserve"> </w:t>
      </w:r>
      <w:r>
        <w:rPr>
          <w:rFonts w:ascii="Garamond"/>
          <w:i/>
          <w:sz w:val="20"/>
        </w:rPr>
        <w:t>team</w:t>
      </w:r>
      <w:r>
        <w:rPr>
          <w:rFonts w:ascii="Garamond"/>
          <w:i/>
          <w:spacing w:val="4"/>
          <w:sz w:val="20"/>
        </w:rPr>
        <w:t xml:space="preserve"> </w:t>
      </w:r>
      <w:r>
        <w:rPr>
          <w:rFonts w:ascii="Garamond"/>
          <w:i/>
          <w:sz w:val="20"/>
        </w:rPr>
        <w:t>you</w:t>
      </w:r>
      <w:r>
        <w:rPr>
          <w:rFonts w:ascii="Garamond"/>
          <w:i/>
          <w:spacing w:val="5"/>
          <w:sz w:val="20"/>
        </w:rPr>
        <w:t xml:space="preserve"> </w:t>
      </w:r>
      <w:r>
        <w:rPr>
          <w:rFonts w:ascii="Garamond"/>
          <w:i/>
          <w:sz w:val="20"/>
        </w:rPr>
        <w:t>must</w:t>
      </w:r>
      <w:r>
        <w:rPr>
          <w:rFonts w:ascii="Garamond"/>
          <w:i/>
          <w:spacing w:val="4"/>
          <w:sz w:val="20"/>
        </w:rPr>
        <w:t xml:space="preserve"> </w:t>
      </w:r>
      <w:r>
        <w:rPr>
          <w:rFonts w:ascii="Garamond"/>
          <w:i/>
          <w:sz w:val="20"/>
        </w:rPr>
        <w:t>purchase</w:t>
      </w:r>
      <w:r>
        <w:rPr>
          <w:rFonts w:ascii="Garamond"/>
          <w:i/>
          <w:spacing w:val="4"/>
          <w:sz w:val="20"/>
        </w:rPr>
        <w:t xml:space="preserve"> </w:t>
      </w:r>
      <w:r>
        <w:rPr>
          <w:rFonts w:ascii="Garamond"/>
          <w:i/>
          <w:sz w:val="20"/>
        </w:rPr>
        <w:t>two</w:t>
      </w:r>
      <w:r>
        <w:rPr>
          <w:rFonts w:ascii="Garamond"/>
          <w:i/>
          <w:spacing w:val="5"/>
          <w:sz w:val="20"/>
        </w:rPr>
        <w:t xml:space="preserve"> </w:t>
      </w:r>
      <w:r>
        <w:rPr>
          <w:rFonts w:ascii="Garamond"/>
          <w:i/>
          <w:sz w:val="20"/>
        </w:rPr>
        <w:t>pilots</w:t>
      </w:r>
      <w:r>
        <w:rPr>
          <w:rFonts w:ascii="Garamond"/>
          <w:i/>
          <w:spacing w:val="4"/>
          <w:sz w:val="20"/>
        </w:rPr>
        <w:t xml:space="preserve"> </w:t>
      </w:r>
      <w:r>
        <w:rPr>
          <w:rFonts w:ascii="Garamond"/>
          <w:i/>
          <w:sz w:val="20"/>
        </w:rPr>
        <w:t>to</w:t>
      </w:r>
      <w:r>
        <w:rPr>
          <w:rFonts w:ascii="Garamond"/>
          <w:i/>
          <w:spacing w:val="5"/>
          <w:sz w:val="20"/>
        </w:rPr>
        <w:t xml:space="preserve"> </w:t>
      </w:r>
      <w:r>
        <w:rPr>
          <w:rFonts w:ascii="Garamond"/>
          <w:i/>
          <w:sz w:val="20"/>
        </w:rPr>
        <w:t>use</w:t>
      </w:r>
      <w:r>
        <w:rPr>
          <w:rFonts w:ascii="Garamond"/>
          <w:i/>
          <w:spacing w:val="4"/>
          <w:sz w:val="20"/>
        </w:rPr>
        <w:t xml:space="preserve"> </w:t>
      </w:r>
      <w:r>
        <w:rPr>
          <w:rFonts w:ascii="Garamond"/>
          <w:i/>
          <w:sz w:val="20"/>
        </w:rPr>
        <w:t>it!</w:t>
      </w:r>
    </w:p>
    <w:p w:rsidR="00F87A27" w:rsidRDefault="00F87A27">
      <w:pPr>
        <w:spacing w:line="220" w:lineRule="exact"/>
        <w:rPr>
          <w:rFonts w:ascii="Garamond" w:eastAsia="Garamond" w:hAnsi="Garamond" w:cs="Garamond"/>
          <w:sz w:val="20"/>
          <w:szCs w:val="20"/>
        </w:rPr>
        <w:sectPr w:rsidR="00F87A27">
          <w:type w:val="continuous"/>
          <w:pgSz w:w="12240" w:h="15840"/>
          <w:pgMar w:top="700" w:right="580" w:bottom="280" w:left="580" w:header="720" w:footer="720" w:gutter="0"/>
          <w:cols w:num="2" w:space="720" w:equalWidth="0">
            <w:col w:w="5456" w:space="40"/>
            <w:col w:w="5584"/>
          </w:cols>
        </w:sectPr>
      </w:pPr>
    </w:p>
    <w:p w:rsidR="00F87A27" w:rsidRDefault="00E86CF6">
      <w:pPr>
        <w:pStyle w:val="Heading2"/>
        <w:spacing w:before="121" w:line="267" w:lineRule="exact"/>
        <w:ind w:left="3277"/>
        <w:rPr>
          <w:b w:val="0"/>
          <w:bCs w:val="0"/>
        </w:rPr>
      </w:pPr>
      <w:r w:rsidRPr="00E86CF6">
        <w:lastRenderedPageBreak/>
        <w:pict>
          <v:group id="_x0000_s1377" style="position:absolute;left:0;text-align:left;margin-left:35.1pt;margin-top:3.95pt;width:155.05pt;height:93.9pt;z-index:251639296;mso-position-horizontal-relative:page" coordorigin="703,80" coordsize="3101,1878">
            <v:group id="_x0000_s1381" style="position:absolute;left:775;top:145;width:2959;height:1762" coordorigin="775,145" coordsize="2959,1762">
              <v:shape id="_x0000_s1382" style="position:absolute;left:775;top:145;width:2959;height:1762" coordorigin="775,145" coordsize="2959,1762" path="m775,145r2958,l3733,1907r-2958,l775,145xe" filled="f" strokeweight=".18214mm">
                <v:path arrowok="t"/>
              </v:shape>
            </v:group>
            <v:group id="_x0000_s1378" style="position:absolute;left:722;top:99;width:3063;height:1839" coordorigin="722,99" coordsize="3063,1839">
              <v:shape id="_x0000_s1380" style="position:absolute;left:722;top:99;width:3063;height:1839" coordorigin="722,99" coordsize="3063,1839" path="m722,99r3062,l3784,1938r-3062,l722,99xe" filled="f" strokeweight=".59292mm">
                <v:path arrowok="t"/>
              </v:shape>
              <v:shape id="_x0000_s1379" type="#_x0000_t75" style="position:absolute;left:837;top:263;width:2845;height:1527">
                <v:imagedata r:id="rId41" o:title=""/>
              </v:shape>
            </v:group>
            <w10:wrap anchorx="page"/>
          </v:group>
        </w:pict>
      </w:r>
      <w:r w:rsidR="005A02C9">
        <w:t>Type</w:t>
      </w:r>
      <w:r w:rsidR="005A02C9">
        <w:rPr>
          <w:spacing w:val="5"/>
        </w:rPr>
        <w:t xml:space="preserve"> </w:t>
      </w:r>
      <w:r w:rsidR="005A02C9">
        <w:t>61</w:t>
      </w:r>
      <w:r w:rsidR="005A02C9">
        <w:rPr>
          <w:spacing w:val="11"/>
        </w:rPr>
        <w:t xml:space="preserve"> </w:t>
      </w:r>
      <w:r w:rsidR="005A02C9">
        <w:t>Battle</w:t>
      </w:r>
      <w:r w:rsidR="005A02C9">
        <w:rPr>
          <w:spacing w:val="11"/>
        </w:rPr>
        <w:t xml:space="preserve"> </w:t>
      </w:r>
      <w:r w:rsidR="005A02C9">
        <w:t>Tank</w:t>
      </w:r>
    </w:p>
    <w:p w:rsidR="00F87A27" w:rsidRDefault="005A02C9">
      <w:pPr>
        <w:pStyle w:val="BodyText"/>
        <w:tabs>
          <w:tab w:val="left" w:pos="4072"/>
          <w:tab w:val="right" w:pos="5150"/>
        </w:tabs>
        <w:spacing w:line="219" w:lineRule="exact"/>
        <w:ind w:left="3277"/>
      </w:pPr>
      <w:r>
        <w:rPr>
          <w:spacing w:val="3"/>
        </w:rPr>
        <w:t>Th</w:t>
      </w:r>
      <w:r>
        <w:t>e</w:t>
      </w:r>
      <w:r>
        <w:tab/>
      </w:r>
      <w:r>
        <w:rPr>
          <w:spacing w:val="3"/>
        </w:rPr>
        <w:t>Type</w:t>
      </w:r>
      <w:r>
        <w:rPr>
          <w:rFonts w:ascii="Times New Roman"/>
          <w:spacing w:val="3"/>
        </w:rPr>
        <w:tab/>
      </w:r>
      <w:r>
        <w:rPr>
          <w:spacing w:val="3"/>
        </w:rPr>
        <w:t>61</w:t>
      </w:r>
    </w:p>
    <w:p w:rsidR="00F87A27" w:rsidRDefault="005A02C9">
      <w:pPr>
        <w:pStyle w:val="BodyText"/>
        <w:tabs>
          <w:tab w:val="left" w:pos="3879"/>
        </w:tabs>
        <w:spacing w:before="1" w:line="233" w:lineRule="auto"/>
        <w:ind w:left="3277" w:right="329"/>
      </w:pPr>
      <w:r>
        <w:rPr>
          <w:spacing w:val="1"/>
        </w:rPr>
        <w:t>is</w:t>
      </w:r>
      <w:r>
        <w:rPr>
          <w:spacing w:val="1"/>
        </w:rPr>
        <w:tab/>
      </w:r>
      <w:r>
        <w:rPr>
          <w:spacing w:val="2"/>
        </w:rPr>
        <w:t>the</w:t>
      </w:r>
      <w:r>
        <w:rPr>
          <w:spacing w:val="3"/>
        </w:rPr>
        <w:t xml:space="preserve"> </w:t>
      </w:r>
      <w:r>
        <w:t>Federations</w:t>
      </w:r>
      <w:r>
        <w:rPr>
          <w:spacing w:val="21"/>
        </w:rPr>
        <w:t xml:space="preserve"> </w:t>
      </w:r>
      <w:r>
        <w:t xml:space="preserve">main   battle   tank </w:t>
      </w:r>
      <w:r>
        <w:rPr>
          <w:spacing w:val="3"/>
        </w:rPr>
        <w:t>and</w:t>
      </w:r>
    </w:p>
    <w:p w:rsidR="00F87A27" w:rsidRDefault="005A02C9">
      <w:pPr>
        <w:pStyle w:val="BodyText"/>
        <w:tabs>
          <w:tab w:val="left" w:pos="3864"/>
          <w:tab w:val="left" w:pos="4522"/>
        </w:tabs>
        <w:spacing w:line="233" w:lineRule="auto"/>
        <w:ind w:left="3277" w:right="15"/>
      </w:pPr>
      <w:r>
        <w:rPr>
          <w:spacing w:val="2"/>
        </w:rPr>
        <w:t>was</w:t>
      </w:r>
      <w:r>
        <w:rPr>
          <w:spacing w:val="2"/>
        </w:rPr>
        <w:tab/>
      </w:r>
      <w:r>
        <w:rPr>
          <w:spacing w:val="1"/>
          <w:w w:val="95"/>
        </w:rPr>
        <w:t>used</w:t>
      </w:r>
      <w:r>
        <w:rPr>
          <w:spacing w:val="1"/>
          <w:w w:val="95"/>
        </w:rPr>
        <w:tab/>
      </w:r>
      <w:r>
        <w:rPr>
          <w:spacing w:val="3"/>
        </w:rPr>
        <w:t>extensively</w:t>
      </w:r>
      <w:r>
        <w:rPr>
          <w:spacing w:val="24"/>
        </w:rPr>
        <w:t xml:space="preserve"> </w:t>
      </w:r>
      <w:r>
        <w:t xml:space="preserve">during </w:t>
      </w:r>
      <w:r>
        <w:rPr>
          <w:spacing w:val="40"/>
        </w:rPr>
        <w:t xml:space="preserve"> </w:t>
      </w:r>
      <w:r>
        <w:t xml:space="preserve">the </w:t>
      </w:r>
      <w:r>
        <w:rPr>
          <w:spacing w:val="39"/>
        </w:rPr>
        <w:t xml:space="preserve"> </w:t>
      </w:r>
      <w:r>
        <w:t xml:space="preserve">defense </w:t>
      </w:r>
      <w:r>
        <w:rPr>
          <w:spacing w:val="39"/>
        </w:rPr>
        <w:t xml:space="preserve"> </w:t>
      </w:r>
      <w:r>
        <w:t>of earth.</w:t>
      </w:r>
    </w:p>
    <w:p w:rsidR="00F87A27" w:rsidRDefault="00F87A27">
      <w:pPr>
        <w:rPr>
          <w:rFonts w:ascii="Garamond" w:eastAsia="Garamond" w:hAnsi="Garamond" w:cs="Garamond"/>
          <w:sz w:val="20"/>
          <w:szCs w:val="20"/>
        </w:rPr>
      </w:pPr>
    </w:p>
    <w:p w:rsidR="00F87A27" w:rsidRDefault="005A02C9">
      <w:pPr>
        <w:pStyle w:val="BodyText"/>
        <w:spacing w:before="133" w:line="256" w:lineRule="auto"/>
        <w:ind w:left="187"/>
      </w:pPr>
      <w:r>
        <w:t>The Type 61 crews had the unenviable task of going up against the vastly superior Zeon Mobile Suits. Despite horrendous casualties and through some very hard-learned lessons, the Tankers were able to slow down and eventually</w:t>
      </w:r>
      <w:r>
        <w:rPr>
          <w:spacing w:val="4"/>
        </w:rPr>
        <w:t xml:space="preserve"> </w:t>
      </w:r>
      <w:r>
        <w:t>stop</w:t>
      </w:r>
      <w:r>
        <w:rPr>
          <w:spacing w:val="4"/>
        </w:rPr>
        <w:t xml:space="preserve"> </w:t>
      </w:r>
      <w:r>
        <w:t>the</w:t>
      </w:r>
      <w:r>
        <w:rPr>
          <w:spacing w:val="4"/>
        </w:rPr>
        <w:t xml:space="preserve"> </w:t>
      </w:r>
      <w:r>
        <w:t>Zeon</w:t>
      </w:r>
      <w:r>
        <w:rPr>
          <w:spacing w:val="5"/>
        </w:rPr>
        <w:t xml:space="preserve"> </w:t>
      </w:r>
      <w:r>
        <w:t>advance.</w:t>
      </w:r>
    </w:p>
    <w:p w:rsidR="00F87A27" w:rsidRDefault="005A02C9">
      <w:pPr>
        <w:pStyle w:val="BodyText"/>
        <w:spacing w:before="172" w:line="220" w:lineRule="exact"/>
        <w:ind w:left="191" w:right="39"/>
        <w:jc w:val="both"/>
      </w:pPr>
      <w:r>
        <w:rPr>
          <w:spacing w:val="-1"/>
        </w:rPr>
        <w:t>Even</w:t>
      </w:r>
      <w:r>
        <w:rPr>
          <w:spacing w:val="13"/>
        </w:rPr>
        <w:t xml:space="preserve"> </w:t>
      </w:r>
      <w:r>
        <w:t>with</w:t>
      </w:r>
      <w:r>
        <w:rPr>
          <w:spacing w:val="13"/>
        </w:rPr>
        <w:t xml:space="preserve"> </w:t>
      </w:r>
      <w:r>
        <w:t>the</w:t>
      </w:r>
      <w:r>
        <w:rPr>
          <w:spacing w:val="13"/>
        </w:rPr>
        <w:t xml:space="preserve"> </w:t>
      </w:r>
      <w:r>
        <w:rPr>
          <w:spacing w:val="-1"/>
        </w:rPr>
        <w:t>advent</w:t>
      </w:r>
      <w:r>
        <w:rPr>
          <w:spacing w:val="13"/>
        </w:rPr>
        <w:t xml:space="preserve"> </w:t>
      </w:r>
      <w:r>
        <w:t>of</w:t>
      </w:r>
      <w:r>
        <w:rPr>
          <w:spacing w:val="39"/>
        </w:rPr>
        <w:t xml:space="preserve"> </w:t>
      </w:r>
      <w:r>
        <w:t>the</w:t>
      </w:r>
      <w:r>
        <w:rPr>
          <w:spacing w:val="13"/>
        </w:rPr>
        <w:t xml:space="preserve"> </w:t>
      </w:r>
      <w:r>
        <w:rPr>
          <w:spacing w:val="-1"/>
        </w:rPr>
        <w:t>Federation</w:t>
      </w:r>
      <w:r>
        <w:rPr>
          <w:spacing w:val="13"/>
        </w:rPr>
        <w:t xml:space="preserve"> </w:t>
      </w:r>
      <w:r>
        <w:t>Mobile</w:t>
      </w:r>
      <w:r>
        <w:rPr>
          <w:spacing w:val="13"/>
        </w:rPr>
        <w:t xml:space="preserve"> </w:t>
      </w:r>
      <w:r>
        <w:t>Suits</w:t>
      </w:r>
      <w:r>
        <w:rPr>
          <w:spacing w:val="13"/>
        </w:rPr>
        <w:t xml:space="preserve"> </w:t>
      </w:r>
      <w:r>
        <w:t>the</w:t>
      </w:r>
      <w:r>
        <w:rPr>
          <w:spacing w:val="13"/>
        </w:rPr>
        <w:t xml:space="preserve"> </w:t>
      </w:r>
      <w:r>
        <w:rPr>
          <w:spacing w:val="-4"/>
        </w:rPr>
        <w:t>Type</w:t>
      </w:r>
      <w:r>
        <w:rPr>
          <w:spacing w:val="13"/>
        </w:rPr>
        <w:t xml:space="preserve"> </w:t>
      </w:r>
      <w:r>
        <w:t>61</w:t>
      </w:r>
      <w:r>
        <w:rPr>
          <w:spacing w:val="26"/>
        </w:rPr>
        <w:t xml:space="preserve"> </w:t>
      </w:r>
      <w:r>
        <w:t>still</w:t>
      </w:r>
      <w:r>
        <w:rPr>
          <w:spacing w:val="7"/>
        </w:rPr>
        <w:t xml:space="preserve"> </w:t>
      </w:r>
      <w:r>
        <w:t>sees</w:t>
      </w:r>
      <w:r>
        <w:rPr>
          <w:spacing w:val="7"/>
        </w:rPr>
        <w:t xml:space="preserve"> </w:t>
      </w:r>
      <w:r>
        <w:t>combat</w:t>
      </w:r>
      <w:r>
        <w:rPr>
          <w:spacing w:val="7"/>
        </w:rPr>
        <w:t xml:space="preserve"> </w:t>
      </w:r>
      <w:r>
        <w:t>action.</w:t>
      </w:r>
      <w:r>
        <w:rPr>
          <w:spacing w:val="7"/>
        </w:rPr>
        <w:t xml:space="preserve"> </w:t>
      </w:r>
      <w:r>
        <w:t>It's</w:t>
      </w:r>
      <w:r>
        <w:rPr>
          <w:spacing w:val="7"/>
        </w:rPr>
        <w:t xml:space="preserve"> </w:t>
      </w:r>
      <w:r>
        <w:t>not</w:t>
      </w:r>
      <w:r>
        <w:rPr>
          <w:spacing w:val="7"/>
        </w:rPr>
        <w:t xml:space="preserve"> </w:t>
      </w:r>
      <w:r>
        <w:t>uncommon</w:t>
      </w:r>
      <w:r>
        <w:rPr>
          <w:spacing w:val="7"/>
        </w:rPr>
        <w:t xml:space="preserve"> </w:t>
      </w:r>
      <w:r>
        <w:t>for</w:t>
      </w:r>
      <w:r>
        <w:rPr>
          <w:spacing w:val="7"/>
        </w:rPr>
        <w:t xml:space="preserve"> </w:t>
      </w:r>
      <w:r>
        <w:rPr>
          <w:spacing w:val="-1"/>
        </w:rPr>
        <w:t>several</w:t>
      </w:r>
      <w:r>
        <w:rPr>
          <w:spacing w:val="7"/>
        </w:rPr>
        <w:t xml:space="preserve"> </w:t>
      </w:r>
      <w:r>
        <w:rPr>
          <w:spacing w:val="-3"/>
        </w:rPr>
        <w:t>Tank</w:t>
      </w:r>
      <w:r>
        <w:rPr>
          <w:spacing w:val="27"/>
        </w:rPr>
        <w:t xml:space="preserve"> </w:t>
      </w:r>
      <w:r>
        <w:t>squadrons</w:t>
      </w:r>
      <w:r>
        <w:rPr>
          <w:spacing w:val="-4"/>
        </w:rPr>
        <w:t xml:space="preserve"> </w:t>
      </w:r>
      <w:r>
        <w:t>to</w:t>
      </w:r>
      <w:r>
        <w:rPr>
          <w:spacing w:val="-4"/>
        </w:rPr>
        <w:t xml:space="preserve"> </w:t>
      </w:r>
      <w:r>
        <w:t>be</w:t>
      </w:r>
      <w:r>
        <w:rPr>
          <w:spacing w:val="-4"/>
        </w:rPr>
        <w:t xml:space="preserve"> </w:t>
      </w:r>
      <w:r>
        <w:t>assigned</w:t>
      </w:r>
      <w:r>
        <w:rPr>
          <w:spacing w:val="-4"/>
        </w:rPr>
        <w:t xml:space="preserve"> </w:t>
      </w:r>
      <w:r>
        <w:t>to</w:t>
      </w:r>
      <w:r>
        <w:rPr>
          <w:spacing w:val="-4"/>
        </w:rPr>
        <w:t xml:space="preserve"> </w:t>
      </w:r>
      <w:r>
        <w:t>support</w:t>
      </w:r>
      <w:r>
        <w:rPr>
          <w:spacing w:val="-4"/>
        </w:rPr>
        <w:t xml:space="preserve"> </w:t>
      </w:r>
      <w:r>
        <w:t>of</w:t>
      </w:r>
      <w:r>
        <w:rPr>
          <w:spacing w:val="23"/>
        </w:rPr>
        <w:t xml:space="preserve"> </w:t>
      </w:r>
      <w:r>
        <w:t>a</w:t>
      </w:r>
      <w:r>
        <w:rPr>
          <w:spacing w:val="-4"/>
        </w:rPr>
        <w:t xml:space="preserve"> </w:t>
      </w:r>
      <w:r>
        <w:t>Mobile</w:t>
      </w:r>
      <w:r>
        <w:rPr>
          <w:spacing w:val="-4"/>
        </w:rPr>
        <w:t xml:space="preserve"> </w:t>
      </w:r>
      <w:r>
        <w:t>Suit</w:t>
      </w:r>
      <w:r>
        <w:rPr>
          <w:spacing w:val="-4"/>
        </w:rPr>
        <w:t xml:space="preserve"> </w:t>
      </w:r>
      <w:r>
        <w:t>battalion,</w:t>
      </w:r>
      <w:r>
        <w:rPr>
          <w:spacing w:val="-4"/>
        </w:rPr>
        <w:t xml:space="preserve"> </w:t>
      </w:r>
      <w:r>
        <w:t>and</w:t>
      </w:r>
      <w:r>
        <w:rPr>
          <w:spacing w:val="24"/>
        </w:rPr>
        <w:t xml:space="preserve"> </w:t>
      </w:r>
      <w:r>
        <w:t>to</w:t>
      </w:r>
      <w:r>
        <w:rPr>
          <w:spacing w:val="-2"/>
        </w:rPr>
        <w:t xml:space="preserve"> </w:t>
      </w:r>
      <w:r>
        <w:t>accompany</w:t>
      </w:r>
      <w:r>
        <w:rPr>
          <w:spacing w:val="-2"/>
        </w:rPr>
        <w:t xml:space="preserve"> </w:t>
      </w:r>
      <w:r>
        <w:t>them</w:t>
      </w:r>
      <w:r>
        <w:rPr>
          <w:spacing w:val="-2"/>
        </w:rPr>
        <w:t xml:space="preserve"> </w:t>
      </w:r>
      <w:r>
        <w:t>into</w:t>
      </w:r>
      <w:r>
        <w:rPr>
          <w:spacing w:val="-2"/>
        </w:rPr>
        <w:t xml:space="preserve"> </w:t>
      </w:r>
      <w:r>
        <w:rPr>
          <w:spacing w:val="-1"/>
        </w:rPr>
        <w:t>battle.</w:t>
      </w:r>
      <w:r>
        <w:rPr>
          <w:spacing w:val="-2"/>
        </w:rPr>
        <w:t xml:space="preserve"> </w:t>
      </w:r>
      <w:r>
        <w:t>In</w:t>
      </w:r>
      <w:r>
        <w:rPr>
          <w:spacing w:val="-2"/>
        </w:rPr>
        <w:t xml:space="preserve"> </w:t>
      </w:r>
      <w:r>
        <w:t>dense</w:t>
      </w:r>
      <w:r>
        <w:rPr>
          <w:spacing w:val="-2"/>
        </w:rPr>
        <w:t xml:space="preserve"> </w:t>
      </w:r>
      <w:r>
        <w:t>terrain</w:t>
      </w:r>
      <w:r>
        <w:rPr>
          <w:spacing w:val="-2"/>
        </w:rPr>
        <w:t xml:space="preserve"> </w:t>
      </w:r>
      <w:r>
        <w:rPr>
          <w:spacing w:val="-1"/>
        </w:rPr>
        <w:t>like</w:t>
      </w:r>
      <w:r>
        <w:rPr>
          <w:spacing w:val="-2"/>
        </w:rPr>
        <w:t xml:space="preserve"> </w:t>
      </w:r>
      <w:r>
        <w:t>cities</w:t>
      </w:r>
      <w:r>
        <w:rPr>
          <w:spacing w:val="-2"/>
        </w:rPr>
        <w:t xml:space="preserve"> </w:t>
      </w:r>
      <w:r>
        <w:t>or</w:t>
      </w:r>
      <w:r>
        <w:rPr>
          <w:spacing w:val="-2"/>
        </w:rPr>
        <w:t xml:space="preserve"> </w:t>
      </w:r>
      <w:r>
        <w:rPr>
          <w:spacing w:val="-1"/>
        </w:rPr>
        <w:t>jungle,</w:t>
      </w:r>
      <w:r>
        <w:rPr>
          <w:spacing w:val="25"/>
        </w:rPr>
        <w:t xml:space="preserve"> </w:t>
      </w:r>
      <w:r>
        <w:t>these</w:t>
      </w:r>
      <w:r>
        <w:rPr>
          <w:spacing w:val="5"/>
        </w:rPr>
        <w:t xml:space="preserve"> </w:t>
      </w:r>
      <w:r>
        <w:rPr>
          <w:spacing w:val="-2"/>
        </w:rPr>
        <w:t>Tanks</w:t>
      </w:r>
      <w:r>
        <w:rPr>
          <w:spacing w:val="5"/>
        </w:rPr>
        <w:t xml:space="preserve"> </w:t>
      </w:r>
      <w:r>
        <w:t>can</w:t>
      </w:r>
      <w:r>
        <w:rPr>
          <w:spacing w:val="5"/>
        </w:rPr>
        <w:t xml:space="preserve"> </w:t>
      </w:r>
      <w:r>
        <w:rPr>
          <w:spacing w:val="-2"/>
        </w:rPr>
        <w:t>give</w:t>
      </w:r>
      <w:r>
        <w:rPr>
          <w:spacing w:val="5"/>
        </w:rPr>
        <w:t xml:space="preserve"> </w:t>
      </w:r>
      <w:r>
        <w:t>Zeon</w:t>
      </w:r>
      <w:r>
        <w:rPr>
          <w:spacing w:val="5"/>
        </w:rPr>
        <w:t xml:space="preserve"> </w:t>
      </w:r>
      <w:r>
        <w:t>pilots</w:t>
      </w:r>
      <w:r>
        <w:rPr>
          <w:spacing w:val="5"/>
        </w:rPr>
        <w:t xml:space="preserve"> </w:t>
      </w:r>
      <w:r>
        <w:t>a</w:t>
      </w:r>
      <w:r>
        <w:rPr>
          <w:spacing w:val="5"/>
        </w:rPr>
        <w:t xml:space="preserve"> </w:t>
      </w:r>
      <w:r>
        <w:t>considerable</w:t>
      </w:r>
      <w:r>
        <w:rPr>
          <w:spacing w:val="5"/>
        </w:rPr>
        <w:t xml:space="preserve"> </w:t>
      </w:r>
      <w:r>
        <w:rPr>
          <w:spacing w:val="-1"/>
        </w:rPr>
        <w:t>headache.</w:t>
      </w:r>
    </w:p>
    <w:p w:rsidR="00F87A27" w:rsidRDefault="005A02C9">
      <w:pPr>
        <w:pStyle w:val="BodyText"/>
        <w:spacing w:before="161" w:line="220" w:lineRule="exact"/>
        <w:ind w:left="182"/>
        <w:jc w:val="both"/>
      </w:pPr>
      <w:r>
        <w:t>Indeed</w:t>
      </w:r>
      <w:r>
        <w:rPr>
          <w:spacing w:val="22"/>
        </w:rPr>
        <w:t xml:space="preserve"> </w:t>
      </w:r>
      <w:r>
        <w:t>many</w:t>
      </w:r>
      <w:r>
        <w:rPr>
          <w:spacing w:val="22"/>
        </w:rPr>
        <w:t xml:space="preserve"> </w:t>
      </w:r>
      <w:r>
        <w:rPr>
          <w:spacing w:val="-3"/>
        </w:rPr>
        <w:t>Tank</w:t>
      </w:r>
      <w:r>
        <w:rPr>
          <w:spacing w:val="22"/>
        </w:rPr>
        <w:t xml:space="preserve"> </w:t>
      </w:r>
      <w:r>
        <w:t>squadrons</w:t>
      </w:r>
      <w:r>
        <w:rPr>
          <w:spacing w:val="22"/>
        </w:rPr>
        <w:t xml:space="preserve"> </w:t>
      </w:r>
      <w:r>
        <w:rPr>
          <w:spacing w:val="-2"/>
        </w:rPr>
        <w:t>have</w:t>
      </w:r>
      <w:r>
        <w:rPr>
          <w:spacing w:val="22"/>
        </w:rPr>
        <w:t xml:space="preserve"> </w:t>
      </w:r>
      <w:r>
        <w:t>earned</w:t>
      </w:r>
      <w:r>
        <w:rPr>
          <w:spacing w:val="22"/>
        </w:rPr>
        <w:t xml:space="preserve"> </w:t>
      </w:r>
      <w:r>
        <w:rPr>
          <w:spacing w:val="-1"/>
        </w:rPr>
        <w:t>themselves</w:t>
      </w:r>
      <w:r>
        <w:rPr>
          <w:spacing w:val="22"/>
        </w:rPr>
        <w:t xml:space="preserve"> </w:t>
      </w:r>
      <w:r>
        <w:rPr>
          <w:spacing w:val="-1"/>
        </w:rPr>
        <w:t>nicknames</w:t>
      </w:r>
      <w:r>
        <w:rPr>
          <w:spacing w:val="39"/>
        </w:rPr>
        <w:t xml:space="preserve"> </w:t>
      </w:r>
      <w:r>
        <w:t>for</w:t>
      </w:r>
      <w:r>
        <w:rPr>
          <w:spacing w:val="25"/>
        </w:rPr>
        <w:t xml:space="preserve"> </w:t>
      </w:r>
      <w:r>
        <w:t>their</w:t>
      </w:r>
      <w:r>
        <w:rPr>
          <w:spacing w:val="24"/>
        </w:rPr>
        <w:t xml:space="preserve"> </w:t>
      </w:r>
      <w:r>
        <w:t>Mobile</w:t>
      </w:r>
      <w:r>
        <w:rPr>
          <w:spacing w:val="25"/>
        </w:rPr>
        <w:t xml:space="preserve"> </w:t>
      </w:r>
      <w:r>
        <w:t>Suit</w:t>
      </w:r>
      <w:r>
        <w:rPr>
          <w:spacing w:val="24"/>
        </w:rPr>
        <w:t xml:space="preserve"> </w:t>
      </w:r>
      <w:r>
        <w:t>hunting</w:t>
      </w:r>
      <w:r>
        <w:rPr>
          <w:spacing w:val="24"/>
        </w:rPr>
        <w:t xml:space="preserve"> </w:t>
      </w:r>
      <w:r>
        <w:rPr>
          <w:spacing w:val="-1"/>
        </w:rPr>
        <w:t>abilities.</w:t>
      </w:r>
      <w:r>
        <w:rPr>
          <w:spacing w:val="24"/>
        </w:rPr>
        <w:t xml:space="preserve"> </w:t>
      </w:r>
      <w:r>
        <w:rPr>
          <w:spacing w:val="-1"/>
        </w:rPr>
        <w:t>Like</w:t>
      </w:r>
      <w:r>
        <w:rPr>
          <w:spacing w:val="24"/>
        </w:rPr>
        <w:t xml:space="preserve"> </w:t>
      </w:r>
      <w:r>
        <w:t>the</w:t>
      </w:r>
      <w:r>
        <w:rPr>
          <w:spacing w:val="24"/>
        </w:rPr>
        <w:t xml:space="preserve"> </w:t>
      </w:r>
      <w:r>
        <w:t>famous</w:t>
      </w:r>
      <w:r>
        <w:rPr>
          <w:spacing w:val="24"/>
        </w:rPr>
        <w:t xml:space="preserve"> </w:t>
      </w:r>
      <w:r>
        <w:t>31st</w:t>
      </w:r>
      <w:r>
        <w:rPr>
          <w:spacing w:val="24"/>
        </w:rPr>
        <w:t xml:space="preserve"> </w:t>
      </w:r>
      <w:r>
        <w:t>'Leg</w:t>
      </w:r>
      <w:r>
        <w:rPr>
          <w:spacing w:val="24"/>
        </w:rPr>
        <w:t xml:space="preserve"> </w:t>
      </w:r>
      <w:r>
        <w:t>Breakers'</w:t>
      </w:r>
      <w:r>
        <w:rPr>
          <w:spacing w:val="8"/>
        </w:rPr>
        <w:t xml:space="preserve"> </w:t>
      </w:r>
      <w:r>
        <w:t>Squadron,</w:t>
      </w:r>
      <w:r>
        <w:rPr>
          <w:spacing w:val="16"/>
        </w:rPr>
        <w:t xml:space="preserve"> </w:t>
      </w:r>
      <w:r>
        <w:t>led</w:t>
      </w:r>
      <w:r>
        <w:rPr>
          <w:spacing w:val="8"/>
        </w:rPr>
        <w:t xml:space="preserve"> </w:t>
      </w:r>
      <w:r>
        <w:t>by</w:t>
      </w:r>
      <w:r>
        <w:rPr>
          <w:spacing w:val="8"/>
        </w:rPr>
        <w:t xml:space="preserve"> </w:t>
      </w:r>
      <w:r>
        <w:t>Commander</w:t>
      </w:r>
      <w:r>
        <w:rPr>
          <w:spacing w:val="9"/>
        </w:rPr>
        <w:t xml:space="preserve"> </w:t>
      </w:r>
      <w:r>
        <w:t>Steve</w:t>
      </w:r>
      <w:r>
        <w:rPr>
          <w:spacing w:val="8"/>
        </w:rPr>
        <w:t xml:space="preserve"> </w:t>
      </w:r>
      <w:r>
        <w:t>Voight</w:t>
      </w:r>
      <w:r>
        <w:rPr>
          <w:spacing w:val="8"/>
        </w:rPr>
        <w:t xml:space="preserve"> </w:t>
      </w:r>
      <w:r>
        <w:t>-</w:t>
      </w:r>
      <w:r>
        <w:rPr>
          <w:spacing w:val="8"/>
        </w:rPr>
        <w:t xml:space="preserve"> </w:t>
      </w:r>
      <w:r>
        <w:t>a</w:t>
      </w:r>
      <w:r>
        <w:rPr>
          <w:spacing w:val="8"/>
        </w:rPr>
        <w:t xml:space="preserve"> </w:t>
      </w:r>
      <w:r>
        <w:t>bear</w:t>
      </w:r>
      <w:r>
        <w:rPr>
          <w:spacing w:val="9"/>
        </w:rPr>
        <w:t xml:space="preserve"> </w:t>
      </w:r>
      <w:r>
        <w:t>of</w:t>
      </w:r>
      <w:r>
        <w:rPr>
          <w:spacing w:val="42"/>
        </w:rPr>
        <w:t xml:space="preserve"> </w:t>
      </w:r>
      <w:r>
        <w:t>a man</w:t>
      </w:r>
      <w:r>
        <w:rPr>
          <w:spacing w:val="47"/>
        </w:rPr>
        <w:t xml:space="preserve"> </w:t>
      </w:r>
      <w:r>
        <w:t>who</w:t>
      </w:r>
      <w:r>
        <w:rPr>
          <w:spacing w:val="46"/>
        </w:rPr>
        <w:t xml:space="preserve"> </w:t>
      </w:r>
      <w:r>
        <w:t>is</w:t>
      </w:r>
      <w:r>
        <w:rPr>
          <w:spacing w:val="46"/>
        </w:rPr>
        <w:t xml:space="preserve"> </w:t>
      </w:r>
      <w:r>
        <w:t>determined</w:t>
      </w:r>
      <w:r>
        <w:rPr>
          <w:spacing w:val="46"/>
        </w:rPr>
        <w:t xml:space="preserve"> </w:t>
      </w:r>
      <w:r>
        <w:t>to</w:t>
      </w:r>
      <w:r>
        <w:rPr>
          <w:spacing w:val="46"/>
        </w:rPr>
        <w:t xml:space="preserve"> </w:t>
      </w:r>
      <w:r>
        <w:t>prove</w:t>
      </w:r>
      <w:r>
        <w:rPr>
          <w:spacing w:val="46"/>
        </w:rPr>
        <w:t xml:space="preserve"> </w:t>
      </w:r>
      <w:r>
        <w:t>the</w:t>
      </w:r>
      <w:r>
        <w:rPr>
          <w:spacing w:val="46"/>
        </w:rPr>
        <w:t xml:space="preserve"> </w:t>
      </w:r>
      <w:r>
        <w:t>worth</w:t>
      </w:r>
      <w:r>
        <w:rPr>
          <w:spacing w:val="46"/>
        </w:rPr>
        <w:t xml:space="preserve"> </w:t>
      </w:r>
      <w:r>
        <w:t>of</w:t>
      </w:r>
      <w:r>
        <w:rPr>
          <w:spacing w:val="17"/>
        </w:rPr>
        <w:t xml:space="preserve"> </w:t>
      </w:r>
      <w:r>
        <w:t>his</w:t>
      </w:r>
      <w:r>
        <w:rPr>
          <w:spacing w:val="46"/>
        </w:rPr>
        <w:t xml:space="preserve"> </w:t>
      </w:r>
      <w:r>
        <w:t>Tanks.</w:t>
      </w:r>
      <w:r>
        <w:rPr>
          <w:spacing w:val="41"/>
        </w:rPr>
        <w:t xml:space="preserve"> </w:t>
      </w:r>
      <w:r>
        <w:t xml:space="preserve">His </w:t>
      </w:r>
      <w:r>
        <w:rPr>
          <w:spacing w:val="-1"/>
        </w:rPr>
        <w:t>tacticshave</w:t>
      </w:r>
      <w:r>
        <w:rPr>
          <w:spacing w:val="11"/>
        </w:rPr>
        <w:t xml:space="preserve"> </w:t>
      </w:r>
      <w:r>
        <w:t>met</w:t>
      </w:r>
      <w:r>
        <w:rPr>
          <w:spacing w:val="10"/>
        </w:rPr>
        <w:t xml:space="preserve"> </w:t>
      </w:r>
      <w:r>
        <w:t>with</w:t>
      </w:r>
      <w:r>
        <w:rPr>
          <w:spacing w:val="11"/>
        </w:rPr>
        <w:t xml:space="preserve"> </w:t>
      </w:r>
      <w:r>
        <w:t>great</w:t>
      </w:r>
      <w:r>
        <w:rPr>
          <w:spacing w:val="11"/>
        </w:rPr>
        <w:t xml:space="preserve"> </w:t>
      </w:r>
      <w:r>
        <w:t>success</w:t>
      </w:r>
      <w:r>
        <w:rPr>
          <w:spacing w:val="10"/>
        </w:rPr>
        <w:t xml:space="preserve"> </w:t>
      </w:r>
      <w:r>
        <w:t>and</w:t>
      </w:r>
      <w:r>
        <w:rPr>
          <w:spacing w:val="11"/>
        </w:rPr>
        <w:t xml:space="preserve"> </w:t>
      </w:r>
      <w:r>
        <w:t>his</w:t>
      </w:r>
      <w:r>
        <w:rPr>
          <w:spacing w:val="11"/>
        </w:rPr>
        <w:t xml:space="preserve"> </w:t>
      </w:r>
      <w:r>
        <w:t>squadron</w:t>
      </w:r>
      <w:r>
        <w:rPr>
          <w:spacing w:val="11"/>
        </w:rPr>
        <w:t xml:space="preserve"> </w:t>
      </w:r>
      <w:r>
        <w:t>has</w:t>
      </w:r>
      <w:r>
        <w:rPr>
          <w:spacing w:val="11"/>
        </w:rPr>
        <w:t xml:space="preserve"> </w:t>
      </w:r>
      <w:r>
        <w:t>accredited</w:t>
      </w:r>
      <w:r>
        <w:rPr>
          <w:spacing w:val="20"/>
        </w:rPr>
        <w:t xml:space="preserve"> </w:t>
      </w:r>
      <w:r>
        <w:t>10 kills and over two dozen immobilization's to their name.</w:t>
      </w:r>
    </w:p>
    <w:p w:rsidR="00F87A27" w:rsidRDefault="005A02C9">
      <w:pPr>
        <w:pStyle w:val="Heading2"/>
        <w:spacing w:before="164" w:line="269" w:lineRule="exact"/>
        <w:ind w:left="154"/>
        <w:jc w:val="both"/>
        <w:rPr>
          <w:b w:val="0"/>
          <w:bCs w:val="0"/>
        </w:rPr>
      </w:pPr>
      <w:r>
        <w:rPr>
          <w:spacing w:val="-2"/>
        </w:rPr>
        <w:t>Type</w:t>
      </w:r>
      <w:r>
        <w:rPr>
          <w:spacing w:val="6"/>
        </w:rPr>
        <w:t xml:space="preserve"> </w:t>
      </w:r>
      <w:r>
        <w:t>61</w:t>
      </w:r>
      <w:r>
        <w:rPr>
          <w:spacing w:val="6"/>
        </w:rPr>
        <w:t xml:space="preserve"> </w:t>
      </w:r>
      <w:r>
        <w:rPr>
          <w:spacing w:val="-1"/>
        </w:rPr>
        <w:t>Federation</w:t>
      </w:r>
      <w:r>
        <w:rPr>
          <w:spacing w:val="6"/>
        </w:rPr>
        <w:t xml:space="preserve"> </w:t>
      </w:r>
      <w:r>
        <w:t>Battle</w:t>
      </w:r>
      <w:r>
        <w:rPr>
          <w:spacing w:val="6"/>
        </w:rPr>
        <w:t xml:space="preserve"> </w:t>
      </w:r>
      <w:r>
        <w:rPr>
          <w:spacing w:val="-5"/>
        </w:rPr>
        <w:t>Tank</w:t>
      </w:r>
    </w:p>
    <w:p w:rsidR="00F87A27" w:rsidRDefault="005A02C9">
      <w:pPr>
        <w:pStyle w:val="Heading4"/>
        <w:tabs>
          <w:tab w:val="left" w:pos="3353"/>
          <w:tab w:val="left" w:pos="4097"/>
          <w:tab w:val="left" w:pos="4612"/>
        </w:tabs>
        <w:spacing w:line="222" w:lineRule="exact"/>
        <w:ind w:left="1569" w:right="226"/>
        <w:rPr>
          <w:rFonts w:cs="Garamond"/>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r>
        <w:tab/>
        <w:t>PS</w:t>
      </w:r>
    </w:p>
    <w:p w:rsidR="00F87A27" w:rsidRDefault="005A02C9">
      <w:pPr>
        <w:pStyle w:val="BodyText"/>
        <w:tabs>
          <w:tab w:val="left" w:pos="1694"/>
        </w:tabs>
        <w:spacing w:line="224" w:lineRule="exact"/>
        <w:ind w:left="154"/>
        <w:jc w:val="both"/>
      </w:pPr>
      <w:r>
        <w:t>Crew</w:t>
      </w:r>
      <w:r>
        <w:rPr>
          <w:spacing w:val="4"/>
        </w:rPr>
        <w:t xml:space="preserve"> </w:t>
      </w:r>
      <w:r>
        <w:t>Profile</w:t>
      </w:r>
      <w:r>
        <w:tab/>
        <w:t xml:space="preserve">3   </w:t>
      </w:r>
      <w:r>
        <w:rPr>
          <w:spacing w:val="20"/>
        </w:rPr>
        <w:t xml:space="preserve"> </w:t>
      </w:r>
      <w:r>
        <w:t xml:space="preserve">3   </w:t>
      </w:r>
      <w:r>
        <w:rPr>
          <w:spacing w:val="30"/>
        </w:rPr>
        <w:t xml:space="preserve"> </w:t>
      </w:r>
      <w:r>
        <w:t xml:space="preserve">3   </w:t>
      </w:r>
      <w:r>
        <w:rPr>
          <w:spacing w:val="47"/>
        </w:rPr>
        <w:t xml:space="preserve"> </w:t>
      </w:r>
      <w:r>
        <w:t xml:space="preserve">1   </w:t>
      </w:r>
      <w:r>
        <w:rPr>
          <w:spacing w:val="32"/>
        </w:rPr>
        <w:t xml:space="preserve"> </w:t>
      </w:r>
      <w:r>
        <w:t xml:space="preserve">3     </w:t>
      </w:r>
      <w:r>
        <w:rPr>
          <w:spacing w:val="16"/>
        </w:rPr>
        <w:t xml:space="preserve"> </w:t>
      </w:r>
      <w:r>
        <w:t xml:space="preserve">1   </w:t>
      </w:r>
      <w:r>
        <w:rPr>
          <w:spacing w:val="46"/>
        </w:rPr>
        <w:t xml:space="preserve"> </w:t>
      </w:r>
      <w:r>
        <w:t xml:space="preserve">6      </w:t>
      </w:r>
      <w:r>
        <w:rPr>
          <w:spacing w:val="9"/>
        </w:rPr>
        <w:t xml:space="preserve"> </w:t>
      </w:r>
      <w:r>
        <w:t xml:space="preserve">7       </w:t>
      </w:r>
      <w:r>
        <w:rPr>
          <w:spacing w:val="6"/>
        </w:rPr>
        <w:t xml:space="preserve"> </w:t>
      </w:r>
      <w:r>
        <w:rPr>
          <w:position w:val="-1"/>
        </w:rPr>
        <w:t>-</w:t>
      </w:r>
    </w:p>
    <w:p w:rsidR="00F87A27" w:rsidRDefault="005A02C9">
      <w:pPr>
        <w:spacing w:before="2"/>
        <w:rPr>
          <w:rFonts w:ascii="Garamond" w:eastAsia="Garamond" w:hAnsi="Garamond" w:cs="Garamond"/>
          <w:sz w:val="21"/>
          <w:szCs w:val="21"/>
        </w:rPr>
      </w:pPr>
      <w:r>
        <w:br w:type="column"/>
      </w:r>
    </w:p>
    <w:p w:rsidR="00F87A27" w:rsidRDefault="005A02C9">
      <w:pPr>
        <w:spacing w:line="200" w:lineRule="atLeast"/>
        <w:ind w:left="179"/>
        <w:rPr>
          <w:rFonts w:ascii="Garamond" w:eastAsia="Garamond" w:hAnsi="Garamond" w:cs="Garamond"/>
          <w:sz w:val="20"/>
          <w:szCs w:val="20"/>
        </w:rPr>
      </w:pPr>
      <w:r>
        <w:rPr>
          <w:rFonts w:ascii="Garamond" w:eastAsia="Garamond" w:hAnsi="Garamond" w:cs="Garamond"/>
          <w:noProof/>
          <w:sz w:val="20"/>
          <w:szCs w:val="20"/>
        </w:rPr>
        <w:drawing>
          <wp:inline distT="0" distB="0" distL="0" distR="0">
            <wp:extent cx="3086099" cy="2057400"/>
            <wp:effectExtent l="0" t="0" r="0" b="0"/>
            <wp:docPr id="1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6.jpeg"/>
                    <pic:cNvPicPr/>
                  </pic:nvPicPr>
                  <pic:blipFill>
                    <a:blip r:embed="rId42" cstate="print"/>
                    <a:stretch>
                      <a:fillRect/>
                    </a:stretch>
                  </pic:blipFill>
                  <pic:spPr>
                    <a:xfrm>
                      <a:off x="0" y="0"/>
                      <a:ext cx="3086099" cy="2057400"/>
                    </a:xfrm>
                    <a:prstGeom prst="rect">
                      <a:avLst/>
                    </a:prstGeom>
                  </pic:spPr>
                </pic:pic>
              </a:graphicData>
            </a:graphic>
          </wp:inline>
        </w:drawing>
      </w:r>
    </w:p>
    <w:p w:rsidR="00F87A27" w:rsidRDefault="00F87A27">
      <w:pPr>
        <w:rPr>
          <w:rFonts w:ascii="Garamond" w:eastAsia="Garamond" w:hAnsi="Garamond" w:cs="Garamond"/>
          <w:sz w:val="17"/>
          <w:szCs w:val="17"/>
        </w:rPr>
      </w:pPr>
    </w:p>
    <w:p w:rsidR="00F87A27" w:rsidRDefault="00E86CF6">
      <w:pPr>
        <w:spacing w:line="200" w:lineRule="atLeast"/>
        <w:ind w:left="164"/>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v:group id="_x0000_s1371" style="width:230.5pt;height:129.7pt;mso-position-horizontal-relative:char;mso-position-vertical-relative:line" coordsize="4610,2594">
            <v:group id="_x0000_s1375" style="position:absolute;left:6;top:6;width:4598;height:2581" coordorigin="6,6" coordsize="4598,2581">
              <v:shape id="_x0000_s1376" style="position:absolute;left:6;top:6;width:4598;height:2581" coordorigin="6,6" coordsize="4598,2581" path="m6,6r4598,l4604,2587,6,2587,6,6xe" filled="f" strokeweight=".21697mm">
                <v:path arrowok="t"/>
              </v:shape>
            </v:group>
            <v:group id="_x0000_s1372" style="position:absolute;left:59;top:49;width:4496;height:2470" coordorigin="59,49" coordsize="4496,2470">
              <v:shape id="_x0000_s1374" style="position:absolute;left:59;top:49;width:4496;height:2470" coordorigin="59,49" coordsize="4496,2470" path="m59,49r4495,l4554,2518r-4495,l59,49xe" filled="f" strokeweight=".64717mm">
                <v:path arrowok="t"/>
              </v:shape>
              <v:shape id="_x0000_s1373" type="#_x0000_t75" style="position:absolute;left:82;top:77;width:4440;height:2400">
                <v:imagedata r:id="rId43" o:title=""/>
              </v:shape>
            </v:group>
            <w10:wrap type="none"/>
            <w10:anchorlock/>
          </v:group>
        </w:pict>
      </w:r>
    </w:p>
    <w:p w:rsidR="00F87A27" w:rsidRDefault="005A02C9">
      <w:pPr>
        <w:pStyle w:val="Heading2"/>
        <w:spacing w:before="107"/>
        <w:ind w:left="154"/>
        <w:rPr>
          <w:b w:val="0"/>
          <w:bCs w:val="0"/>
        </w:rPr>
      </w:pPr>
      <w:r>
        <w:t>Type</w:t>
      </w:r>
      <w:r>
        <w:rPr>
          <w:spacing w:val="5"/>
        </w:rPr>
        <w:t xml:space="preserve"> </w:t>
      </w:r>
      <w:r>
        <w:t>74</w:t>
      </w:r>
      <w:r>
        <w:rPr>
          <w:spacing w:val="5"/>
        </w:rPr>
        <w:t xml:space="preserve"> </w:t>
      </w:r>
      <w:r>
        <w:t>Hover</w:t>
      </w:r>
      <w:r>
        <w:rPr>
          <w:spacing w:val="11"/>
        </w:rPr>
        <w:t xml:space="preserve"> </w:t>
      </w:r>
      <w:r>
        <w:t>Truck</w:t>
      </w:r>
    </w:p>
    <w:p w:rsidR="00F87A27" w:rsidRDefault="00F87A27">
      <w:pPr>
        <w:sectPr w:rsidR="00F87A27">
          <w:pgSz w:w="12240" w:h="15840"/>
          <w:pgMar w:top="740" w:right="760" w:bottom="280" w:left="580" w:header="720" w:footer="720" w:gutter="0"/>
          <w:cols w:num="2" w:space="720" w:equalWidth="0">
            <w:col w:w="5425" w:space="361"/>
            <w:col w:w="5114"/>
          </w:cols>
        </w:sectPr>
      </w:pPr>
    </w:p>
    <w:p w:rsidR="00F87A27" w:rsidRDefault="005A02C9">
      <w:pPr>
        <w:pStyle w:val="Heading4"/>
        <w:spacing w:line="208" w:lineRule="exact"/>
        <w:ind w:left="154"/>
        <w:rPr>
          <w:b w:val="0"/>
          <w:bCs w:val="0"/>
        </w:rPr>
      </w:pPr>
      <w:r>
        <w:rPr>
          <w:spacing w:val="1"/>
        </w:rPr>
        <w:lastRenderedPageBreak/>
        <w:t>Armor</w:t>
      </w:r>
      <w:r>
        <w:rPr>
          <w:spacing w:val="5"/>
        </w:rPr>
        <w:t xml:space="preserve"> </w:t>
      </w:r>
      <w:r>
        <w:rPr>
          <w:spacing w:val="-4"/>
        </w:rPr>
        <w:t>Values</w:t>
      </w:r>
    </w:p>
    <w:p w:rsidR="00F87A27" w:rsidRDefault="005A02C9">
      <w:pPr>
        <w:tabs>
          <w:tab w:val="left" w:pos="1127"/>
          <w:tab w:val="left" w:pos="2187"/>
          <w:tab w:val="left" w:pos="3221"/>
        </w:tabs>
        <w:spacing w:line="218" w:lineRule="exact"/>
        <w:ind w:left="154"/>
        <w:rPr>
          <w:rFonts w:ascii="Garamond" w:eastAsia="Garamond" w:hAnsi="Garamond" w:cs="Garamond"/>
          <w:sz w:val="20"/>
          <w:szCs w:val="20"/>
        </w:rPr>
      </w:pPr>
      <w:r>
        <w:br w:type="column"/>
      </w:r>
      <w:r>
        <w:rPr>
          <w:rFonts w:ascii="Garamond"/>
          <w:b/>
          <w:spacing w:val="-1"/>
          <w:position w:val="1"/>
          <w:sz w:val="20"/>
        </w:rPr>
        <w:lastRenderedPageBreak/>
        <w:t>Front</w:t>
      </w:r>
      <w:r>
        <w:rPr>
          <w:rFonts w:ascii="Garamond"/>
          <w:b/>
          <w:spacing w:val="-1"/>
          <w:position w:val="1"/>
          <w:sz w:val="20"/>
        </w:rPr>
        <w:tab/>
      </w:r>
      <w:r>
        <w:rPr>
          <w:rFonts w:ascii="Garamond"/>
          <w:b/>
          <w:w w:val="95"/>
          <w:position w:val="1"/>
          <w:sz w:val="20"/>
        </w:rPr>
        <w:t>Side</w:t>
      </w:r>
      <w:r>
        <w:rPr>
          <w:rFonts w:ascii="Garamond"/>
          <w:b/>
          <w:w w:val="95"/>
          <w:position w:val="1"/>
          <w:sz w:val="20"/>
        </w:rPr>
        <w:tab/>
      </w:r>
      <w:r>
        <w:rPr>
          <w:rFonts w:ascii="Garamond"/>
          <w:b/>
          <w:spacing w:val="-1"/>
          <w:position w:val="1"/>
          <w:sz w:val="20"/>
        </w:rPr>
        <w:t>Rear</w:t>
      </w:r>
      <w:r>
        <w:rPr>
          <w:rFonts w:ascii="Garamond"/>
          <w:b/>
          <w:spacing w:val="-1"/>
          <w:position w:val="1"/>
          <w:sz w:val="20"/>
        </w:rPr>
        <w:tab/>
      </w:r>
      <w:r>
        <w:rPr>
          <w:rFonts w:ascii="Garamond"/>
          <w:b/>
          <w:sz w:val="20"/>
        </w:rPr>
        <w:t>PV</w:t>
      </w:r>
    </w:p>
    <w:p w:rsidR="00F87A27" w:rsidRDefault="005A02C9">
      <w:pPr>
        <w:pStyle w:val="BodyText"/>
        <w:spacing w:line="206" w:lineRule="exact"/>
        <w:ind w:left="154"/>
      </w:pPr>
      <w:r>
        <w:br w:type="column"/>
      </w:r>
      <w:r>
        <w:lastRenderedPageBreak/>
        <w:t>With the advent of the Minosky particle ground radar is</w:t>
      </w:r>
    </w:p>
    <w:p w:rsidR="00F87A27" w:rsidRDefault="00F87A27">
      <w:pPr>
        <w:spacing w:line="206" w:lineRule="exact"/>
        <w:sectPr w:rsidR="00F87A27">
          <w:type w:val="continuous"/>
          <w:pgSz w:w="12240" w:h="15840"/>
          <w:pgMar w:top="700" w:right="760" w:bottom="280" w:left="580" w:header="720" w:footer="720" w:gutter="0"/>
          <w:cols w:num="3" w:space="720" w:equalWidth="0">
            <w:col w:w="1310" w:space="370"/>
            <w:col w:w="3479" w:space="627"/>
            <w:col w:w="5114"/>
          </w:cols>
        </w:sectPr>
      </w:pPr>
    </w:p>
    <w:p w:rsidR="00F87A27" w:rsidRDefault="005A02C9">
      <w:pPr>
        <w:pStyle w:val="BodyText"/>
        <w:tabs>
          <w:tab w:val="left" w:pos="2034"/>
          <w:tab w:val="left" w:pos="2864"/>
          <w:tab w:val="left" w:pos="4029"/>
          <w:tab w:val="right" w:pos="5101"/>
        </w:tabs>
        <w:spacing w:line="220" w:lineRule="exact"/>
        <w:ind w:left="154"/>
      </w:pPr>
      <w:r>
        <w:rPr>
          <w:spacing w:val="-4"/>
        </w:rPr>
        <w:lastRenderedPageBreak/>
        <w:t>Type</w:t>
      </w:r>
      <w:r>
        <w:rPr>
          <w:spacing w:val="5"/>
        </w:rPr>
        <w:t xml:space="preserve"> </w:t>
      </w:r>
      <w:r>
        <w:t>61</w:t>
      </w:r>
      <w:r>
        <w:rPr>
          <w:spacing w:val="5"/>
        </w:rPr>
        <w:t xml:space="preserve"> </w:t>
      </w:r>
      <w:r>
        <w:rPr>
          <w:spacing w:val="-3"/>
        </w:rPr>
        <w:t>Tank</w:t>
      </w:r>
      <w:r>
        <w:rPr>
          <w:spacing w:val="-3"/>
        </w:rPr>
        <w:tab/>
      </w:r>
      <w:r>
        <w:rPr>
          <w:w w:val="95"/>
        </w:rPr>
        <w:t>9</w:t>
      </w:r>
      <w:r>
        <w:rPr>
          <w:w w:val="95"/>
        </w:rPr>
        <w:tab/>
        <w:t>8</w:t>
      </w:r>
      <w:r>
        <w:rPr>
          <w:w w:val="95"/>
        </w:rPr>
        <w:tab/>
      </w:r>
      <w:r>
        <w:t>8</w:t>
      </w:r>
      <w:r>
        <w:rPr>
          <w:rFonts w:ascii="Times New Roman"/>
        </w:rPr>
        <w:tab/>
      </w:r>
      <w:r>
        <w:t>50</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ind w:left="154"/>
        <w:rPr>
          <w:b w:val="0"/>
          <w:bCs w:val="0"/>
        </w:rPr>
      </w:pPr>
      <w:r>
        <w:rPr>
          <w:spacing w:val="-2"/>
        </w:rPr>
        <w:t>Type</w:t>
      </w:r>
      <w:r>
        <w:rPr>
          <w:spacing w:val="5"/>
        </w:rPr>
        <w:t xml:space="preserve"> </w:t>
      </w:r>
      <w:r>
        <w:t>61</w:t>
      </w:r>
      <w:r>
        <w:rPr>
          <w:spacing w:val="5"/>
        </w:rPr>
        <w:t xml:space="preserve"> </w:t>
      </w:r>
      <w:r>
        <w:t>Battle</w:t>
      </w:r>
      <w:r>
        <w:rPr>
          <w:spacing w:val="5"/>
        </w:rPr>
        <w:t xml:space="preserve"> </w:t>
      </w:r>
      <w:r>
        <w:rPr>
          <w:spacing w:val="-5"/>
        </w:rPr>
        <w:t>Tank</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left="153" w:right="36"/>
      </w:pPr>
      <w:r>
        <w:rPr>
          <w:spacing w:val="1"/>
        </w:rPr>
        <w:t>The</w:t>
      </w:r>
      <w:r>
        <w:rPr>
          <w:spacing w:val="42"/>
        </w:rPr>
        <w:t xml:space="preserve"> </w:t>
      </w:r>
      <w:r>
        <w:rPr>
          <w:spacing w:val="-4"/>
        </w:rPr>
        <w:t>Type</w:t>
      </w:r>
      <w:r>
        <w:rPr>
          <w:spacing w:val="42"/>
        </w:rPr>
        <w:t xml:space="preserve"> </w:t>
      </w:r>
      <w:r>
        <w:t>61</w:t>
      </w:r>
      <w:r>
        <w:rPr>
          <w:spacing w:val="42"/>
        </w:rPr>
        <w:t xml:space="preserve"> </w:t>
      </w:r>
      <w:r>
        <w:rPr>
          <w:spacing w:val="-3"/>
        </w:rPr>
        <w:t>Tank</w:t>
      </w:r>
      <w:r>
        <w:rPr>
          <w:spacing w:val="42"/>
        </w:rPr>
        <w:t xml:space="preserve"> </w:t>
      </w:r>
      <w:r>
        <w:t>comes</w:t>
      </w:r>
      <w:r>
        <w:rPr>
          <w:spacing w:val="42"/>
        </w:rPr>
        <w:t xml:space="preserve"> </w:t>
      </w:r>
      <w:r>
        <w:t>with</w:t>
      </w:r>
      <w:r>
        <w:rPr>
          <w:spacing w:val="42"/>
        </w:rPr>
        <w:t xml:space="preserve"> </w:t>
      </w:r>
      <w:r>
        <w:t>this</w:t>
      </w:r>
      <w:r>
        <w:rPr>
          <w:spacing w:val="42"/>
        </w:rPr>
        <w:t xml:space="preserve"> </w:t>
      </w:r>
      <w:r>
        <w:t>equipment</w:t>
      </w:r>
      <w:r>
        <w:rPr>
          <w:spacing w:val="42"/>
        </w:rPr>
        <w:t xml:space="preserve"> </w:t>
      </w:r>
      <w:r>
        <w:t>and</w:t>
      </w:r>
      <w:r>
        <w:rPr>
          <w:spacing w:val="42"/>
        </w:rPr>
        <w:t xml:space="preserve"> </w:t>
      </w:r>
      <w:r>
        <w:rPr>
          <w:spacing w:val="-1"/>
        </w:rPr>
        <w:t>weapons</w:t>
      </w:r>
      <w:r>
        <w:rPr>
          <w:spacing w:val="42"/>
        </w:rPr>
        <w:t xml:space="preserve"> </w:t>
      </w:r>
      <w:r>
        <w:t>as</w:t>
      </w:r>
      <w:r>
        <w:rPr>
          <w:spacing w:val="30"/>
        </w:rPr>
        <w:t xml:space="preserve"> </w:t>
      </w:r>
      <w:r>
        <w:t>standard:</w:t>
      </w:r>
      <w:r>
        <w:rPr>
          <w:spacing w:val="5"/>
        </w:rPr>
        <w:t xml:space="preserve"> </w:t>
      </w:r>
      <w:r>
        <w:t>150mm</w:t>
      </w:r>
      <w:r>
        <w:rPr>
          <w:spacing w:val="5"/>
        </w:rPr>
        <w:t xml:space="preserve"> </w:t>
      </w:r>
      <w:r>
        <w:t>Cannon</w:t>
      </w:r>
      <w:r>
        <w:rPr>
          <w:spacing w:val="5"/>
        </w:rPr>
        <w:t xml:space="preserve"> </w:t>
      </w:r>
      <w:r>
        <w:t>(same</w:t>
      </w:r>
      <w:r>
        <w:rPr>
          <w:spacing w:val="5"/>
        </w:rPr>
        <w:t xml:space="preserve"> </w:t>
      </w:r>
      <w:r>
        <w:t>as</w:t>
      </w:r>
      <w:r>
        <w:rPr>
          <w:spacing w:val="5"/>
        </w:rPr>
        <w:t xml:space="preserve"> </w:t>
      </w:r>
      <w:r>
        <w:t>the</w:t>
      </w:r>
      <w:r>
        <w:rPr>
          <w:spacing w:val="5"/>
        </w:rPr>
        <w:t xml:space="preserve"> </w:t>
      </w:r>
      <w:r>
        <w:t>100mm</w:t>
      </w:r>
      <w:r>
        <w:rPr>
          <w:spacing w:val="5"/>
        </w:rPr>
        <w:t xml:space="preserve"> </w:t>
      </w:r>
      <w:r>
        <w:rPr>
          <w:spacing w:val="-1"/>
        </w:rPr>
        <w:t>Machine</w:t>
      </w:r>
      <w:r>
        <w:rPr>
          <w:spacing w:val="5"/>
        </w:rPr>
        <w:t xml:space="preserve"> </w:t>
      </w:r>
      <w:r>
        <w:t>Gun)</w:t>
      </w:r>
    </w:p>
    <w:p w:rsidR="00F87A27" w:rsidRDefault="00F87A27">
      <w:pPr>
        <w:spacing w:before="2"/>
        <w:rPr>
          <w:rFonts w:ascii="Garamond" w:eastAsia="Garamond" w:hAnsi="Garamond" w:cs="Garamond"/>
          <w:sz w:val="19"/>
          <w:szCs w:val="19"/>
        </w:rPr>
      </w:pPr>
    </w:p>
    <w:p w:rsidR="00F87A27" w:rsidRDefault="005A02C9">
      <w:pPr>
        <w:pStyle w:val="Heading4"/>
        <w:spacing w:line="223" w:lineRule="exact"/>
        <w:ind w:left="153"/>
        <w:rPr>
          <w:b w:val="0"/>
          <w:bCs w:val="0"/>
        </w:rPr>
      </w:pPr>
      <w:r>
        <w:rPr>
          <w:spacing w:val="-2"/>
        </w:rPr>
        <w:t>Type</w:t>
      </w:r>
      <w:r>
        <w:rPr>
          <w:spacing w:val="4"/>
        </w:rPr>
        <w:t xml:space="preserve"> </w:t>
      </w:r>
      <w:r>
        <w:t>61</w:t>
      </w:r>
      <w:r>
        <w:rPr>
          <w:spacing w:val="4"/>
        </w:rPr>
        <w:t xml:space="preserve"> </w:t>
      </w:r>
      <w:r>
        <w:rPr>
          <w:spacing w:val="1"/>
        </w:rPr>
        <w:t>Army</w:t>
      </w:r>
      <w:r>
        <w:rPr>
          <w:spacing w:val="4"/>
        </w:rPr>
        <w:t xml:space="preserve"> </w:t>
      </w:r>
      <w:r>
        <w:rPr>
          <w:spacing w:val="1"/>
        </w:rPr>
        <w:t>Entry</w:t>
      </w:r>
    </w:p>
    <w:p w:rsidR="00F87A27" w:rsidRDefault="005A02C9">
      <w:pPr>
        <w:spacing w:before="1" w:line="234" w:lineRule="auto"/>
        <w:ind w:left="153" w:right="36"/>
        <w:rPr>
          <w:rFonts w:ascii="Garamond" w:eastAsia="Garamond" w:hAnsi="Garamond" w:cs="Garamond"/>
          <w:sz w:val="20"/>
          <w:szCs w:val="20"/>
        </w:rPr>
      </w:pPr>
      <w:r>
        <w:rPr>
          <w:rFonts w:ascii="Garamond" w:eastAsia="Garamond" w:hAnsi="Garamond" w:cs="Garamond"/>
          <w:i/>
          <w:sz w:val="20"/>
          <w:szCs w:val="20"/>
        </w:rPr>
        <w:t>The</w:t>
      </w:r>
      <w:r>
        <w:rPr>
          <w:rFonts w:ascii="Garamond" w:eastAsia="Garamond" w:hAnsi="Garamond" w:cs="Garamond"/>
          <w:i/>
          <w:spacing w:val="11"/>
          <w:sz w:val="20"/>
          <w:szCs w:val="20"/>
        </w:rPr>
        <w:t xml:space="preserve"> </w:t>
      </w:r>
      <w:r>
        <w:rPr>
          <w:rFonts w:ascii="Garamond" w:eastAsia="Garamond" w:hAnsi="Garamond" w:cs="Garamond"/>
          <w:i/>
          <w:sz w:val="20"/>
          <w:szCs w:val="20"/>
        </w:rPr>
        <w:t>Type</w:t>
      </w:r>
      <w:r>
        <w:rPr>
          <w:rFonts w:ascii="Garamond" w:eastAsia="Garamond" w:hAnsi="Garamond" w:cs="Garamond"/>
          <w:i/>
          <w:spacing w:val="11"/>
          <w:sz w:val="20"/>
          <w:szCs w:val="20"/>
        </w:rPr>
        <w:t xml:space="preserve"> </w:t>
      </w:r>
      <w:r>
        <w:rPr>
          <w:rFonts w:ascii="Garamond" w:eastAsia="Garamond" w:hAnsi="Garamond" w:cs="Garamond"/>
          <w:i/>
          <w:sz w:val="20"/>
          <w:szCs w:val="20"/>
        </w:rPr>
        <w:t>61</w:t>
      </w:r>
      <w:r>
        <w:rPr>
          <w:rFonts w:ascii="Garamond" w:eastAsia="Garamond" w:hAnsi="Garamond" w:cs="Garamond"/>
          <w:i/>
          <w:spacing w:val="11"/>
          <w:sz w:val="20"/>
          <w:szCs w:val="20"/>
        </w:rPr>
        <w:t xml:space="preserve"> </w:t>
      </w:r>
      <w:r>
        <w:rPr>
          <w:rFonts w:ascii="Garamond" w:eastAsia="Garamond" w:hAnsi="Garamond" w:cs="Garamond"/>
          <w:i/>
          <w:sz w:val="20"/>
          <w:szCs w:val="20"/>
        </w:rPr>
        <w:t>counts</w:t>
      </w:r>
      <w:r>
        <w:rPr>
          <w:rFonts w:ascii="Garamond" w:eastAsia="Garamond" w:hAnsi="Garamond" w:cs="Garamond"/>
          <w:i/>
          <w:spacing w:val="11"/>
          <w:sz w:val="20"/>
          <w:szCs w:val="20"/>
        </w:rPr>
        <w:t xml:space="preserve"> </w:t>
      </w:r>
      <w:r>
        <w:rPr>
          <w:rFonts w:ascii="Garamond" w:eastAsia="Garamond" w:hAnsi="Garamond" w:cs="Garamond"/>
          <w:i/>
          <w:sz w:val="20"/>
          <w:szCs w:val="20"/>
        </w:rPr>
        <w:t>as</w:t>
      </w:r>
      <w:r>
        <w:rPr>
          <w:rFonts w:ascii="Garamond" w:eastAsia="Garamond" w:hAnsi="Garamond" w:cs="Garamond"/>
          <w:i/>
          <w:spacing w:val="11"/>
          <w:sz w:val="20"/>
          <w:szCs w:val="20"/>
        </w:rPr>
        <w:t xml:space="preserve"> </w:t>
      </w:r>
      <w:r>
        <w:rPr>
          <w:rFonts w:ascii="Garamond" w:eastAsia="Garamond" w:hAnsi="Garamond" w:cs="Garamond"/>
          <w:i/>
          <w:sz w:val="20"/>
          <w:szCs w:val="20"/>
        </w:rPr>
        <w:t>a</w:t>
      </w:r>
      <w:r>
        <w:rPr>
          <w:rFonts w:ascii="Garamond" w:eastAsia="Garamond" w:hAnsi="Garamond" w:cs="Garamond"/>
          <w:i/>
          <w:spacing w:val="11"/>
          <w:sz w:val="20"/>
          <w:szCs w:val="20"/>
        </w:rPr>
        <w:t xml:space="preserve"> </w:t>
      </w:r>
      <w:r>
        <w:rPr>
          <w:rFonts w:ascii="Garamond" w:eastAsia="Garamond" w:hAnsi="Garamond" w:cs="Garamond"/>
          <w:i/>
          <w:sz w:val="20"/>
          <w:szCs w:val="20"/>
        </w:rPr>
        <w:t>Troop</w:t>
      </w:r>
      <w:r>
        <w:rPr>
          <w:rFonts w:ascii="Garamond" w:eastAsia="Garamond" w:hAnsi="Garamond" w:cs="Garamond"/>
          <w:i/>
          <w:spacing w:val="11"/>
          <w:sz w:val="20"/>
          <w:szCs w:val="20"/>
        </w:rPr>
        <w:t xml:space="preserve"> </w:t>
      </w:r>
      <w:r>
        <w:rPr>
          <w:rFonts w:ascii="Garamond" w:eastAsia="Garamond" w:hAnsi="Garamond" w:cs="Garamond"/>
          <w:i/>
          <w:sz w:val="20"/>
          <w:szCs w:val="20"/>
        </w:rPr>
        <w:t>choice.</w:t>
      </w:r>
      <w:r>
        <w:rPr>
          <w:rFonts w:ascii="Garamond" w:eastAsia="Garamond" w:hAnsi="Garamond" w:cs="Garamond"/>
          <w:i/>
          <w:spacing w:val="11"/>
          <w:sz w:val="20"/>
          <w:szCs w:val="20"/>
        </w:rPr>
        <w:t xml:space="preserve"> </w:t>
      </w:r>
      <w:r>
        <w:rPr>
          <w:rFonts w:ascii="Garamond" w:eastAsia="Garamond" w:hAnsi="Garamond" w:cs="Garamond"/>
          <w:i/>
          <w:sz w:val="20"/>
          <w:szCs w:val="20"/>
        </w:rPr>
        <w:t>You</w:t>
      </w:r>
      <w:r>
        <w:rPr>
          <w:rFonts w:ascii="Garamond" w:eastAsia="Garamond" w:hAnsi="Garamond" w:cs="Garamond"/>
          <w:i/>
          <w:spacing w:val="11"/>
          <w:sz w:val="20"/>
          <w:szCs w:val="20"/>
        </w:rPr>
        <w:t xml:space="preserve"> </w:t>
      </w:r>
      <w:r>
        <w:rPr>
          <w:rFonts w:ascii="Garamond" w:eastAsia="Garamond" w:hAnsi="Garamond" w:cs="Garamond"/>
          <w:i/>
          <w:sz w:val="20"/>
          <w:szCs w:val="20"/>
        </w:rPr>
        <w:t>can</w:t>
      </w:r>
      <w:r>
        <w:rPr>
          <w:rFonts w:ascii="Garamond" w:eastAsia="Garamond" w:hAnsi="Garamond" w:cs="Garamond"/>
          <w:i/>
          <w:spacing w:val="11"/>
          <w:sz w:val="20"/>
          <w:szCs w:val="20"/>
        </w:rPr>
        <w:t xml:space="preserve"> </w:t>
      </w:r>
      <w:r>
        <w:rPr>
          <w:rFonts w:ascii="Garamond" w:eastAsia="Garamond" w:hAnsi="Garamond" w:cs="Garamond"/>
          <w:i/>
          <w:sz w:val="20"/>
          <w:szCs w:val="20"/>
        </w:rPr>
        <w:t>have</w:t>
      </w:r>
      <w:r>
        <w:rPr>
          <w:rFonts w:ascii="Garamond" w:eastAsia="Garamond" w:hAnsi="Garamond" w:cs="Garamond"/>
          <w:i/>
          <w:spacing w:val="11"/>
          <w:sz w:val="20"/>
          <w:szCs w:val="20"/>
        </w:rPr>
        <w:t xml:space="preserve"> </w:t>
      </w:r>
      <w:r>
        <w:rPr>
          <w:rFonts w:ascii="Garamond" w:eastAsia="Garamond" w:hAnsi="Garamond" w:cs="Garamond"/>
          <w:i/>
          <w:sz w:val="20"/>
          <w:szCs w:val="20"/>
        </w:rPr>
        <w:t>upto</w:t>
      </w:r>
      <w:r>
        <w:rPr>
          <w:rFonts w:ascii="Garamond" w:eastAsia="Garamond" w:hAnsi="Garamond" w:cs="Garamond"/>
          <w:i/>
          <w:spacing w:val="11"/>
          <w:sz w:val="20"/>
          <w:szCs w:val="20"/>
        </w:rPr>
        <w:t xml:space="preserve"> </w:t>
      </w:r>
      <w:r>
        <w:rPr>
          <w:rFonts w:ascii="Garamond" w:eastAsia="Garamond" w:hAnsi="Garamond" w:cs="Garamond"/>
          <w:i/>
          <w:sz w:val="20"/>
          <w:szCs w:val="20"/>
        </w:rPr>
        <w:t>four</w:t>
      </w:r>
      <w:r>
        <w:rPr>
          <w:rFonts w:ascii="Garamond" w:eastAsia="Garamond" w:hAnsi="Garamond" w:cs="Garamond"/>
          <w:i/>
          <w:spacing w:val="11"/>
          <w:sz w:val="20"/>
          <w:szCs w:val="20"/>
        </w:rPr>
        <w:t xml:space="preserve"> </w:t>
      </w:r>
      <w:r>
        <w:rPr>
          <w:rFonts w:ascii="Garamond" w:eastAsia="Garamond" w:hAnsi="Garamond" w:cs="Garamond"/>
          <w:i/>
          <w:sz w:val="20"/>
          <w:szCs w:val="20"/>
        </w:rPr>
        <w:t>Type</w:t>
      </w:r>
      <w:r>
        <w:rPr>
          <w:rFonts w:ascii="Garamond" w:eastAsia="Garamond" w:hAnsi="Garamond" w:cs="Garamond"/>
          <w:i/>
          <w:spacing w:val="11"/>
          <w:sz w:val="20"/>
          <w:szCs w:val="20"/>
        </w:rPr>
        <w:t xml:space="preserve"> </w:t>
      </w:r>
      <w:r>
        <w:rPr>
          <w:rFonts w:ascii="Garamond" w:eastAsia="Garamond" w:hAnsi="Garamond" w:cs="Garamond"/>
          <w:i/>
          <w:sz w:val="20"/>
          <w:szCs w:val="20"/>
        </w:rPr>
        <w:t>61’s</w:t>
      </w:r>
      <w:r>
        <w:rPr>
          <w:rFonts w:ascii="Garamond" w:eastAsia="Garamond" w:hAnsi="Garamond" w:cs="Garamond"/>
          <w:i/>
          <w:spacing w:val="11"/>
          <w:sz w:val="20"/>
          <w:szCs w:val="20"/>
        </w:rPr>
        <w:t xml:space="preserve"> </w:t>
      </w:r>
      <w:r>
        <w:rPr>
          <w:rFonts w:ascii="Garamond" w:eastAsia="Garamond" w:hAnsi="Garamond" w:cs="Garamond"/>
          <w:i/>
          <w:sz w:val="20"/>
          <w:szCs w:val="20"/>
        </w:rPr>
        <w:t>per troop</w:t>
      </w:r>
      <w:r>
        <w:rPr>
          <w:rFonts w:ascii="Garamond" w:eastAsia="Garamond" w:hAnsi="Garamond" w:cs="Garamond"/>
          <w:i/>
          <w:spacing w:val="-7"/>
          <w:sz w:val="20"/>
          <w:szCs w:val="20"/>
        </w:rPr>
        <w:t xml:space="preserve"> </w:t>
      </w:r>
      <w:r>
        <w:rPr>
          <w:rFonts w:ascii="Garamond" w:eastAsia="Garamond" w:hAnsi="Garamond" w:cs="Garamond"/>
          <w:i/>
          <w:sz w:val="20"/>
          <w:szCs w:val="20"/>
        </w:rPr>
        <w:t>slot</w:t>
      </w:r>
      <w:r>
        <w:rPr>
          <w:rFonts w:ascii="Garamond" w:eastAsia="Garamond" w:hAnsi="Garamond" w:cs="Garamond"/>
          <w:i/>
          <w:spacing w:val="-7"/>
          <w:sz w:val="20"/>
          <w:szCs w:val="20"/>
        </w:rPr>
        <w:t xml:space="preserve"> </w:t>
      </w:r>
      <w:r>
        <w:rPr>
          <w:rFonts w:ascii="Garamond" w:eastAsia="Garamond" w:hAnsi="Garamond" w:cs="Garamond"/>
          <w:i/>
          <w:sz w:val="20"/>
          <w:szCs w:val="20"/>
        </w:rPr>
        <w:t>on</w:t>
      </w:r>
      <w:r>
        <w:rPr>
          <w:rFonts w:ascii="Garamond" w:eastAsia="Garamond" w:hAnsi="Garamond" w:cs="Garamond"/>
          <w:i/>
          <w:spacing w:val="-7"/>
          <w:sz w:val="20"/>
          <w:szCs w:val="20"/>
        </w:rPr>
        <w:t xml:space="preserve"> </w:t>
      </w:r>
      <w:r>
        <w:rPr>
          <w:rFonts w:ascii="Garamond" w:eastAsia="Garamond" w:hAnsi="Garamond" w:cs="Garamond"/>
          <w:i/>
          <w:sz w:val="20"/>
          <w:szCs w:val="20"/>
        </w:rPr>
        <w:t>the</w:t>
      </w:r>
      <w:r>
        <w:rPr>
          <w:rFonts w:ascii="Garamond" w:eastAsia="Garamond" w:hAnsi="Garamond" w:cs="Garamond"/>
          <w:i/>
          <w:spacing w:val="-7"/>
          <w:sz w:val="20"/>
          <w:szCs w:val="20"/>
        </w:rPr>
        <w:t xml:space="preserve"> </w:t>
      </w:r>
      <w:r>
        <w:rPr>
          <w:rFonts w:ascii="Garamond" w:eastAsia="Garamond" w:hAnsi="Garamond" w:cs="Garamond"/>
          <w:i/>
          <w:sz w:val="20"/>
          <w:szCs w:val="20"/>
        </w:rPr>
        <w:t>Force</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Organization</w:t>
      </w:r>
      <w:r>
        <w:rPr>
          <w:rFonts w:ascii="Garamond" w:eastAsia="Garamond" w:hAnsi="Garamond" w:cs="Garamond"/>
          <w:i/>
          <w:spacing w:val="-7"/>
          <w:sz w:val="20"/>
          <w:szCs w:val="20"/>
        </w:rPr>
        <w:t xml:space="preserve"> </w:t>
      </w:r>
      <w:r>
        <w:rPr>
          <w:rFonts w:ascii="Garamond" w:eastAsia="Garamond" w:hAnsi="Garamond" w:cs="Garamond"/>
          <w:i/>
          <w:sz w:val="20"/>
          <w:szCs w:val="20"/>
        </w:rPr>
        <w:t>chart.</w:t>
      </w:r>
      <w:r>
        <w:rPr>
          <w:rFonts w:ascii="Garamond" w:eastAsia="Garamond" w:hAnsi="Garamond" w:cs="Garamond"/>
          <w:i/>
          <w:spacing w:val="49"/>
          <w:sz w:val="20"/>
          <w:szCs w:val="20"/>
        </w:rPr>
        <w:t xml:space="preserve"> </w:t>
      </w:r>
      <w:r>
        <w:rPr>
          <w:rFonts w:ascii="Garamond" w:eastAsia="Garamond" w:hAnsi="Garamond" w:cs="Garamond"/>
          <w:i/>
          <w:sz w:val="20"/>
          <w:szCs w:val="20"/>
        </w:rPr>
        <w:t>You</w:t>
      </w:r>
      <w:r>
        <w:rPr>
          <w:rFonts w:ascii="Garamond" w:eastAsia="Garamond" w:hAnsi="Garamond" w:cs="Garamond"/>
          <w:i/>
          <w:spacing w:val="-7"/>
          <w:sz w:val="20"/>
          <w:szCs w:val="20"/>
        </w:rPr>
        <w:t xml:space="preserve"> </w:t>
      </w:r>
      <w:r>
        <w:rPr>
          <w:rFonts w:ascii="Garamond" w:eastAsia="Garamond" w:hAnsi="Garamond" w:cs="Garamond"/>
          <w:i/>
          <w:sz w:val="20"/>
          <w:szCs w:val="20"/>
        </w:rPr>
        <w:t>do</w:t>
      </w:r>
      <w:r>
        <w:rPr>
          <w:rFonts w:ascii="Garamond" w:eastAsia="Garamond" w:hAnsi="Garamond" w:cs="Garamond"/>
          <w:i/>
          <w:spacing w:val="-7"/>
          <w:sz w:val="20"/>
          <w:szCs w:val="20"/>
        </w:rPr>
        <w:t xml:space="preserve"> </w:t>
      </w:r>
      <w:r>
        <w:rPr>
          <w:rFonts w:ascii="Garamond" w:eastAsia="Garamond" w:hAnsi="Garamond" w:cs="Garamond"/>
          <w:i/>
          <w:sz w:val="20"/>
          <w:szCs w:val="20"/>
        </w:rPr>
        <w:t>not</w:t>
      </w:r>
      <w:r>
        <w:rPr>
          <w:rFonts w:ascii="Garamond" w:eastAsia="Garamond" w:hAnsi="Garamond" w:cs="Garamond"/>
          <w:i/>
          <w:spacing w:val="-7"/>
          <w:sz w:val="20"/>
          <w:szCs w:val="20"/>
        </w:rPr>
        <w:t xml:space="preserve"> </w:t>
      </w:r>
      <w:r>
        <w:rPr>
          <w:rFonts w:ascii="Garamond" w:eastAsia="Garamond" w:hAnsi="Garamond" w:cs="Garamond"/>
          <w:i/>
          <w:sz w:val="20"/>
          <w:szCs w:val="20"/>
        </w:rPr>
        <w:t>need</w:t>
      </w:r>
      <w:r>
        <w:rPr>
          <w:rFonts w:ascii="Garamond" w:eastAsia="Garamond" w:hAnsi="Garamond" w:cs="Garamond"/>
          <w:i/>
          <w:spacing w:val="-7"/>
          <w:sz w:val="20"/>
          <w:szCs w:val="20"/>
        </w:rPr>
        <w:t xml:space="preserve"> </w:t>
      </w:r>
      <w:r>
        <w:rPr>
          <w:rFonts w:ascii="Garamond" w:eastAsia="Garamond" w:hAnsi="Garamond" w:cs="Garamond"/>
          <w:i/>
          <w:sz w:val="20"/>
          <w:szCs w:val="20"/>
        </w:rPr>
        <w:t>to</w:t>
      </w:r>
      <w:r>
        <w:rPr>
          <w:rFonts w:ascii="Garamond" w:eastAsia="Garamond" w:hAnsi="Garamond" w:cs="Garamond"/>
          <w:i/>
          <w:spacing w:val="-7"/>
          <w:sz w:val="20"/>
          <w:szCs w:val="20"/>
        </w:rPr>
        <w:t xml:space="preserve"> </w:t>
      </w:r>
      <w:r>
        <w:rPr>
          <w:rFonts w:ascii="Garamond" w:eastAsia="Garamond" w:hAnsi="Garamond" w:cs="Garamond"/>
          <w:i/>
          <w:sz w:val="20"/>
          <w:szCs w:val="20"/>
        </w:rPr>
        <w:t>purchase</w:t>
      </w:r>
      <w:r>
        <w:rPr>
          <w:rFonts w:ascii="Garamond" w:eastAsia="Garamond" w:hAnsi="Garamond" w:cs="Garamond"/>
          <w:i/>
          <w:spacing w:val="-7"/>
          <w:sz w:val="20"/>
          <w:szCs w:val="20"/>
        </w:rPr>
        <w:t xml:space="preserve"> </w:t>
      </w:r>
      <w:r>
        <w:rPr>
          <w:rFonts w:ascii="Garamond" w:eastAsia="Garamond" w:hAnsi="Garamond" w:cs="Garamond"/>
          <w:i/>
          <w:sz w:val="20"/>
          <w:szCs w:val="20"/>
        </w:rPr>
        <w:t>any</w:t>
      </w:r>
      <w:r>
        <w:rPr>
          <w:rFonts w:ascii="Garamond" w:eastAsia="Garamond" w:hAnsi="Garamond" w:cs="Garamond"/>
          <w:i/>
          <w:spacing w:val="22"/>
          <w:sz w:val="20"/>
          <w:szCs w:val="20"/>
        </w:rPr>
        <w:t xml:space="preserve"> </w:t>
      </w:r>
      <w:r>
        <w:rPr>
          <w:rFonts w:ascii="Garamond" w:eastAsia="Garamond" w:hAnsi="Garamond" w:cs="Garamond"/>
          <w:i/>
          <w:sz w:val="20"/>
          <w:szCs w:val="20"/>
        </w:rPr>
        <w:t>pilots</w:t>
      </w:r>
      <w:r>
        <w:rPr>
          <w:rFonts w:ascii="Garamond" w:eastAsia="Garamond" w:hAnsi="Garamond" w:cs="Garamond"/>
          <w:i/>
          <w:spacing w:val="-1"/>
          <w:sz w:val="20"/>
          <w:szCs w:val="20"/>
        </w:rPr>
        <w:t xml:space="preserve"> </w:t>
      </w:r>
      <w:r>
        <w:rPr>
          <w:rFonts w:ascii="Garamond" w:eastAsia="Garamond" w:hAnsi="Garamond" w:cs="Garamond"/>
          <w:i/>
          <w:sz w:val="20"/>
          <w:szCs w:val="20"/>
        </w:rPr>
        <w:t>to</w:t>
      </w:r>
      <w:r>
        <w:rPr>
          <w:rFonts w:ascii="Garamond" w:eastAsia="Garamond" w:hAnsi="Garamond" w:cs="Garamond"/>
          <w:i/>
          <w:spacing w:val="-4"/>
          <w:sz w:val="20"/>
          <w:szCs w:val="20"/>
        </w:rPr>
        <w:t xml:space="preserve"> </w:t>
      </w:r>
      <w:r>
        <w:rPr>
          <w:rFonts w:ascii="Garamond" w:eastAsia="Garamond" w:hAnsi="Garamond" w:cs="Garamond"/>
          <w:i/>
          <w:sz w:val="20"/>
          <w:szCs w:val="20"/>
        </w:rPr>
        <w:t>take</w:t>
      </w:r>
      <w:r>
        <w:rPr>
          <w:rFonts w:ascii="Garamond" w:eastAsia="Garamond" w:hAnsi="Garamond" w:cs="Garamond"/>
          <w:i/>
          <w:spacing w:val="-4"/>
          <w:sz w:val="20"/>
          <w:szCs w:val="20"/>
        </w:rPr>
        <w:t xml:space="preserve"> </w:t>
      </w:r>
      <w:r>
        <w:rPr>
          <w:rFonts w:ascii="Garamond" w:eastAsia="Garamond" w:hAnsi="Garamond" w:cs="Garamond"/>
          <w:i/>
          <w:sz w:val="20"/>
          <w:szCs w:val="20"/>
        </w:rPr>
        <w:t>this</w:t>
      </w:r>
      <w:r>
        <w:rPr>
          <w:rFonts w:ascii="Garamond" w:eastAsia="Garamond" w:hAnsi="Garamond" w:cs="Garamond"/>
          <w:i/>
          <w:spacing w:val="-5"/>
          <w:sz w:val="20"/>
          <w:szCs w:val="20"/>
        </w:rPr>
        <w:t xml:space="preserve"> </w:t>
      </w:r>
      <w:r>
        <w:rPr>
          <w:rFonts w:ascii="Garamond" w:eastAsia="Garamond" w:hAnsi="Garamond" w:cs="Garamond"/>
          <w:i/>
          <w:sz w:val="20"/>
          <w:szCs w:val="20"/>
        </w:rPr>
        <w:t>Tank</w:t>
      </w:r>
      <w:r>
        <w:rPr>
          <w:rFonts w:ascii="Garamond" w:eastAsia="Garamond" w:hAnsi="Garamond" w:cs="Garamond"/>
          <w:i/>
          <w:spacing w:val="-4"/>
          <w:sz w:val="20"/>
          <w:szCs w:val="20"/>
        </w:rPr>
        <w:t xml:space="preserve"> </w:t>
      </w:r>
      <w:r>
        <w:rPr>
          <w:rFonts w:ascii="Garamond" w:eastAsia="Garamond" w:hAnsi="Garamond" w:cs="Garamond"/>
          <w:i/>
          <w:sz w:val="20"/>
          <w:szCs w:val="20"/>
        </w:rPr>
        <w:t>as</w:t>
      </w:r>
      <w:r>
        <w:rPr>
          <w:rFonts w:ascii="Garamond" w:eastAsia="Garamond" w:hAnsi="Garamond" w:cs="Garamond"/>
          <w:i/>
          <w:spacing w:val="-5"/>
          <w:sz w:val="20"/>
          <w:szCs w:val="20"/>
        </w:rPr>
        <w:t xml:space="preserve"> </w:t>
      </w:r>
      <w:r>
        <w:rPr>
          <w:rFonts w:ascii="Garamond" w:eastAsia="Garamond" w:hAnsi="Garamond" w:cs="Garamond"/>
          <w:i/>
          <w:sz w:val="20"/>
          <w:szCs w:val="20"/>
        </w:rPr>
        <w:t>if</w:t>
      </w:r>
      <w:r>
        <w:rPr>
          <w:rFonts w:ascii="Garamond" w:eastAsia="Garamond" w:hAnsi="Garamond" w:cs="Garamond"/>
          <w:i/>
          <w:spacing w:val="41"/>
          <w:sz w:val="20"/>
          <w:szCs w:val="20"/>
        </w:rPr>
        <w:t xml:space="preserve"> </w:t>
      </w:r>
      <w:r>
        <w:rPr>
          <w:rFonts w:ascii="Garamond" w:eastAsia="Garamond" w:hAnsi="Garamond" w:cs="Garamond"/>
          <w:i/>
          <w:sz w:val="20"/>
          <w:szCs w:val="20"/>
        </w:rPr>
        <w:t>comes</w:t>
      </w:r>
      <w:r>
        <w:rPr>
          <w:rFonts w:ascii="Garamond" w:eastAsia="Garamond" w:hAnsi="Garamond" w:cs="Garamond"/>
          <w:i/>
          <w:spacing w:val="-5"/>
          <w:sz w:val="20"/>
          <w:szCs w:val="20"/>
        </w:rPr>
        <w:t xml:space="preserve"> </w:t>
      </w:r>
      <w:r>
        <w:rPr>
          <w:rFonts w:ascii="Garamond" w:eastAsia="Garamond" w:hAnsi="Garamond" w:cs="Garamond"/>
          <w:i/>
          <w:sz w:val="20"/>
          <w:szCs w:val="20"/>
        </w:rPr>
        <w:t>already</w:t>
      </w:r>
      <w:r>
        <w:rPr>
          <w:rFonts w:ascii="Garamond" w:eastAsia="Garamond" w:hAnsi="Garamond" w:cs="Garamond"/>
          <w:i/>
          <w:spacing w:val="-4"/>
          <w:sz w:val="20"/>
          <w:szCs w:val="20"/>
        </w:rPr>
        <w:t xml:space="preserve"> </w:t>
      </w:r>
      <w:r>
        <w:rPr>
          <w:rFonts w:ascii="Garamond" w:eastAsia="Garamond" w:hAnsi="Garamond" w:cs="Garamond"/>
          <w:i/>
          <w:sz w:val="20"/>
          <w:szCs w:val="20"/>
        </w:rPr>
        <w:t>crewed.</w:t>
      </w:r>
      <w:r>
        <w:rPr>
          <w:rFonts w:ascii="Garamond" w:eastAsia="Garamond" w:hAnsi="Garamond" w:cs="Garamond"/>
          <w:i/>
          <w:spacing w:val="-2"/>
          <w:sz w:val="20"/>
          <w:szCs w:val="20"/>
        </w:rPr>
        <w:t xml:space="preserve"> </w:t>
      </w:r>
      <w:r>
        <w:rPr>
          <w:rFonts w:ascii="Garamond" w:eastAsia="Garamond" w:hAnsi="Garamond" w:cs="Garamond"/>
          <w:i/>
          <w:sz w:val="20"/>
          <w:szCs w:val="20"/>
        </w:rPr>
        <w:t>Plus</w:t>
      </w:r>
      <w:r>
        <w:rPr>
          <w:rFonts w:ascii="Garamond" w:eastAsia="Garamond" w:hAnsi="Garamond" w:cs="Garamond"/>
          <w:i/>
          <w:spacing w:val="-4"/>
          <w:sz w:val="20"/>
          <w:szCs w:val="20"/>
        </w:rPr>
        <w:t xml:space="preserve"> </w:t>
      </w:r>
      <w:r>
        <w:rPr>
          <w:rFonts w:ascii="Garamond" w:eastAsia="Garamond" w:hAnsi="Garamond" w:cs="Garamond"/>
          <w:i/>
          <w:sz w:val="20"/>
          <w:szCs w:val="20"/>
        </w:rPr>
        <w:t>no</w:t>
      </w:r>
      <w:r>
        <w:rPr>
          <w:rFonts w:ascii="Garamond" w:eastAsia="Garamond" w:hAnsi="Garamond" w:cs="Garamond"/>
          <w:i/>
          <w:spacing w:val="-4"/>
          <w:sz w:val="20"/>
          <w:szCs w:val="20"/>
        </w:rPr>
        <w:t xml:space="preserve"> </w:t>
      </w:r>
      <w:r>
        <w:rPr>
          <w:rFonts w:ascii="Garamond" w:eastAsia="Garamond" w:hAnsi="Garamond" w:cs="Garamond"/>
          <w:i/>
          <w:sz w:val="20"/>
          <w:szCs w:val="20"/>
        </w:rPr>
        <w:t>Mobile</w:t>
      </w:r>
      <w:r>
        <w:rPr>
          <w:rFonts w:ascii="Garamond" w:eastAsia="Garamond" w:hAnsi="Garamond" w:cs="Garamond"/>
          <w:i/>
          <w:spacing w:val="-5"/>
          <w:sz w:val="20"/>
          <w:szCs w:val="20"/>
        </w:rPr>
        <w:t xml:space="preserve"> </w:t>
      </w:r>
      <w:r>
        <w:rPr>
          <w:rFonts w:ascii="Garamond" w:eastAsia="Garamond" w:hAnsi="Garamond" w:cs="Garamond"/>
          <w:i/>
          <w:sz w:val="20"/>
          <w:szCs w:val="20"/>
        </w:rPr>
        <w:t>Suit</w:t>
      </w:r>
      <w:r>
        <w:rPr>
          <w:rFonts w:ascii="Garamond" w:eastAsia="Garamond" w:hAnsi="Garamond" w:cs="Garamond"/>
          <w:i/>
          <w:spacing w:val="-4"/>
          <w:sz w:val="20"/>
          <w:szCs w:val="20"/>
        </w:rPr>
        <w:t xml:space="preserve"> </w:t>
      </w:r>
      <w:r>
        <w:rPr>
          <w:rFonts w:ascii="Garamond" w:eastAsia="Garamond" w:hAnsi="Garamond" w:cs="Garamond"/>
          <w:i/>
          <w:sz w:val="20"/>
          <w:szCs w:val="20"/>
        </w:rPr>
        <w:t>pilot</w:t>
      </w:r>
      <w:r>
        <w:rPr>
          <w:rFonts w:ascii="Garamond" w:eastAsia="Garamond" w:hAnsi="Garamond" w:cs="Garamond"/>
          <w:i/>
          <w:spacing w:val="-4"/>
          <w:sz w:val="20"/>
          <w:szCs w:val="20"/>
        </w:rPr>
        <w:t xml:space="preserve"> </w:t>
      </w:r>
      <w:r>
        <w:rPr>
          <w:rFonts w:ascii="Garamond" w:eastAsia="Garamond" w:hAnsi="Garamond" w:cs="Garamond"/>
          <w:i/>
          <w:sz w:val="20"/>
          <w:szCs w:val="20"/>
        </w:rPr>
        <w:t>in there</w:t>
      </w:r>
      <w:r>
        <w:rPr>
          <w:rFonts w:ascii="Garamond" w:eastAsia="Garamond" w:hAnsi="Garamond" w:cs="Garamond"/>
          <w:i/>
          <w:spacing w:val="-1"/>
          <w:sz w:val="20"/>
          <w:szCs w:val="20"/>
        </w:rPr>
        <w:t xml:space="preserve"> </w:t>
      </w:r>
      <w:r>
        <w:rPr>
          <w:rFonts w:ascii="Garamond" w:eastAsia="Garamond" w:hAnsi="Garamond" w:cs="Garamond"/>
          <w:i/>
          <w:sz w:val="20"/>
          <w:szCs w:val="20"/>
        </w:rPr>
        <w:t>right</w:t>
      </w:r>
      <w:r>
        <w:rPr>
          <w:rFonts w:ascii="Garamond" w:eastAsia="Garamond" w:hAnsi="Garamond" w:cs="Garamond"/>
          <w:i/>
          <w:spacing w:val="4"/>
          <w:sz w:val="20"/>
          <w:szCs w:val="20"/>
        </w:rPr>
        <w:t xml:space="preserve"> </w:t>
      </w:r>
      <w:r>
        <w:rPr>
          <w:rFonts w:ascii="Garamond" w:eastAsia="Garamond" w:hAnsi="Garamond" w:cs="Garamond"/>
          <w:i/>
          <w:sz w:val="20"/>
          <w:szCs w:val="20"/>
        </w:rPr>
        <w:t>mind</w:t>
      </w:r>
      <w:r>
        <w:rPr>
          <w:rFonts w:ascii="Garamond" w:eastAsia="Garamond" w:hAnsi="Garamond" w:cs="Garamond"/>
          <w:i/>
          <w:spacing w:val="5"/>
          <w:sz w:val="20"/>
          <w:szCs w:val="20"/>
        </w:rPr>
        <w:t xml:space="preserve"> </w:t>
      </w:r>
      <w:r>
        <w:rPr>
          <w:rFonts w:ascii="Garamond" w:eastAsia="Garamond" w:hAnsi="Garamond" w:cs="Garamond"/>
          <w:i/>
          <w:sz w:val="20"/>
          <w:szCs w:val="20"/>
        </w:rPr>
        <w:t>would</w:t>
      </w:r>
      <w:r>
        <w:rPr>
          <w:rFonts w:ascii="Garamond" w:eastAsia="Garamond" w:hAnsi="Garamond" w:cs="Garamond"/>
          <w:i/>
          <w:spacing w:val="7"/>
          <w:sz w:val="20"/>
          <w:szCs w:val="20"/>
        </w:rPr>
        <w:t xml:space="preserve"> </w:t>
      </w:r>
      <w:r>
        <w:rPr>
          <w:rFonts w:ascii="Garamond" w:eastAsia="Garamond" w:hAnsi="Garamond" w:cs="Garamond"/>
          <w:i/>
          <w:sz w:val="20"/>
          <w:szCs w:val="20"/>
        </w:rPr>
        <w:t>step</w:t>
      </w:r>
      <w:r>
        <w:rPr>
          <w:rFonts w:ascii="Garamond" w:eastAsia="Garamond" w:hAnsi="Garamond" w:cs="Garamond"/>
          <w:i/>
          <w:spacing w:val="4"/>
          <w:sz w:val="20"/>
          <w:szCs w:val="20"/>
        </w:rPr>
        <w:t xml:space="preserve"> </w:t>
      </w:r>
      <w:r>
        <w:rPr>
          <w:rFonts w:ascii="Garamond" w:eastAsia="Garamond" w:hAnsi="Garamond" w:cs="Garamond"/>
          <w:i/>
          <w:sz w:val="20"/>
          <w:szCs w:val="20"/>
        </w:rPr>
        <w:t>inside</w:t>
      </w:r>
      <w:r>
        <w:rPr>
          <w:rFonts w:ascii="Garamond" w:eastAsia="Garamond" w:hAnsi="Garamond" w:cs="Garamond"/>
          <w:i/>
          <w:spacing w:val="4"/>
          <w:sz w:val="20"/>
          <w:szCs w:val="20"/>
        </w:rPr>
        <w:t xml:space="preserve"> </w:t>
      </w:r>
      <w:r>
        <w:rPr>
          <w:rFonts w:ascii="Garamond" w:eastAsia="Garamond" w:hAnsi="Garamond" w:cs="Garamond"/>
          <w:i/>
          <w:sz w:val="20"/>
          <w:szCs w:val="20"/>
        </w:rPr>
        <w:t>these</w:t>
      </w:r>
      <w:r>
        <w:rPr>
          <w:rFonts w:ascii="Garamond" w:eastAsia="Garamond" w:hAnsi="Garamond" w:cs="Garamond"/>
          <w:i/>
          <w:spacing w:val="4"/>
          <w:sz w:val="20"/>
          <w:szCs w:val="20"/>
        </w:rPr>
        <w:t xml:space="preserve"> </w:t>
      </w:r>
      <w:r>
        <w:rPr>
          <w:rFonts w:ascii="Garamond" w:eastAsia="Garamond" w:hAnsi="Garamond" w:cs="Garamond"/>
          <w:i/>
          <w:sz w:val="20"/>
          <w:szCs w:val="20"/>
        </w:rPr>
        <w:t>metal</w:t>
      </w:r>
      <w:r>
        <w:rPr>
          <w:rFonts w:ascii="Garamond" w:eastAsia="Garamond" w:hAnsi="Garamond" w:cs="Garamond"/>
          <w:i/>
          <w:spacing w:val="4"/>
          <w:sz w:val="20"/>
          <w:szCs w:val="20"/>
        </w:rPr>
        <w:t xml:space="preserve"> </w:t>
      </w:r>
      <w:r>
        <w:rPr>
          <w:rFonts w:ascii="Garamond" w:eastAsia="Garamond" w:hAnsi="Garamond" w:cs="Garamond"/>
          <w:i/>
          <w:sz w:val="20"/>
          <w:szCs w:val="20"/>
        </w:rPr>
        <w:t>coffins.</w:t>
      </w:r>
    </w:p>
    <w:p w:rsidR="00F87A27" w:rsidRDefault="00F87A27">
      <w:pPr>
        <w:spacing w:before="2"/>
        <w:rPr>
          <w:rFonts w:ascii="Garamond" w:eastAsia="Garamond" w:hAnsi="Garamond" w:cs="Garamond"/>
          <w:i/>
          <w:sz w:val="19"/>
          <w:szCs w:val="19"/>
        </w:rPr>
      </w:pPr>
    </w:p>
    <w:p w:rsidR="00F87A27" w:rsidRDefault="005A02C9">
      <w:pPr>
        <w:pStyle w:val="Heading4"/>
        <w:spacing w:line="223" w:lineRule="exact"/>
        <w:ind w:left="153"/>
        <w:rPr>
          <w:b w:val="0"/>
          <w:bCs w:val="0"/>
        </w:rPr>
      </w:pPr>
      <w:r>
        <w:rPr>
          <w:spacing w:val="-2"/>
        </w:rPr>
        <w:t>Type</w:t>
      </w:r>
      <w:r>
        <w:rPr>
          <w:spacing w:val="5"/>
        </w:rPr>
        <w:t xml:space="preserve"> </w:t>
      </w:r>
      <w:r>
        <w:t>61</w:t>
      </w:r>
      <w:r>
        <w:rPr>
          <w:spacing w:val="5"/>
        </w:rPr>
        <w:t xml:space="preserve"> </w:t>
      </w:r>
      <w:r>
        <w:t>Battle</w:t>
      </w:r>
      <w:r>
        <w:rPr>
          <w:spacing w:val="5"/>
        </w:rPr>
        <w:t xml:space="preserve"> </w:t>
      </w:r>
      <w:r>
        <w:rPr>
          <w:spacing w:val="-5"/>
        </w:rPr>
        <w:t>Tank</w:t>
      </w:r>
      <w:r>
        <w:rPr>
          <w:spacing w:val="5"/>
        </w:rPr>
        <w:t xml:space="preserve"> </w:t>
      </w:r>
      <w:r>
        <w:t>Special</w:t>
      </w:r>
      <w:r>
        <w:rPr>
          <w:spacing w:val="5"/>
        </w:rPr>
        <w:t xml:space="preserve"> </w:t>
      </w:r>
      <w:r>
        <w:rPr>
          <w:spacing w:val="-1"/>
        </w:rPr>
        <w:t>Rules</w:t>
      </w:r>
    </w:p>
    <w:p w:rsidR="00F87A27" w:rsidRDefault="00E86CF6">
      <w:pPr>
        <w:pStyle w:val="BodyText"/>
        <w:spacing w:before="1" w:line="234" w:lineRule="auto"/>
        <w:ind w:left="153" w:right="36"/>
      </w:pPr>
      <w:r>
        <w:pict>
          <v:shape id="_x0000_s1370" type="#_x0000_t75" style="position:absolute;left:0;text-align:left;margin-left:34.75pt;margin-top:31.35pt;width:268.85pt;height:190.8pt;z-index:251640320;mso-position-horizontal-relative:page">
            <v:imagedata r:id="rId44" o:title=""/>
            <w10:wrap anchorx="page"/>
          </v:shape>
        </w:pict>
      </w:r>
      <w:r w:rsidR="005A02C9">
        <w:rPr>
          <w:spacing w:val="1"/>
        </w:rPr>
        <w:t>The</w:t>
      </w:r>
      <w:r w:rsidR="005A02C9">
        <w:rPr>
          <w:spacing w:val="46"/>
        </w:rPr>
        <w:t xml:space="preserve"> </w:t>
      </w:r>
      <w:r w:rsidR="005A02C9">
        <w:rPr>
          <w:spacing w:val="-4"/>
        </w:rPr>
        <w:t>Type</w:t>
      </w:r>
      <w:r w:rsidR="005A02C9">
        <w:rPr>
          <w:spacing w:val="46"/>
        </w:rPr>
        <w:t xml:space="preserve"> </w:t>
      </w:r>
      <w:r w:rsidR="005A02C9">
        <w:t>61</w:t>
      </w:r>
      <w:r w:rsidR="005A02C9">
        <w:rPr>
          <w:spacing w:val="46"/>
        </w:rPr>
        <w:t xml:space="preserve"> </w:t>
      </w:r>
      <w:r w:rsidR="005A02C9">
        <w:t>Battle</w:t>
      </w:r>
      <w:r w:rsidR="005A02C9">
        <w:rPr>
          <w:spacing w:val="46"/>
        </w:rPr>
        <w:t xml:space="preserve"> </w:t>
      </w:r>
      <w:r w:rsidR="005A02C9">
        <w:rPr>
          <w:spacing w:val="-3"/>
        </w:rPr>
        <w:t>Tank</w:t>
      </w:r>
      <w:r w:rsidR="005A02C9">
        <w:rPr>
          <w:spacing w:val="46"/>
        </w:rPr>
        <w:t xml:space="preserve"> </w:t>
      </w:r>
      <w:r w:rsidR="005A02C9">
        <w:t>is</w:t>
      </w:r>
      <w:r w:rsidR="005A02C9">
        <w:rPr>
          <w:spacing w:val="46"/>
        </w:rPr>
        <w:t xml:space="preserve"> </w:t>
      </w:r>
      <w:r w:rsidR="005A02C9">
        <w:t>a</w:t>
      </w:r>
      <w:r w:rsidR="005A02C9">
        <w:rPr>
          <w:spacing w:val="46"/>
        </w:rPr>
        <w:t xml:space="preserve"> </w:t>
      </w:r>
      <w:r w:rsidR="005A02C9">
        <w:rPr>
          <w:spacing w:val="-1"/>
        </w:rPr>
        <w:t>vehicle</w:t>
      </w:r>
      <w:r w:rsidR="005A02C9">
        <w:rPr>
          <w:spacing w:val="46"/>
        </w:rPr>
        <w:t xml:space="preserve"> </w:t>
      </w:r>
      <w:r w:rsidR="005A02C9">
        <w:t>and</w:t>
      </w:r>
      <w:r w:rsidR="005A02C9">
        <w:rPr>
          <w:spacing w:val="46"/>
        </w:rPr>
        <w:t xml:space="preserve"> </w:t>
      </w:r>
      <w:r w:rsidR="005A02C9">
        <w:rPr>
          <w:spacing w:val="-1"/>
        </w:rPr>
        <w:t>follows</w:t>
      </w:r>
      <w:r w:rsidR="005A02C9">
        <w:rPr>
          <w:spacing w:val="46"/>
        </w:rPr>
        <w:t xml:space="preserve"> </w:t>
      </w:r>
      <w:r w:rsidR="005A02C9">
        <w:t>all</w:t>
      </w:r>
      <w:r w:rsidR="005A02C9">
        <w:rPr>
          <w:spacing w:val="46"/>
        </w:rPr>
        <w:t xml:space="preserve"> </w:t>
      </w:r>
      <w:r w:rsidR="005A02C9">
        <w:t>the</w:t>
      </w:r>
      <w:r w:rsidR="005A02C9">
        <w:rPr>
          <w:spacing w:val="46"/>
        </w:rPr>
        <w:t xml:space="preserve"> </w:t>
      </w:r>
      <w:r w:rsidR="005A02C9">
        <w:rPr>
          <w:spacing w:val="1"/>
        </w:rPr>
        <w:t>rules</w:t>
      </w:r>
      <w:r w:rsidR="005A02C9">
        <w:rPr>
          <w:spacing w:val="27"/>
        </w:rPr>
        <w:t xml:space="preserve"> </w:t>
      </w:r>
      <w:r w:rsidR="005A02C9">
        <w:t>featured</w:t>
      </w:r>
      <w:r w:rsidR="005A02C9">
        <w:rPr>
          <w:spacing w:val="5"/>
        </w:rPr>
        <w:t xml:space="preserve"> </w:t>
      </w:r>
      <w:r w:rsidR="005A02C9">
        <w:t>for</w:t>
      </w:r>
      <w:r w:rsidR="005A02C9">
        <w:rPr>
          <w:spacing w:val="5"/>
        </w:rPr>
        <w:t xml:space="preserve"> </w:t>
      </w:r>
      <w:r w:rsidR="005A02C9">
        <w:rPr>
          <w:spacing w:val="-1"/>
        </w:rPr>
        <w:t>vehicles</w:t>
      </w:r>
      <w:r w:rsidR="005A02C9">
        <w:rPr>
          <w:spacing w:val="5"/>
        </w:rPr>
        <w:t xml:space="preserve"> </w:t>
      </w:r>
      <w:r w:rsidR="005A02C9">
        <w:t>in</w:t>
      </w:r>
      <w:r w:rsidR="005A02C9">
        <w:rPr>
          <w:spacing w:val="5"/>
        </w:rPr>
        <w:t xml:space="preserve"> </w:t>
      </w:r>
      <w:r w:rsidR="005A02C9">
        <w:rPr>
          <w:spacing w:val="-2"/>
        </w:rPr>
        <w:t>Warhammer</w:t>
      </w:r>
      <w:r w:rsidR="005A02C9">
        <w:rPr>
          <w:spacing w:val="5"/>
        </w:rPr>
        <w:t xml:space="preserve"> </w:t>
      </w:r>
      <w:r w:rsidR="005A02C9">
        <w:t>40,000</w:t>
      </w:r>
      <w:r w:rsidR="005A02C9">
        <w:rPr>
          <w:spacing w:val="5"/>
        </w:rPr>
        <w:t xml:space="preserve"> </w:t>
      </w:r>
      <w:r w:rsidR="005A02C9">
        <w:t>rulebook.</w:t>
      </w:r>
    </w:p>
    <w:p w:rsidR="00F87A27" w:rsidRDefault="005A02C9">
      <w:pPr>
        <w:pStyle w:val="BodyText"/>
        <w:spacing w:line="202" w:lineRule="exact"/>
        <w:ind w:left="147"/>
      </w:pPr>
      <w:r>
        <w:br w:type="column"/>
      </w:r>
      <w:r>
        <w:lastRenderedPageBreak/>
        <w:t>virtually impossible. The old ‘fashioned’ method of spotting</w:t>
      </w:r>
    </w:p>
    <w:p w:rsidR="00F87A27" w:rsidRDefault="005A02C9">
      <w:pPr>
        <w:pStyle w:val="BodyText"/>
        <w:spacing w:before="1" w:line="232" w:lineRule="auto"/>
        <w:ind w:left="147" w:right="218"/>
      </w:pPr>
      <w:r>
        <w:t>and scouting for the enemy has been re-introduced. With radar now as good as useless the</w:t>
      </w:r>
      <w:r>
        <w:rPr>
          <w:spacing w:val="-1"/>
        </w:rPr>
        <w:t xml:space="preserve"> </w:t>
      </w:r>
      <w:r>
        <w:t>Hover truck also has another system to track enemy suits called ground sonar. A skilled operator can track any suit by tremors alone within a mile radius, then relay the information to his team for fire support or attack vectors.  The Federation</w:t>
      </w:r>
      <w:r>
        <w:rPr>
          <w:spacing w:val="-1"/>
        </w:rPr>
        <w:t xml:space="preserve"> </w:t>
      </w:r>
      <w:r>
        <w:t>Hover truck was introduced to support Mobile suits in a combat zone. It carries tools needed for field repairs and all the supplies the team needs for its combat mission.</w:t>
      </w:r>
    </w:p>
    <w:p w:rsidR="00F87A27" w:rsidRDefault="005A02C9">
      <w:pPr>
        <w:pStyle w:val="Heading2"/>
        <w:spacing w:before="124" w:line="269" w:lineRule="exact"/>
        <w:ind w:left="116"/>
        <w:rPr>
          <w:b w:val="0"/>
          <w:bCs w:val="0"/>
        </w:rPr>
      </w:pPr>
      <w:r>
        <w:t>Hover</w:t>
      </w:r>
      <w:r>
        <w:rPr>
          <w:spacing w:val="5"/>
        </w:rPr>
        <w:t xml:space="preserve"> </w:t>
      </w:r>
      <w:r>
        <w:t>Truck</w:t>
      </w:r>
    </w:p>
    <w:p w:rsidR="00F87A27" w:rsidRDefault="005A02C9">
      <w:pPr>
        <w:pStyle w:val="Heading4"/>
        <w:spacing w:line="222" w:lineRule="exact"/>
        <w:ind w:left="1436"/>
        <w:rPr>
          <w:rFonts w:cs="Garamond"/>
          <w:b w:val="0"/>
          <w:bCs w:val="0"/>
        </w:rPr>
      </w:pPr>
      <w:r>
        <w:rPr>
          <w:spacing w:val="2"/>
        </w:rPr>
        <w:t>WS</w:t>
      </w:r>
      <w:r>
        <w:rPr>
          <w:spacing w:val="7"/>
        </w:rPr>
        <w:t xml:space="preserve"> </w:t>
      </w:r>
      <w:r>
        <w:rPr>
          <w:spacing w:val="2"/>
        </w:rPr>
        <w:t>BS</w:t>
      </w:r>
      <w:r>
        <w:t xml:space="preserve">  </w:t>
      </w:r>
      <w:r>
        <w:rPr>
          <w:spacing w:val="15"/>
        </w:rPr>
        <w:t xml:space="preserve"> </w:t>
      </w:r>
      <w:r>
        <w:t xml:space="preserve">S  </w:t>
      </w:r>
      <w:r>
        <w:rPr>
          <w:spacing w:val="17"/>
        </w:rPr>
        <w:t xml:space="preserve"> </w:t>
      </w:r>
      <w:r>
        <w:t xml:space="preserve">I  </w:t>
      </w:r>
      <w:r>
        <w:rPr>
          <w:spacing w:val="11"/>
        </w:rPr>
        <w:t xml:space="preserve"> </w:t>
      </w:r>
      <w:r>
        <w:t xml:space="preserve">A </w:t>
      </w:r>
      <w:r>
        <w:rPr>
          <w:spacing w:val="9"/>
        </w:rPr>
        <w:t xml:space="preserve"> </w:t>
      </w:r>
      <w:r>
        <w:t xml:space="preserve">W </w:t>
      </w:r>
      <w:r>
        <w:rPr>
          <w:spacing w:val="15"/>
        </w:rPr>
        <w:t xml:space="preserve"> </w:t>
      </w:r>
      <w:r>
        <w:t xml:space="preserve">LD  </w:t>
      </w:r>
      <w:r>
        <w:rPr>
          <w:spacing w:val="15"/>
        </w:rPr>
        <w:t xml:space="preserve"> </w:t>
      </w:r>
      <w:r>
        <w:rPr>
          <w:spacing w:val="2"/>
        </w:rPr>
        <w:t>PS</w:t>
      </w:r>
    </w:p>
    <w:p w:rsidR="00F87A27" w:rsidRDefault="005A02C9">
      <w:pPr>
        <w:pStyle w:val="BodyText"/>
        <w:tabs>
          <w:tab w:val="left" w:pos="1531"/>
          <w:tab w:val="left" w:pos="1845"/>
          <w:tab w:val="left" w:pos="2159"/>
          <w:tab w:val="left" w:pos="2726"/>
          <w:tab w:val="left" w:pos="3040"/>
          <w:tab w:val="left" w:pos="3353"/>
          <w:tab w:val="left" w:pos="3777"/>
        </w:tabs>
        <w:spacing w:line="220" w:lineRule="exact"/>
        <w:ind w:left="116"/>
      </w:pPr>
      <w:r>
        <w:t>Crew</w:t>
      </w:r>
      <w:r>
        <w:rPr>
          <w:spacing w:val="4"/>
        </w:rPr>
        <w:t xml:space="preserve"> </w:t>
      </w:r>
      <w:r>
        <w:t>Profile</w:t>
      </w:r>
      <w:r>
        <w:tab/>
      </w:r>
      <w:r>
        <w:rPr>
          <w:w w:val="95"/>
        </w:rPr>
        <w:t>3</w:t>
      </w:r>
      <w:r>
        <w:rPr>
          <w:w w:val="95"/>
        </w:rPr>
        <w:tab/>
        <w:t>3</w:t>
      </w:r>
      <w:r>
        <w:rPr>
          <w:w w:val="95"/>
        </w:rPr>
        <w:tab/>
      </w:r>
      <w:r>
        <w:t xml:space="preserve">3  </w:t>
      </w:r>
      <w:r>
        <w:rPr>
          <w:spacing w:val="9"/>
        </w:rPr>
        <w:t xml:space="preserve"> </w:t>
      </w:r>
      <w:r>
        <w:t>3</w:t>
      </w:r>
      <w:r>
        <w:tab/>
      </w:r>
      <w:r>
        <w:rPr>
          <w:w w:val="95"/>
        </w:rPr>
        <w:t>1</w:t>
      </w:r>
      <w:r>
        <w:rPr>
          <w:w w:val="95"/>
        </w:rPr>
        <w:tab/>
        <w:t>1</w:t>
      </w:r>
      <w:r>
        <w:rPr>
          <w:w w:val="95"/>
        </w:rPr>
        <w:tab/>
        <w:t>7</w:t>
      </w:r>
      <w:r>
        <w:rPr>
          <w:w w:val="95"/>
        </w:rPr>
        <w:tab/>
      </w:r>
      <w:r>
        <w:t>-</w:t>
      </w:r>
    </w:p>
    <w:p w:rsidR="00F87A27" w:rsidRDefault="005A02C9">
      <w:pPr>
        <w:pStyle w:val="Heading4"/>
        <w:tabs>
          <w:tab w:val="left" w:pos="2428"/>
          <w:tab w:val="left" w:pos="3471"/>
          <w:tab w:val="left" w:pos="4362"/>
        </w:tabs>
        <w:spacing w:line="220" w:lineRule="exact"/>
        <w:ind w:left="116"/>
        <w:rPr>
          <w:b w:val="0"/>
          <w:bCs w:val="0"/>
        </w:rPr>
      </w:pPr>
      <w:r>
        <w:rPr>
          <w:spacing w:val="1"/>
        </w:rPr>
        <w:t>Armor</w:t>
      </w:r>
      <w:r>
        <w:rPr>
          <w:spacing w:val="4"/>
        </w:rPr>
        <w:t xml:space="preserve"> </w:t>
      </w:r>
      <w:r>
        <w:rPr>
          <w:spacing w:val="-4"/>
        </w:rPr>
        <w:t>Values</w:t>
      </w:r>
      <w:r>
        <w:t xml:space="preserve"> </w:t>
      </w:r>
      <w:r>
        <w:rPr>
          <w:spacing w:val="31"/>
        </w:rPr>
        <w:t xml:space="preserve"> </w:t>
      </w:r>
      <w:r>
        <w:rPr>
          <w:spacing w:val="-1"/>
        </w:rPr>
        <w:t>Front</w:t>
      </w:r>
      <w:r>
        <w:rPr>
          <w:spacing w:val="-1"/>
        </w:rPr>
        <w:tab/>
      </w:r>
      <w:r>
        <w:rPr>
          <w:w w:val="95"/>
        </w:rPr>
        <w:t>Side</w:t>
      </w:r>
      <w:r>
        <w:rPr>
          <w:w w:val="95"/>
        </w:rPr>
        <w:tab/>
      </w:r>
      <w:r>
        <w:rPr>
          <w:spacing w:val="-1"/>
          <w:w w:val="95"/>
        </w:rPr>
        <w:t>Rear</w:t>
      </w:r>
      <w:r>
        <w:rPr>
          <w:spacing w:val="-1"/>
          <w:w w:val="95"/>
        </w:rPr>
        <w:tab/>
      </w:r>
      <w:r>
        <w:t>PV</w:t>
      </w:r>
    </w:p>
    <w:p w:rsidR="00F87A27" w:rsidRDefault="005A02C9">
      <w:pPr>
        <w:pStyle w:val="BodyText"/>
        <w:tabs>
          <w:tab w:val="left" w:pos="1610"/>
          <w:tab w:val="left" w:pos="2550"/>
          <w:tab w:val="left" w:pos="3655"/>
          <w:tab w:val="right" w:pos="4623"/>
        </w:tabs>
        <w:spacing w:line="222" w:lineRule="exact"/>
        <w:ind w:left="116"/>
      </w:pPr>
      <w:r>
        <w:rPr>
          <w:spacing w:val="3"/>
        </w:rPr>
        <w:t>Hover</w:t>
      </w:r>
      <w:r>
        <w:rPr>
          <w:spacing w:val="10"/>
        </w:rPr>
        <w:t xml:space="preserve"> </w:t>
      </w:r>
      <w:r>
        <w:rPr>
          <w:spacing w:val="4"/>
        </w:rPr>
        <w:t>Truck</w:t>
      </w:r>
      <w:r>
        <w:rPr>
          <w:spacing w:val="4"/>
        </w:rPr>
        <w:tab/>
      </w:r>
      <w:r>
        <w:rPr>
          <w:w w:val="95"/>
        </w:rPr>
        <w:t>6</w:t>
      </w:r>
      <w:r>
        <w:rPr>
          <w:w w:val="95"/>
        </w:rPr>
        <w:tab/>
        <w:t>5</w:t>
      </w:r>
      <w:r>
        <w:rPr>
          <w:w w:val="95"/>
        </w:rPr>
        <w:tab/>
      </w:r>
      <w:r>
        <w:t>5</w:t>
      </w:r>
      <w:r>
        <w:rPr>
          <w:rFonts w:ascii="Times New Roman"/>
        </w:rPr>
        <w:tab/>
      </w:r>
      <w:r>
        <w:t>50</w:t>
      </w:r>
    </w:p>
    <w:p w:rsidR="00F87A27" w:rsidRDefault="00F87A27">
      <w:pPr>
        <w:spacing w:before="9"/>
        <w:rPr>
          <w:rFonts w:ascii="Garamond" w:eastAsia="Garamond" w:hAnsi="Garamond" w:cs="Garamond"/>
          <w:sz w:val="18"/>
          <w:szCs w:val="18"/>
        </w:rPr>
      </w:pPr>
    </w:p>
    <w:p w:rsidR="00F87A27" w:rsidRDefault="005A02C9">
      <w:pPr>
        <w:spacing w:line="220" w:lineRule="exact"/>
        <w:ind w:left="115" w:right="218"/>
        <w:rPr>
          <w:rFonts w:ascii="Garamond" w:eastAsia="Garamond" w:hAnsi="Garamond" w:cs="Garamond"/>
          <w:sz w:val="20"/>
          <w:szCs w:val="20"/>
        </w:rPr>
      </w:pPr>
      <w:r>
        <w:rPr>
          <w:rFonts w:ascii="Garamond"/>
          <w:b/>
          <w:sz w:val="20"/>
        </w:rPr>
        <w:t>Hover</w:t>
      </w:r>
      <w:r>
        <w:rPr>
          <w:rFonts w:ascii="Garamond"/>
          <w:b/>
          <w:spacing w:val="4"/>
          <w:sz w:val="20"/>
        </w:rPr>
        <w:t xml:space="preserve"> </w:t>
      </w:r>
      <w:r>
        <w:rPr>
          <w:rFonts w:ascii="Garamond"/>
          <w:b/>
          <w:sz w:val="20"/>
        </w:rPr>
        <w:t>Truck</w:t>
      </w:r>
      <w:r>
        <w:rPr>
          <w:rFonts w:ascii="Garamond"/>
          <w:b/>
          <w:spacing w:val="4"/>
          <w:sz w:val="20"/>
        </w:rPr>
        <w:t xml:space="preserve"> </w:t>
      </w:r>
      <w:r>
        <w:rPr>
          <w:rFonts w:ascii="Garamond"/>
          <w:b/>
          <w:sz w:val="20"/>
        </w:rPr>
        <w:t>Standard</w:t>
      </w:r>
      <w:r>
        <w:rPr>
          <w:rFonts w:ascii="Garamond"/>
          <w:b/>
          <w:spacing w:val="5"/>
          <w:sz w:val="20"/>
        </w:rPr>
        <w:t xml:space="preserve"> </w:t>
      </w:r>
      <w:r>
        <w:rPr>
          <w:rFonts w:ascii="Garamond"/>
          <w:b/>
          <w:sz w:val="20"/>
        </w:rPr>
        <w:t>equipment</w:t>
      </w:r>
      <w:r>
        <w:rPr>
          <w:rFonts w:ascii="Garamond"/>
          <w:b/>
          <w:spacing w:val="5"/>
          <w:sz w:val="20"/>
        </w:rPr>
        <w:t xml:space="preserve"> </w:t>
      </w:r>
      <w:r>
        <w:rPr>
          <w:rFonts w:ascii="Garamond"/>
          <w:b/>
          <w:sz w:val="20"/>
        </w:rPr>
        <w:t>&amp;</w:t>
      </w:r>
      <w:r>
        <w:rPr>
          <w:rFonts w:ascii="Garamond"/>
          <w:b/>
          <w:spacing w:val="5"/>
          <w:sz w:val="20"/>
        </w:rPr>
        <w:t xml:space="preserve"> </w:t>
      </w:r>
      <w:r>
        <w:rPr>
          <w:rFonts w:ascii="Garamond"/>
          <w:b/>
          <w:sz w:val="20"/>
        </w:rPr>
        <w:t xml:space="preserve">weapon: </w:t>
      </w:r>
      <w:r>
        <w:rPr>
          <w:rFonts w:ascii="Garamond"/>
          <w:sz w:val="20"/>
        </w:rPr>
        <w:t xml:space="preserve">20mm Machine </w:t>
      </w:r>
      <w:r>
        <w:rPr>
          <w:rFonts w:ascii="Garamond"/>
          <w:spacing w:val="23"/>
          <w:sz w:val="20"/>
        </w:rPr>
        <w:t xml:space="preserve"> </w:t>
      </w:r>
      <w:r>
        <w:rPr>
          <w:rFonts w:ascii="Garamond"/>
          <w:sz w:val="20"/>
        </w:rPr>
        <w:t xml:space="preserve">gun </w:t>
      </w:r>
      <w:r>
        <w:rPr>
          <w:rFonts w:ascii="Garamond"/>
          <w:spacing w:val="23"/>
          <w:sz w:val="20"/>
        </w:rPr>
        <w:t xml:space="preserve"> </w:t>
      </w:r>
      <w:r>
        <w:rPr>
          <w:rFonts w:ascii="Garamond"/>
          <w:sz w:val="20"/>
        </w:rPr>
        <w:t xml:space="preserve">(no </w:t>
      </w:r>
      <w:r>
        <w:rPr>
          <w:rFonts w:ascii="Garamond"/>
          <w:spacing w:val="23"/>
          <w:sz w:val="20"/>
        </w:rPr>
        <w:t xml:space="preserve"> </w:t>
      </w:r>
      <w:r>
        <w:rPr>
          <w:rFonts w:ascii="Garamond"/>
          <w:sz w:val="20"/>
        </w:rPr>
        <w:t xml:space="preserve">stats </w:t>
      </w:r>
      <w:r>
        <w:rPr>
          <w:rFonts w:ascii="Garamond"/>
          <w:spacing w:val="23"/>
          <w:sz w:val="20"/>
        </w:rPr>
        <w:t xml:space="preserve"> </w:t>
      </w:r>
      <w:r>
        <w:rPr>
          <w:rFonts w:ascii="Garamond"/>
          <w:sz w:val="20"/>
        </w:rPr>
        <w:t xml:space="preserve">anti-infantry </w:t>
      </w:r>
      <w:r>
        <w:rPr>
          <w:rFonts w:ascii="Garamond"/>
          <w:spacing w:val="23"/>
          <w:sz w:val="20"/>
        </w:rPr>
        <w:t xml:space="preserve"> </w:t>
      </w:r>
      <w:r>
        <w:rPr>
          <w:rFonts w:ascii="Garamond"/>
          <w:sz w:val="20"/>
        </w:rPr>
        <w:t xml:space="preserve">only) </w:t>
      </w:r>
      <w:r>
        <w:rPr>
          <w:rFonts w:ascii="Garamond"/>
          <w:spacing w:val="23"/>
          <w:sz w:val="20"/>
        </w:rPr>
        <w:t xml:space="preserve"> </w:t>
      </w:r>
      <w:r>
        <w:rPr>
          <w:rFonts w:ascii="Garamond"/>
          <w:sz w:val="20"/>
        </w:rPr>
        <w:t>and ground sonar.</w:t>
      </w:r>
    </w:p>
    <w:p w:rsidR="00F87A27" w:rsidRDefault="00F87A27">
      <w:pPr>
        <w:spacing w:before="10"/>
        <w:rPr>
          <w:rFonts w:ascii="Garamond" w:eastAsia="Garamond" w:hAnsi="Garamond" w:cs="Garamond"/>
          <w:sz w:val="19"/>
          <w:szCs w:val="19"/>
        </w:rPr>
      </w:pPr>
    </w:p>
    <w:p w:rsidR="00F87A27" w:rsidRDefault="005A02C9">
      <w:pPr>
        <w:pStyle w:val="Heading4"/>
        <w:spacing w:line="223" w:lineRule="exact"/>
        <w:ind w:left="116"/>
        <w:rPr>
          <w:b w:val="0"/>
          <w:bCs w:val="0"/>
        </w:rPr>
      </w:pPr>
      <w:r>
        <w:t>Type</w:t>
      </w:r>
      <w:r>
        <w:rPr>
          <w:spacing w:val="4"/>
        </w:rPr>
        <w:t xml:space="preserve"> </w:t>
      </w:r>
      <w:r>
        <w:t>74</w:t>
      </w:r>
      <w:r>
        <w:rPr>
          <w:spacing w:val="4"/>
        </w:rPr>
        <w:t xml:space="preserve"> </w:t>
      </w:r>
      <w:r>
        <w:t>Army</w:t>
      </w:r>
      <w:r>
        <w:rPr>
          <w:spacing w:val="4"/>
        </w:rPr>
        <w:t xml:space="preserve"> </w:t>
      </w:r>
      <w:r>
        <w:t>Entry</w:t>
      </w:r>
    </w:p>
    <w:p w:rsidR="00F87A27" w:rsidRDefault="005A02C9">
      <w:pPr>
        <w:spacing w:line="223" w:lineRule="exact"/>
        <w:ind w:left="116"/>
        <w:rPr>
          <w:rFonts w:ascii="Garamond" w:eastAsia="Garamond" w:hAnsi="Garamond" w:cs="Garamond"/>
          <w:sz w:val="20"/>
          <w:szCs w:val="20"/>
        </w:rPr>
      </w:pPr>
      <w:r>
        <w:rPr>
          <w:rFonts w:ascii="Garamond"/>
          <w:i/>
          <w:sz w:val="20"/>
        </w:rPr>
        <w:t>The</w:t>
      </w:r>
      <w:r>
        <w:rPr>
          <w:rFonts w:ascii="Garamond"/>
          <w:i/>
          <w:spacing w:val="4"/>
          <w:sz w:val="20"/>
        </w:rPr>
        <w:t xml:space="preserve"> </w:t>
      </w:r>
      <w:r>
        <w:rPr>
          <w:rFonts w:ascii="Garamond"/>
          <w:i/>
          <w:spacing w:val="-2"/>
          <w:sz w:val="20"/>
        </w:rPr>
        <w:t>Type</w:t>
      </w:r>
      <w:r>
        <w:rPr>
          <w:rFonts w:ascii="Garamond"/>
          <w:i/>
          <w:spacing w:val="5"/>
          <w:sz w:val="20"/>
        </w:rPr>
        <w:t xml:space="preserve"> </w:t>
      </w:r>
      <w:r>
        <w:rPr>
          <w:rFonts w:ascii="Garamond"/>
          <w:i/>
          <w:sz w:val="20"/>
        </w:rPr>
        <w:t>61</w:t>
      </w:r>
      <w:r>
        <w:rPr>
          <w:rFonts w:ascii="Garamond"/>
          <w:i/>
          <w:spacing w:val="4"/>
          <w:sz w:val="20"/>
        </w:rPr>
        <w:t xml:space="preserve"> </w:t>
      </w:r>
      <w:r>
        <w:rPr>
          <w:rFonts w:ascii="Garamond"/>
          <w:i/>
          <w:sz w:val="20"/>
        </w:rPr>
        <w:t>counts</w:t>
      </w:r>
      <w:r>
        <w:rPr>
          <w:rFonts w:ascii="Garamond"/>
          <w:i/>
          <w:spacing w:val="5"/>
          <w:sz w:val="20"/>
        </w:rPr>
        <w:t xml:space="preserve"> </w:t>
      </w:r>
      <w:r>
        <w:rPr>
          <w:rFonts w:ascii="Garamond"/>
          <w:i/>
          <w:sz w:val="20"/>
        </w:rPr>
        <w:t>as</w:t>
      </w:r>
      <w:r>
        <w:rPr>
          <w:rFonts w:ascii="Garamond"/>
          <w:i/>
          <w:spacing w:val="4"/>
          <w:sz w:val="20"/>
        </w:rPr>
        <w:t xml:space="preserve"> </w:t>
      </w:r>
      <w:r>
        <w:rPr>
          <w:rFonts w:ascii="Garamond"/>
          <w:i/>
          <w:spacing w:val="-1"/>
          <w:sz w:val="20"/>
        </w:rPr>
        <w:t>single</w:t>
      </w:r>
      <w:r>
        <w:rPr>
          <w:rFonts w:ascii="Garamond"/>
          <w:i/>
          <w:spacing w:val="4"/>
          <w:sz w:val="20"/>
        </w:rPr>
        <w:t xml:space="preserve"> </w:t>
      </w:r>
      <w:r>
        <w:rPr>
          <w:rFonts w:ascii="Garamond"/>
          <w:i/>
          <w:sz w:val="20"/>
        </w:rPr>
        <w:t>Troop</w:t>
      </w:r>
      <w:r>
        <w:rPr>
          <w:rFonts w:ascii="Garamond"/>
          <w:i/>
          <w:spacing w:val="5"/>
          <w:sz w:val="20"/>
        </w:rPr>
        <w:t xml:space="preserve"> </w:t>
      </w:r>
      <w:r>
        <w:rPr>
          <w:rFonts w:ascii="Garamond"/>
          <w:i/>
          <w:sz w:val="20"/>
        </w:rPr>
        <w:t>choice.</w:t>
      </w:r>
    </w:p>
    <w:p w:rsidR="00F87A27" w:rsidRDefault="00F87A27">
      <w:pPr>
        <w:spacing w:before="1"/>
        <w:rPr>
          <w:rFonts w:ascii="Garamond" w:eastAsia="Garamond" w:hAnsi="Garamond" w:cs="Garamond"/>
          <w:i/>
          <w:sz w:val="19"/>
          <w:szCs w:val="19"/>
        </w:rPr>
      </w:pPr>
    </w:p>
    <w:p w:rsidR="00F87A27" w:rsidRDefault="005A02C9">
      <w:pPr>
        <w:pStyle w:val="Heading4"/>
        <w:spacing w:line="221" w:lineRule="exact"/>
        <w:ind w:left="116"/>
        <w:rPr>
          <w:b w:val="0"/>
          <w:bCs w:val="0"/>
        </w:rPr>
      </w:pPr>
      <w:r>
        <w:rPr>
          <w:spacing w:val="-1"/>
        </w:rPr>
        <w:t>Type</w:t>
      </w:r>
      <w:r>
        <w:rPr>
          <w:spacing w:val="4"/>
        </w:rPr>
        <w:t xml:space="preserve"> </w:t>
      </w:r>
      <w:r>
        <w:t>74</w:t>
      </w:r>
      <w:r>
        <w:rPr>
          <w:spacing w:val="4"/>
        </w:rPr>
        <w:t xml:space="preserve"> </w:t>
      </w:r>
      <w:r>
        <w:t>Hover</w:t>
      </w:r>
      <w:r>
        <w:rPr>
          <w:spacing w:val="4"/>
        </w:rPr>
        <w:t xml:space="preserve"> </w:t>
      </w:r>
      <w:r>
        <w:t>Truck</w:t>
      </w:r>
      <w:r>
        <w:rPr>
          <w:spacing w:val="9"/>
        </w:rPr>
        <w:t xml:space="preserve"> </w:t>
      </w:r>
      <w:r>
        <w:t>Special</w:t>
      </w:r>
      <w:r>
        <w:rPr>
          <w:spacing w:val="5"/>
        </w:rPr>
        <w:t xml:space="preserve"> </w:t>
      </w:r>
      <w:r>
        <w:t>Rules</w:t>
      </w:r>
    </w:p>
    <w:p w:rsidR="00F87A27" w:rsidRDefault="005A02C9">
      <w:pPr>
        <w:pStyle w:val="BodyText"/>
        <w:spacing w:line="234" w:lineRule="auto"/>
        <w:ind w:left="116" w:right="451"/>
      </w:pPr>
      <w:r>
        <w:t>The</w:t>
      </w:r>
      <w:r>
        <w:rPr>
          <w:spacing w:val="24"/>
        </w:rPr>
        <w:t xml:space="preserve"> </w:t>
      </w:r>
      <w:r>
        <w:t>Hover</w:t>
      </w:r>
      <w:r>
        <w:rPr>
          <w:spacing w:val="24"/>
        </w:rPr>
        <w:t xml:space="preserve"> </w:t>
      </w:r>
      <w:r>
        <w:t>truck</w:t>
      </w:r>
      <w:r>
        <w:rPr>
          <w:spacing w:val="24"/>
        </w:rPr>
        <w:t xml:space="preserve"> </w:t>
      </w:r>
      <w:r>
        <w:t>while</w:t>
      </w:r>
      <w:r>
        <w:rPr>
          <w:spacing w:val="24"/>
        </w:rPr>
        <w:t xml:space="preserve"> </w:t>
      </w:r>
      <w:r>
        <w:t>useless</w:t>
      </w:r>
      <w:r>
        <w:rPr>
          <w:spacing w:val="23"/>
        </w:rPr>
        <w:t xml:space="preserve"> </w:t>
      </w:r>
      <w:r>
        <w:t>in</w:t>
      </w:r>
      <w:r>
        <w:rPr>
          <w:spacing w:val="24"/>
        </w:rPr>
        <w:t xml:space="preserve"> </w:t>
      </w:r>
      <w:r>
        <w:t>a</w:t>
      </w:r>
      <w:r>
        <w:rPr>
          <w:spacing w:val="24"/>
        </w:rPr>
        <w:t xml:space="preserve"> </w:t>
      </w:r>
      <w:r>
        <w:t>duel</w:t>
      </w:r>
      <w:r>
        <w:rPr>
          <w:spacing w:val="24"/>
        </w:rPr>
        <w:t xml:space="preserve"> </w:t>
      </w:r>
      <w:r>
        <w:t>between</w:t>
      </w:r>
      <w:r>
        <w:rPr>
          <w:spacing w:val="-1"/>
        </w:rPr>
        <w:t xml:space="preserve"> </w:t>
      </w:r>
      <w:r>
        <w:t>Mobile suits</w:t>
      </w:r>
      <w:r>
        <w:rPr>
          <w:spacing w:val="4"/>
        </w:rPr>
        <w:t xml:space="preserve"> </w:t>
      </w:r>
      <w:r>
        <w:t>is</w:t>
      </w:r>
      <w:r>
        <w:rPr>
          <w:spacing w:val="4"/>
        </w:rPr>
        <w:t xml:space="preserve"> </w:t>
      </w:r>
      <w:r>
        <w:t>still</w:t>
      </w:r>
      <w:r>
        <w:rPr>
          <w:spacing w:val="4"/>
        </w:rPr>
        <w:t xml:space="preserve"> </w:t>
      </w:r>
      <w:r>
        <w:t>an</w:t>
      </w:r>
      <w:r>
        <w:rPr>
          <w:spacing w:val="5"/>
        </w:rPr>
        <w:t xml:space="preserve"> </w:t>
      </w:r>
      <w:r>
        <w:t>essential</w:t>
      </w:r>
      <w:r>
        <w:rPr>
          <w:spacing w:val="4"/>
        </w:rPr>
        <w:t xml:space="preserve"> </w:t>
      </w:r>
      <w:r>
        <w:t>part</w:t>
      </w:r>
      <w:r>
        <w:rPr>
          <w:spacing w:val="5"/>
        </w:rPr>
        <w:t xml:space="preserve"> </w:t>
      </w:r>
      <w:r>
        <w:t>of</w:t>
      </w:r>
      <w:r>
        <w:rPr>
          <w:spacing w:val="31"/>
        </w:rPr>
        <w:t xml:space="preserve"> </w:t>
      </w:r>
      <w:r>
        <w:t>a</w:t>
      </w:r>
      <w:r>
        <w:rPr>
          <w:spacing w:val="5"/>
        </w:rPr>
        <w:t xml:space="preserve"> </w:t>
      </w:r>
      <w:r>
        <w:t>MS</w:t>
      </w:r>
      <w:r>
        <w:rPr>
          <w:spacing w:val="-7"/>
        </w:rPr>
        <w:t xml:space="preserve"> </w:t>
      </w:r>
      <w:r>
        <w:t>team.</w:t>
      </w:r>
    </w:p>
    <w:p w:rsidR="00F87A27" w:rsidRDefault="005A02C9">
      <w:pPr>
        <w:pStyle w:val="BodyText"/>
        <w:spacing w:before="99" w:line="234" w:lineRule="auto"/>
        <w:ind w:left="116" w:right="435"/>
        <w:jc w:val="both"/>
      </w:pPr>
      <w:r>
        <w:rPr>
          <w:rFonts w:cs="Garamond"/>
          <w:b/>
          <w:bCs/>
        </w:rPr>
        <w:t>Ground</w:t>
      </w:r>
      <w:r>
        <w:rPr>
          <w:rFonts w:cs="Garamond"/>
          <w:b/>
          <w:bCs/>
          <w:spacing w:val="-7"/>
        </w:rPr>
        <w:t xml:space="preserve"> </w:t>
      </w:r>
      <w:r>
        <w:rPr>
          <w:rFonts w:cs="Garamond"/>
          <w:b/>
          <w:bCs/>
        </w:rPr>
        <w:t>Sonar</w:t>
      </w:r>
      <w:r>
        <w:rPr>
          <w:rFonts w:cs="Garamond"/>
          <w:b/>
          <w:bCs/>
          <w:spacing w:val="-7"/>
        </w:rPr>
        <w:t xml:space="preserve"> </w:t>
      </w:r>
      <w:r>
        <w:t>-</w:t>
      </w:r>
      <w:r>
        <w:rPr>
          <w:spacing w:val="-7"/>
        </w:rPr>
        <w:t xml:space="preserve"> </w:t>
      </w:r>
      <w:r>
        <w:t>This</w:t>
      </w:r>
      <w:r>
        <w:rPr>
          <w:spacing w:val="-4"/>
        </w:rPr>
        <w:t xml:space="preserve"> </w:t>
      </w:r>
      <w:r>
        <w:t>special</w:t>
      </w:r>
      <w:r>
        <w:rPr>
          <w:spacing w:val="-7"/>
        </w:rPr>
        <w:t xml:space="preserve"> </w:t>
      </w:r>
      <w:r>
        <w:t>radar</w:t>
      </w:r>
      <w:r>
        <w:rPr>
          <w:spacing w:val="-7"/>
        </w:rPr>
        <w:t xml:space="preserve"> </w:t>
      </w:r>
      <w:r>
        <w:rPr>
          <w:spacing w:val="-1"/>
        </w:rPr>
        <w:t>allows</w:t>
      </w:r>
      <w:r>
        <w:rPr>
          <w:spacing w:val="-7"/>
        </w:rPr>
        <w:t xml:space="preserve"> </w:t>
      </w:r>
      <w:r>
        <w:t>a</w:t>
      </w:r>
      <w:r>
        <w:rPr>
          <w:spacing w:val="-7"/>
        </w:rPr>
        <w:t xml:space="preserve"> </w:t>
      </w:r>
      <w:r>
        <w:t>skilled</w:t>
      </w:r>
      <w:r>
        <w:rPr>
          <w:spacing w:val="-7"/>
        </w:rPr>
        <w:t xml:space="preserve"> </w:t>
      </w:r>
      <w:r>
        <w:t>operator</w:t>
      </w:r>
      <w:r>
        <w:rPr>
          <w:spacing w:val="24"/>
        </w:rPr>
        <w:t xml:space="preserve"> </w:t>
      </w:r>
      <w:r>
        <w:t>to</w:t>
      </w:r>
      <w:r>
        <w:rPr>
          <w:spacing w:val="12"/>
        </w:rPr>
        <w:t xml:space="preserve"> </w:t>
      </w:r>
      <w:r>
        <w:rPr>
          <w:spacing w:val="-1"/>
        </w:rPr>
        <w:t>track</w:t>
      </w:r>
      <w:r>
        <w:rPr>
          <w:spacing w:val="12"/>
        </w:rPr>
        <w:t xml:space="preserve"> </w:t>
      </w:r>
      <w:r>
        <w:t>suits</w:t>
      </w:r>
      <w:r>
        <w:rPr>
          <w:spacing w:val="12"/>
        </w:rPr>
        <w:t xml:space="preserve"> </w:t>
      </w:r>
      <w:r>
        <w:rPr>
          <w:spacing w:val="-2"/>
        </w:rPr>
        <w:t>by</w:t>
      </w:r>
      <w:r>
        <w:rPr>
          <w:spacing w:val="12"/>
        </w:rPr>
        <w:t xml:space="preserve"> </w:t>
      </w:r>
      <w:r>
        <w:t>ground</w:t>
      </w:r>
      <w:r>
        <w:rPr>
          <w:spacing w:val="12"/>
        </w:rPr>
        <w:t xml:space="preserve"> </w:t>
      </w:r>
      <w:r>
        <w:t>tremors</w:t>
      </w:r>
      <w:r>
        <w:rPr>
          <w:spacing w:val="12"/>
        </w:rPr>
        <w:t xml:space="preserve"> </w:t>
      </w:r>
      <w:r>
        <w:rPr>
          <w:spacing w:val="-1"/>
        </w:rPr>
        <w:t>alone.</w:t>
      </w:r>
      <w:r>
        <w:rPr>
          <w:spacing w:val="12"/>
        </w:rPr>
        <w:t xml:space="preserve"> </w:t>
      </w:r>
      <w:r>
        <w:t>The</w:t>
      </w:r>
      <w:r>
        <w:rPr>
          <w:spacing w:val="15"/>
        </w:rPr>
        <w:t xml:space="preserve"> </w:t>
      </w:r>
      <w:r>
        <w:rPr>
          <w:spacing w:val="-2"/>
        </w:rPr>
        <w:t>Truck</w:t>
      </w:r>
      <w:r>
        <w:rPr>
          <w:spacing w:val="12"/>
        </w:rPr>
        <w:t xml:space="preserve"> </w:t>
      </w:r>
      <w:r>
        <w:t>cannot</w:t>
      </w:r>
      <w:r>
        <w:rPr>
          <w:spacing w:val="25"/>
        </w:rPr>
        <w:t xml:space="preserve"> </w:t>
      </w:r>
      <w:r>
        <w:rPr>
          <w:spacing w:val="-2"/>
        </w:rPr>
        <w:t>move</w:t>
      </w:r>
      <w:r>
        <w:rPr>
          <w:spacing w:val="36"/>
        </w:rPr>
        <w:t xml:space="preserve"> </w:t>
      </w:r>
      <w:r>
        <w:t>while</w:t>
      </w:r>
      <w:r>
        <w:rPr>
          <w:spacing w:val="36"/>
        </w:rPr>
        <w:t xml:space="preserve"> </w:t>
      </w:r>
      <w:r>
        <w:t>using</w:t>
      </w:r>
      <w:r>
        <w:rPr>
          <w:spacing w:val="36"/>
        </w:rPr>
        <w:t xml:space="preserve"> </w:t>
      </w:r>
      <w:r>
        <w:t>its</w:t>
      </w:r>
      <w:r>
        <w:rPr>
          <w:spacing w:val="36"/>
        </w:rPr>
        <w:t xml:space="preserve"> </w:t>
      </w:r>
      <w:r>
        <w:t>sonar</w:t>
      </w:r>
      <w:r>
        <w:rPr>
          <w:spacing w:val="36"/>
        </w:rPr>
        <w:t xml:space="preserve"> </w:t>
      </w:r>
      <w:r>
        <w:t>and</w:t>
      </w:r>
      <w:r>
        <w:rPr>
          <w:spacing w:val="36"/>
        </w:rPr>
        <w:t xml:space="preserve"> </w:t>
      </w:r>
      <w:r>
        <w:t>it</w:t>
      </w:r>
      <w:r>
        <w:rPr>
          <w:spacing w:val="36"/>
        </w:rPr>
        <w:t xml:space="preserve"> </w:t>
      </w:r>
      <w:r>
        <w:t>can</w:t>
      </w:r>
      <w:r>
        <w:rPr>
          <w:spacing w:val="36"/>
        </w:rPr>
        <w:t xml:space="preserve"> </w:t>
      </w:r>
      <w:r>
        <w:t>detect</w:t>
      </w:r>
      <w:r>
        <w:rPr>
          <w:spacing w:val="36"/>
        </w:rPr>
        <w:t xml:space="preserve"> </w:t>
      </w:r>
      <w:r>
        <w:t>infiltrating</w:t>
      </w:r>
      <w:r>
        <w:rPr>
          <w:spacing w:val="22"/>
        </w:rPr>
        <w:t xml:space="preserve"> </w:t>
      </w:r>
      <w:r>
        <w:t>targets</w:t>
      </w:r>
      <w:r>
        <w:rPr>
          <w:spacing w:val="-3"/>
        </w:rPr>
        <w:t xml:space="preserve"> </w:t>
      </w:r>
      <w:r>
        <w:t>and</w:t>
      </w:r>
      <w:r>
        <w:rPr>
          <w:spacing w:val="-2"/>
        </w:rPr>
        <w:t xml:space="preserve"> </w:t>
      </w:r>
      <w:r>
        <w:t>ambushers</w:t>
      </w:r>
      <w:r>
        <w:rPr>
          <w:spacing w:val="-2"/>
        </w:rPr>
        <w:t xml:space="preserve"> </w:t>
      </w:r>
      <w:r>
        <w:t>within</w:t>
      </w:r>
      <w:r>
        <w:rPr>
          <w:spacing w:val="-2"/>
        </w:rPr>
        <w:t xml:space="preserve"> </w:t>
      </w:r>
      <w:r>
        <w:t>36”.</w:t>
      </w:r>
      <w:r>
        <w:rPr>
          <w:spacing w:val="-3"/>
        </w:rPr>
        <w:t xml:space="preserve"> </w:t>
      </w:r>
      <w:r>
        <w:t>Plus</w:t>
      </w:r>
      <w:r>
        <w:rPr>
          <w:spacing w:val="-3"/>
        </w:rPr>
        <w:t xml:space="preserve"> </w:t>
      </w:r>
      <w:r>
        <w:rPr>
          <w:spacing w:val="-1"/>
        </w:rPr>
        <w:t>relay</w:t>
      </w:r>
      <w:r>
        <w:rPr>
          <w:spacing w:val="-2"/>
        </w:rPr>
        <w:t xml:space="preserve"> </w:t>
      </w:r>
      <w:r>
        <w:t>firing</w:t>
      </w:r>
      <w:r>
        <w:rPr>
          <w:spacing w:val="-2"/>
        </w:rPr>
        <w:t xml:space="preserve"> </w:t>
      </w:r>
      <w:r>
        <w:t>patterns</w:t>
      </w:r>
      <w:r>
        <w:rPr>
          <w:spacing w:val="28"/>
        </w:rPr>
        <w:t xml:space="preserve"> </w:t>
      </w:r>
      <w:r>
        <w:t>to</w:t>
      </w:r>
      <w:r>
        <w:rPr>
          <w:spacing w:val="8"/>
        </w:rPr>
        <w:t xml:space="preserve"> </w:t>
      </w:r>
      <w:r>
        <w:t>any</w:t>
      </w:r>
      <w:r>
        <w:rPr>
          <w:spacing w:val="8"/>
        </w:rPr>
        <w:t xml:space="preserve"> </w:t>
      </w:r>
      <w:r>
        <w:t>Mobile</w:t>
      </w:r>
      <w:r>
        <w:rPr>
          <w:spacing w:val="8"/>
        </w:rPr>
        <w:t xml:space="preserve"> </w:t>
      </w:r>
      <w:r>
        <w:t>suit</w:t>
      </w:r>
      <w:r>
        <w:rPr>
          <w:spacing w:val="8"/>
        </w:rPr>
        <w:t xml:space="preserve"> </w:t>
      </w:r>
      <w:r>
        <w:t>within</w:t>
      </w:r>
      <w:r>
        <w:rPr>
          <w:spacing w:val="8"/>
        </w:rPr>
        <w:t xml:space="preserve"> </w:t>
      </w:r>
      <w:r>
        <w:t>18”</w:t>
      </w:r>
      <w:r>
        <w:rPr>
          <w:spacing w:val="8"/>
        </w:rPr>
        <w:t xml:space="preserve"> </w:t>
      </w:r>
      <w:r>
        <w:rPr>
          <w:spacing w:val="-1"/>
        </w:rPr>
        <w:t>allowing</w:t>
      </w:r>
      <w:r>
        <w:rPr>
          <w:spacing w:val="8"/>
        </w:rPr>
        <w:t xml:space="preserve"> </w:t>
      </w:r>
      <w:r>
        <w:t>a</w:t>
      </w:r>
      <w:r>
        <w:rPr>
          <w:spacing w:val="8"/>
        </w:rPr>
        <w:t xml:space="preserve"> </w:t>
      </w:r>
      <w:r>
        <w:t>+1</w:t>
      </w:r>
      <w:r>
        <w:rPr>
          <w:spacing w:val="8"/>
        </w:rPr>
        <w:t xml:space="preserve"> </w:t>
      </w:r>
      <w:r>
        <w:t>to</w:t>
      </w:r>
      <w:r>
        <w:rPr>
          <w:spacing w:val="8"/>
        </w:rPr>
        <w:t xml:space="preserve"> </w:t>
      </w:r>
      <w:r>
        <w:t>hit</w:t>
      </w:r>
      <w:r>
        <w:rPr>
          <w:spacing w:val="8"/>
        </w:rPr>
        <w:t xml:space="preserve"> </w:t>
      </w:r>
      <w:r>
        <w:t>or</w:t>
      </w:r>
      <w:r>
        <w:rPr>
          <w:spacing w:val="8"/>
        </w:rPr>
        <w:t xml:space="preserve"> </w:t>
      </w:r>
      <w:r>
        <w:t>a</w:t>
      </w:r>
      <w:r>
        <w:rPr>
          <w:spacing w:val="8"/>
        </w:rPr>
        <w:t xml:space="preserve"> </w:t>
      </w:r>
      <w:r>
        <w:t>re-</w:t>
      </w:r>
      <w:r>
        <w:rPr>
          <w:spacing w:val="25"/>
        </w:rPr>
        <w:t xml:space="preserve"> </w:t>
      </w:r>
      <w:r>
        <w:t>roll</w:t>
      </w:r>
      <w:r>
        <w:rPr>
          <w:spacing w:val="5"/>
        </w:rPr>
        <w:t xml:space="preserve"> </w:t>
      </w:r>
      <w:r>
        <w:t>of</w:t>
      </w:r>
      <w:r>
        <w:rPr>
          <w:spacing w:val="31"/>
        </w:rPr>
        <w:t xml:space="preserve"> </w:t>
      </w:r>
      <w:r>
        <w:t>the</w:t>
      </w:r>
      <w:r>
        <w:rPr>
          <w:spacing w:val="4"/>
        </w:rPr>
        <w:t xml:space="preserve"> </w:t>
      </w:r>
      <w:r>
        <w:t>scatter</w:t>
      </w:r>
      <w:r>
        <w:rPr>
          <w:spacing w:val="4"/>
        </w:rPr>
        <w:t xml:space="preserve"> </w:t>
      </w:r>
      <w:r>
        <w:rPr>
          <w:spacing w:val="-1"/>
        </w:rPr>
        <w:t>dice.</w:t>
      </w:r>
    </w:p>
    <w:p w:rsidR="00F87A27" w:rsidRDefault="00F87A27">
      <w:pPr>
        <w:spacing w:line="234" w:lineRule="auto"/>
        <w:jc w:val="both"/>
        <w:sectPr w:rsidR="00F87A27">
          <w:type w:val="continuous"/>
          <w:pgSz w:w="12240" w:h="15840"/>
          <w:pgMar w:top="700" w:right="760" w:bottom="280" w:left="580" w:header="720" w:footer="720" w:gutter="0"/>
          <w:cols w:num="2" w:space="720" w:equalWidth="0">
            <w:col w:w="5493" w:space="299"/>
            <w:col w:w="5108"/>
          </w:cols>
        </w:sectPr>
      </w:pPr>
    </w:p>
    <w:p w:rsidR="00F87A27" w:rsidRDefault="00E86CF6">
      <w:pPr>
        <w:pStyle w:val="Heading2"/>
        <w:spacing w:before="92"/>
        <w:ind w:left="5630"/>
        <w:rPr>
          <w:b w:val="0"/>
          <w:bCs w:val="0"/>
        </w:rPr>
      </w:pPr>
      <w:r w:rsidRPr="00E86CF6">
        <w:lastRenderedPageBreak/>
        <w:pict>
          <v:group id="_x0000_s1364" style="position:absolute;left:0;text-align:left;margin-left:36.55pt;margin-top:3.95pt;width:263.45pt;height:193.95pt;z-index:251641344;mso-position-horizontal-relative:page" coordorigin="732,80" coordsize="5269,3879">
            <v:shape id="_x0000_s1369" type="#_x0000_t75" style="position:absolute;left:805;top:153;width:5122;height:3731">
              <v:imagedata r:id="rId45" o:title=""/>
            </v:shape>
            <v:group id="_x0000_s1367" style="position:absolute;left:752;top:100;width:5229;height:3839" coordorigin="752,100" coordsize="5229,3839">
              <v:shape id="_x0000_s1368" style="position:absolute;left:752;top:100;width:5229;height:3839" coordorigin="752,100" coordsize="5229,3839" path="m752,100r5228,l5980,3938r-5228,l752,100xe" filled="f" strokeweight="2pt">
                <v:path arrowok="t"/>
              </v:shape>
            </v:group>
            <v:group id="_x0000_s1365" style="position:absolute;left:805;top:153;width:5122;height:3732" coordorigin="805,153" coordsize="5122,3732">
              <v:shape id="_x0000_s1366" style="position:absolute;left:805;top:153;width:5122;height:3732" coordorigin="805,153" coordsize="5122,3732" path="m805,153r5122,l5927,3884r-5122,l805,153xe" filled="f" strokeweight=".23528mm">
                <v:path arrowok="t"/>
              </v:shape>
            </v:group>
            <w10:wrap anchorx="page"/>
          </v:group>
        </w:pict>
      </w:r>
      <w:bookmarkStart w:id="8" w:name="sniperII"/>
      <w:bookmarkEnd w:id="8"/>
      <w:r w:rsidR="005A02C9">
        <w:rPr>
          <w:spacing w:val="-1"/>
        </w:rPr>
        <w:t>RGM-79G</w:t>
      </w:r>
      <w:r w:rsidR="005A02C9">
        <w:rPr>
          <w:spacing w:val="6"/>
        </w:rPr>
        <w:t xml:space="preserve"> </w:t>
      </w:r>
      <w:r w:rsidR="005A02C9">
        <w:t>Sniper</w:t>
      </w:r>
      <w:r w:rsidR="005A02C9">
        <w:rPr>
          <w:spacing w:val="6"/>
        </w:rPr>
        <w:t xml:space="preserve"> </w:t>
      </w:r>
      <w:r w:rsidR="005A02C9">
        <w:t>GM</w:t>
      </w:r>
    </w:p>
    <w:p w:rsidR="00F87A27" w:rsidRDefault="00F87A27">
      <w:pPr>
        <w:spacing w:before="4"/>
        <w:rPr>
          <w:rFonts w:ascii="Garamond" w:eastAsia="Garamond" w:hAnsi="Garamond" w:cs="Garamond"/>
          <w:b/>
          <w:bCs/>
          <w:sz w:val="19"/>
          <w:szCs w:val="19"/>
        </w:rPr>
      </w:pPr>
    </w:p>
    <w:p w:rsidR="00F87A27" w:rsidRDefault="005A02C9">
      <w:pPr>
        <w:pStyle w:val="Heading4"/>
        <w:tabs>
          <w:tab w:val="left" w:pos="8736"/>
          <w:tab w:val="left" w:pos="9481"/>
        </w:tabs>
        <w:ind w:left="6953"/>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rsidR="00F87A27" w:rsidRDefault="00F87A27">
      <w:pPr>
        <w:sectPr w:rsidR="00F87A27">
          <w:pgSz w:w="12240" w:h="15840"/>
          <w:pgMar w:top="640" w:right="540" w:bottom="280" w:left="620" w:header="720" w:footer="720" w:gutter="0"/>
          <w:cols w:space="720"/>
        </w:sectPr>
      </w:pPr>
    </w:p>
    <w:p w:rsidR="00F87A27" w:rsidRDefault="005A02C9">
      <w:pPr>
        <w:pStyle w:val="BodyText"/>
        <w:spacing w:line="219" w:lineRule="exact"/>
        <w:ind w:left="0"/>
        <w:jc w:val="right"/>
      </w:pPr>
      <w:r>
        <w:lastRenderedPageBreak/>
        <w:t>Pilot</w:t>
      </w:r>
      <w:r>
        <w:rPr>
          <w:spacing w:val="4"/>
        </w:rPr>
        <w:t xml:space="preserve"> </w:t>
      </w:r>
      <w:r>
        <w:t>Bonus</w:t>
      </w:r>
    </w:p>
    <w:p w:rsidR="00F87A27" w:rsidRDefault="005A02C9">
      <w:pPr>
        <w:pStyle w:val="BodyText"/>
        <w:tabs>
          <w:tab w:val="left" w:pos="1348"/>
          <w:tab w:val="left" w:pos="1674"/>
          <w:tab w:val="left" w:pos="2084"/>
          <w:tab w:val="left" w:pos="2424"/>
          <w:tab w:val="left" w:pos="3012"/>
        </w:tabs>
        <w:spacing w:line="219" w:lineRule="exact"/>
        <w:ind w:left="370"/>
      </w:pPr>
      <w:r>
        <w:br w:type="column"/>
      </w:r>
      <w:r>
        <w:lastRenderedPageBreak/>
        <w:t xml:space="preserve">-  </w:t>
      </w:r>
      <w:r>
        <w:rPr>
          <w:spacing w:val="19"/>
        </w:rPr>
        <w:t xml:space="preserve"> </w:t>
      </w:r>
      <w:r>
        <w:t xml:space="preserve">+1  </w:t>
      </w:r>
      <w:r>
        <w:rPr>
          <w:spacing w:val="13"/>
        </w:rPr>
        <w:t xml:space="preserve"> </w:t>
      </w:r>
      <w:r>
        <w:t>5</w:t>
      </w:r>
      <w:r>
        <w:tab/>
        <w:t>-</w:t>
      </w:r>
      <w:r>
        <w:tab/>
      </w:r>
      <w:r>
        <w:rPr>
          <w:w w:val="95"/>
        </w:rPr>
        <w:t>-</w:t>
      </w:r>
      <w:r>
        <w:rPr>
          <w:w w:val="95"/>
        </w:rPr>
        <w:tab/>
        <w:t>-</w:t>
      </w:r>
      <w:r>
        <w:rPr>
          <w:w w:val="95"/>
        </w:rPr>
        <w:tab/>
        <w:t>-</w:t>
      </w:r>
      <w:r>
        <w:rPr>
          <w:w w:val="95"/>
        </w:rPr>
        <w:tab/>
      </w:r>
      <w:r>
        <w:t>-</w:t>
      </w:r>
    </w:p>
    <w:p w:rsidR="00F87A27" w:rsidRDefault="00F87A27">
      <w:pPr>
        <w:spacing w:line="219" w:lineRule="exact"/>
        <w:sectPr w:rsidR="00F87A27">
          <w:type w:val="continuous"/>
          <w:pgSz w:w="12240" w:h="15840"/>
          <w:pgMar w:top="700" w:right="540" w:bottom="280" w:left="620" w:header="720" w:footer="720" w:gutter="0"/>
          <w:cols w:num="2" w:space="720" w:equalWidth="0">
            <w:col w:w="6562" w:space="40"/>
            <w:col w:w="4478"/>
          </w:cols>
        </w:sectPr>
      </w:pPr>
    </w:p>
    <w:p w:rsidR="00F87A27" w:rsidRDefault="005A02C9">
      <w:pPr>
        <w:pStyle w:val="Heading4"/>
        <w:tabs>
          <w:tab w:val="left" w:pos="7327"/>
          <w:tab w:val="left" w:pos="8301"/>
          <w:tab w:val="left" w:pos="9361"/>
          <w:tab w:val="left" w:pos="10395"/>
        </w:tabs>
        <w:spacing w:line="219" w:lineRule="exact"/>
        <w:ind w:left="5647"/>
        <w:rPr>
          <w:b w:val="0"/>
          <w:bCs w:val="0"/>
        </w:rPr>
      </w:pP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rsidR="00F87A27" w:rsidRDefault="005A02C9">
      <w:pPr>
        <w:pStyle w:val="BodyText"/>
        <w:tabs>
          <w:tab w:val="left" w:pos="7398"/>
          <w:tab w:val="left" w:pos="8388"/>
          <w:tab w:val="left" w:pos="9465"/>
          <w:tab w:val="right" w:pos="10675"/>
        </w:tabs>
        <w:spacing w:line="223" w:lineRule="exact"/>
        <w:ind w:left="5647"/>
      </w:pPr>
      <w:r>
        <w:rPr>
          <w:spacing w:val="-1"/>
          <w:w w:val="95"/>
        </w:rPr>
        <w:t>RGM-79G</w:t>
      </w:r>
      <w:r>
        <w:rPr>
          <w:spacing w:val="-1"/>
          <w:w w:val="95"/>
        </w:rPr>
        <w:tab/>
      </w:r>
      <w:r>
        <w:rPr>
          <w:w w:val="95"/>
        </w:rPr>
        <w:t>11</w:t>
      </w:r>
      <w:r>
        <w:rPr>
          <w:w w:val="95"/>
        </w:rPr>
        <w:tab/>
        <w:t>11</w:t>
      </w:r>
      <w:r>
        <w:rPr>
          <w:w w:val="95"/>
        </w:rPr>
        <w:tab/>
      </w:r>
      <w:r>
        <w:t>10</w:t>
      </w:r>
      <w:r>
        <w:rPr>
          <w:rFonts w:ascii="Times New Roman"/>
        </w:rPr>
        <w:tab/>
      </w:r>
      <w:r>
        <w:t>100</w:t>
      </w:r>
    </w:p>
    <w:p w:rsidR="00F87A27" w:rsidRDefault="00F87A27">
      <w:pPr>
        <w:spacing w:before="6"/>
        <w:rPr>
          <w:rFonts w:ascii="Garamond" w:eastAsia="Garamond" w:hAnsi="Garamond" w:cs="Garamond"/>
          <w:sz w:val="17"/>
          <w:szCs w:val="17"/>
        </w:rPr>
      </w:pPr>
    </w:p>
    <w:p w:rsidR="00F87A27" w:rsidRDefault="005A02C9">
      <w:pPr>
        <w:pStyle w:val="Heading4"/>
        <w:spacing w:line="223" w:lineRule="exact"/>
        <w:ind w:left="5630"/>
        <w:rPr>
          <w:b w:val="0"/>
          <w:bCs w:val="0"/>
        </w:rPr>
      </w:pPr>
      <w:r>
        <w:rPr>
          <w:spacing w:val="-1"/>
        </w:rPr>
        <w:t>RGM-79</w:t>
      </w:r>
      <w:r>
        <w:rPr>
          <w:spacing w:val="9"/>
        </w:rPr>
        <w:t xml:space="preserve"> </w:t>
      </w:r>
      <w:r>
        <w:t xml:space="preserve">Sniper </w:t>
      </w:r>
      <w:r>
        <w:rPr>
          <w:spacing w:val="20"/>
        </w:rPr>
        <w:t xml:space="preserve"> </w:t>
      </w:r>
      <w:r>
        <w:t>Standard</w:t>
      </w:r>
      <w:r>
        <w:rPr>
          <w:spacing w:val="10"/>
        </w:rPr>
        <w:t xml:space="preserve"> </w:t>
      </w:r>
      <w:r>
        <w:t>equipment</w:t>
      </w:r>
      <w:r>
        <w:rPr>
          <w:spacing w:val="10"/>
        </w:rPr>
        <w:t xml:space="preserve"> </w:t>
      </w:r>
      <w:r>
        <w:t>&amp;</w:t>
      </w:r>
      <w:r>
        <w:rPr>
          <w:spacing w:val="10"/>
        </w:rPr>
        <w:t xml:space="preserve"> </w:t>
      </w:r>
      <w:r>
        <w:rPr>
          <w:spacing w:val="-1"/>
        </w:rPr>
        <w:t>weapon:</w:t>
      </w:r>
    </w:p>
    <w:p w:rsidR="00F87A27" w:rsidRDefault="005A02C9">
      <w:pPr>
        <w:spacing w:line="246" w:lineRule="auto"/>
        <w:ind w:left="5630" w:right="181"/>
        <w:rPr>
          <w:rFonts w:ascii="Garamond" w:eastAsia="Garamond" w:hAnsi="Garamond" w:cs="Garamond"/>
          <w:sz w:val="20"/>
          <w:szCs w:val="20"/>
        </w:rPr>
      </w:pPr>
      <w:r>
        <w:rPr>
          <w:rFonts w:ascii="Garamond"/>
          <w:sz w:val="20"/>
        </w:rPr>
        <w:t xml:space="preserve">The </w:t>
      </w:r>
      <w:r>
        <w:rPr>
          <w:rFonts w:ascii="Garamond"/>
          <w:spacing w:val="8"/>
          <w:sz w:val="20"/>
        </w:rPr>
        <w:t xml:space="preserve"> </w:t>
      </w:r>
      <w:r>
        <w:rPr>
          <w:rFonts w:ascii="Garamond"/>
          <w:sz w:val="20"/>
        </w:rPr>
        <w:t xml:space="preserve">RGM-79 </w:t>
      </w:r>
      <w:r>
        <w:rPr>
          <w:rFonts w:ascii="Garamond"/>
          <w:spacing w:val="8"/>
          <w:sz w:val="20"/>
        </w:rPr>
        <w:t xml:space="preserve"> </w:t>
      </w:r>
      <w:r>
        <w:rPr>
          <w:rFonts w:ascii="Garamond"/>
          <w:sz w:val="20"/>
        </w:rPr>
        <w:t xml:space="preserve">Sniper </w:t>
      </w:r>
      <w:r>
        <w:rPr>
          <w:rFonts w:ascii="Garamond"/>
          <w:spacing w:val="8"/>
          <w:sz w:val="20"/>
        </w:rPr>
        <w:t xml:space="preserve"> </w:t>
      </w:r>
      <w:r>
        <w:rPr>
          <w:rFonts w:ascii="Garamond"/>
          <w:sz w:val="20"/>
        </w:rPr>
        <w:t xml:space="preserve">comes </w:t>
      </w:r>
      <w:r>
        <w:rPr>
          <w:rFonts w:ascii="Garamond"/>
          <w:spacing w:val="8"/>
          <w:sz w:val="20"/>
        </w:rPr>
        <w:t xml:space="preserve"> </w:t>
      </w:r>
      <w:r>
        <w:rPr>
          <w:rFonts w:ascii="Garamond"/>
          <w:sz w:val="20"/>
        </w:rPr>
        <w:t xml:space="preserve">with </w:t>
      </w:r>
      <w:r>
        <w:rPr>
          <w:rFonts w:ascii="Garamond"/>
          <w:spacing w:val="8"/>
          <w:sz w:val="20"/>
        </w:rPr>
        <w:t xml:space="preserve"> </w:t>
      </w:r>
      <w:r>
        <w:rPr>
          <w:rFonts w:ascii="Garamond"/>
          <w:sz w:val="20"/>
        </w:rPr>
        <w:t xml:space="preserve">this </w:t>
      </w:r>
      <w:r>
        <w:rPr>
          <w:rFonts w:ascii="Garamond"/>
          <w:spacing w:val="8"/>
          <w:sz w:val="20"/>
        </w:rPr>
        <w:t xml:space="preserve"> </w:t>
      </w:r>
      <w:r>
        <w:rPr>
          <w:rFonts w:ascii="Garamond"/>
          <w:sz w:val="20"/>
        </w:rPr>
        <w:t xml:space="preserve">equipment </w:t>
      </w:r>
      <w:r>
        <w:rPr>
          <w:rFonts w:ascii="Garamond"/>
          <w:spacing w:val="7"/>
          <w:sz w:val="20"/>
        </w:rPr>
        <w:t xml:space="preserve"> </w:t>
      </w:r>
      <w:r>
        <w:rPr>
          <w:rFonts w:ascii="Garamond"/>
          <w:sz w:val="20"/>
        </w:rPr>
        <w:t xml:space="preserve">and </w:t>
      </w:r>
      <w:r>
        <w:rPr>
          <w:rFonts w:ascii="Garamond"/>
          <w:spacing w:val="8"/>
          <w:sz w:val="20"/>
        </w:rPr>
        <w:t xml:space="preserve"> </w:t>
      </w:r>
      <w:r>
        <w:rPr>
          <w:rFonts w:ascii="Garamond"/>
          <w:sz w:val="20"/>
        </w:rPr>
        <w:t>weapons as standard:</w:t>
      </w:r>
      <w:r>
        <w:rPr>
          <w:rFonts w:ascii="Garamond"/>
          <w:spacing w:val="5"/>
          <w:sz w:val="20"/>
        </w:rPr>
        <w:t xml:space="preserve"> </w:t>
      </w:r>
      <w:r>
        <w:rPr>
          <w:rFonts w:ascii="Garamond"/>
          <w:sz w:val="20"/>
        </w:rPr>
        <w:t>Sensor</w:t>
      </w:r>
      <w:r>
        <w:rPr>
          <w:rFonts w:ascii="Garamond"/>
          <w:spacing w:val="10"/>
          <w:sz w:val="20"/>
        </w:rPr>
        <w:t xml:space="preserve"> </w:t>
      </w:r>
      <w:r>
        <w:rPr>
          <w:rFonts w:ascii="Garamond"/>
          <w:spacing w:val="-1"/>
          <w:sz w:val="20"/>
        </w:rPr>
        <w:t>Targeter,</w:t>
      </w:r>
      <w:r>
        <w:rPr>
          <w:rFonts w:ascii="Garamond"/>
          <w:spacing w:val="5"/>
          <w:sz w:val="20"/>
        </w:rPr>
        <w:t xml:space="preserve"> </w:t>
      </w:r>
      <w:r>
        <w:rPr>
          <w:rFonts w:ascii="Garamond"/>
          <w:sz w:val="20"/>
        </w:rPr>
        <w:t>Improved</w:t>
      </w:r>
      <w:r>
        <w:rPr>
          <w:rFonts w:ascii="Garamond"/>
          <w:spacing w:val="10"/>
          <w:sz w:val="20"/>
        </w:rPr>
        <w:t xml:space="preserve"> </w:t>
      </w:r>
      <w:r>
        <w:rPr>
          <w:rFonts w:ascii="Garamond"/>
          <w:sz w:val="20"/>
        </w:rPr>
        <w:t>comms</w:t>
      </w:r>
      <w:r>
        <w:rPr>
          <w:rFonts w:ascii="Garamond"/>
          <w:spacing w:val="9"/>
          <w:sz w:val="20"/>
        </w:rPr>
        <w:t xml:space="preserve"> </w:t>
      </w:r>
      <w:r>
        <w:rPr>
          <w:rFonts w:ascii="Garamond"/>
          <w:sz w:val="20"/>
        </w:rPr>
        <w:t>&amp;</w:t>
      </w:r>
      <w:r>
        <w:rPr>
          <w:rFonts w:ascii="Garamond"/>
          <w:spacing w:val="10"/>
          <w:sz w:val="20"/>
        </w:rPr>
        <w:t xml:space="preserve"> </w:t>
      </w:r>
      <w:r>
        <w:rPr>
          <w:rFonts w:ascii="Garamond"/>
          <w:sz w:val="20"/>
        </w:rPr>
        <w:t>beam</w:t>
      </w:r>
      <w:r>
        <w:rPr>
          <w:rFonts w:ascii="Garamond"/>
          <w:spacing w:val="10"/>
          <w:sz w:val="20"/>
        </w:rPr>
        <w:t xml:space="preserve"> </w:t>
      </w:r>
      <w:r>
        <w:rPr>
          <w:rFonts w:ascii="Garamond"/>
          <w:sz w:val="20"/>
        </w:rPr>
        <w:t>sabre</w:t>
      </w:r>
      <w:r>
        <w:rPr>
          <w:rFonts w:ascii="Garamond"/>
          <w:spacing w:val="27"/>
          <w:sz w:val="20"/>
        </w:rPr>
        <w:t xml:space="preserve"> </w:t>
      </w:r>
      <w:r>
        <w:rPr>
          <w:rFonts w:ascii="Garamond"/>
          <w:b/>
          <w:spacing w:val="-1"/>
          <w:sz w:val="20"/>
        </w:rPr>
        <w:t>RGM-79</w:t>
      </w:r>
      <w:r>
        <w:rPr>
          <w:rFonts w:ascii="Garamond"/>
          <w:b/>
          <w:spacing w:val="4"/>
          <w:sz w:val="20"/>
        </w:rPr>
        <w:t xml:space="preserve"> </w:t>
      </w:r>
      <w:r>
        <w:rPr>
          <w:rFonts w:ascii="Garamond"/>
          <w:b/>
          <w:sz w:val="20"/>
        </w:rPr>
        <w:t xml:space="preserve">Sniper </w:t>
      </w:r>
      <w:r>
        <w:rPr>
          <w:rFonts w:ascii="Garamond"/>
          <w:b/>
          <w:spacing w:val="10"/>
          <w:sz w:val="20"/>
        </w:rPr>
        <w:t xml:space="preserve"> </w:t>
      </w:r>
      <w:r>
        <w:rPr>
          <w:rFonts w:ascii="Garamond"/>
          <w:b/>
          <w:sz w:val="20"/>
        </w:rPr>
        <w:t>Optional</w:t>
      </w:r>
      <w:r>
        <w:rPr>
          <w:rFonts w:ascii="Garamond"/>
          <w:b/>
          <w:spacing w:val="5"/>
          <w:sz w:val="20"/>
        </w:rPr>
        <w:t xml:space="preserve"> </w:t>
      </w:r>
      <w:r>
        <w:rPr>
          <w:rFonts w:ascii="Garamond"/>
          <w:b/>
          <w:sz w:val="20"/>
        </w:rPr>
        <w:t>equipment</w:t>
      </w:r>
      <w:r>
        <w:rPr>
          <w:rFonts w:ascii="Garamond"/>
          <w:b/>
          <w:spacing w:val="5"/>
          <w:sz w:val="20"/>
        </w:rPr>
        <w:t xml:space="preserve"> </w:t>
      </w:r>
      <w:r>
        <w:rPr>
          <w:rFonts w:ascii="Garamond"/>
          <w:b/>
          <w:sz w:val="20"/>
        </w:rPr>
        <w:t>&amp;</w:t>
      </w:r>
      <w:r>
        <w:rPr>
          <w:rFonts w:ascii="Garamond"/>
          <w:b/>
          <w:spacing w:val="5"/>
          <w:sz w:val="20"/>
        </w:rPr>
        <w:t xml:space="preserve"> </w:t>
      </w:r>
      <w:r>
        <w:rPr>
          <w:rFonts w:ascii="Garamond"/>
          <w:b/>
          <w:spacing w:val="-1"/>
          <w:sz w:val="20"/>
        </w:rPr>
        <w:t>weapon</w:t>
      </w:r>
      <w:r>
        <w:rPr>
          <w:rFonts w:ascii="Garamond"/>
          <w:b/>
          <w:spacing w:val="5"/>
          <w:sz w:val="20"/>
        </w:rPr>
        <w:t xml:space="preserve"> </w:t>
      </w:r>
      <w:r>
        <w:rPr>
          <w:rFonts w:ascii="Garamond"/>
          <w:b/>
          <w:sz w:val="20"/>
        </w:rPr>
        <w:t>options</w:t>
      </w:r>
    </w:p>
    <w:p w:rsidR="00F87A27" w:rsidRDefault="005A02C9">
      <w:pPr>
        <w:pStyle w:val="BodyText"/>
        <w:spacing w:line="235" w:lineRule="auto"/>
        <w:ind w:left="5630" w:right="181"/>
      </w:pPr>
      <w:r>
        <w:t>The</w:t>
      </w:r>
      <w:r>
        <w:rPr>
          <w:spacing w:val="21"/>
        </w:rPr>
        <w:t xml:space="preserve"> </w:t>
      </w:r>
      <w:r>
        <w:t>RGM-79</w:t>
      </w:r>
      <w:r>
        <w:rPr>
          <w:spacing w:val="21"/>
        </w:rPr>
        <w:t xml:space="preserve"> </w:t>
      </w:r>
      <w:r>
        <w:t>Sniper</w:t>
      </w:r>
      <w:r>
        <w:rPr>
          <w:spacing w:val="22"/>
        </w:rPr>
        <w:t xml:space="preserve"> </w:t>
      </w:r>
      <w:r>
        <w:t>can</w:t>
      </w:r>
      <w:r>
        <w:rPr>
          <w:spacing w:val="22"/>
        </w:rPr>
        <w:t xml:space="preserve"> </w:t>
      </w:r>
      <w:r>
        <w:t>be</w:t>
      </w:r>
      <w:r>
        <w:rPr>
          <w:spacing w:val="22"/>
        </w:rPr>
        <w:t xml:space="preserve"> </w:t>
      </w:r>
      <w:r>
        <w:t>equipped</w:t>
      </w:r>
      <w:r>
        <w:rPr>
          <w:spacing w:val="21"/>
        </w:rPr>
        <w:t xml:space="preserve"> </w:t>
      </w:r>
      <w:r>
        <w:t>with</w:t>
      </w:r>
      <w:r>
        <w:rPr>
          <w:spacing w:val="21"/>
        </w:rPr>
        <w:t xml:space="preserve"> </w:t>
      </w:r>
      <w:r>
        <w:t>the</w:t>
      </w:r>
      <w:r>
        <w:rPr>
          <w:spacing w:val="21"/>
        </w:rPr>
        <w:t xml:space="preserve"> </w:t>
      </w:r>
      <w:r>
        <w:t>following</w:t>
      </w:r>
      <w:r>
        <w:rPr>
          <w:spacing w:val="22"/>
        </w:rPr>
        <w:t xml:space="preserve"> </w:t>
      </w:r>
      <w:r>
        <w:t>optional equipment</w:t>
      </w:r>
      <w:r>
        <w:rPr>
          <w:spacing w:val="5"/>
        </w:rPr>
        <w:t xml:space="preserve"> </w:t>
      </w:r>
      <w:r>
        <w:t>and</w:t>
      </w:r>
      <w:r>
        <w:rPr>
          <w:spacing w:val="6"/>
        </w:rPr>
        <w:t xml:space="preserve"> </w:t>
      </w:r>
      <w:r>
        <w:t>weapons:</w:t>
      </w:r>
      <w:r>
        <w:rPr>
          <w:spacing w:val="5"/>
        </w:rPr>
        <w:t xml:space="preserve"> </w:t>
      </w:r>
      <w:r>
        <w:t>Jump-Pack</w:t>
      </w:r>
      <w:r>
        <w:rPr>
          <w:spacing w:val="5"/>
        </w:rPr>
        <w:t xml:space="preserve"> </w:t>
      </w:r>
      <w:r>
        <w:t>(+20pts)</w:t>
      </w:r>
      <w:r>
        <w:rPr>
          <w:spacing w:val="5"/>
        </w:rPr>
        <w:t xml:space="preserve"> </w:t>
      </w:r>
      <w:r>
        <w:t>Long beam</w:t>
      </w:r>
      <w:r>
        <w:rPr>
          <w:spacing w:val="6"/>
        </w:rPr>
        <w:t xml:space="preserve"> </w:t>
      </w:r>
      <w:r>
        <w:t>rifle (+100pts</w:t>
      </w:r>
      <w:r>
        <w:rPr>
          <w:spacing w:val="6"/>
        </w:rPr>
        <w:t xml:space="preserve"> </w:t>
      </w:r>
      <w:r>
        <w:t>-</w:t>
      </w:r>
      <w:r>
        <w:rPr>
          <w:spacing w:val="6"/>
        </w:rPr>
        <w:t xml:space="preserve"> </w:t>
      </w:r>
      <w:r>
        <w:t>see</w:t>
      </w:r>
      <w:r>
        <w:rPr>
          <w:spacing w:val="6"/>
        </w:rPr>
        <w:t xml:space="preserve"> </w:t>
      </w:r>
      <w:r>
        <w:t>special</w:t>
      </w:r>
      <w:r>
        <w:rPr>
          <w:spacing w:val="6"/>
        </w:rPr>
        <w:t xml:space="preserve"> </w:t>
      </w:r>
      <w:r>
        <w:t>rules</w:t>
      </w:r>
      <w:r>
        <w:rPr>
          <w:spacing w:val="6"/>
        </w:rPr>
        <w:t xml:space="preserve"> </w:t>
      </w:r>
      <w:r>
        <w:rPr>
          <w:spacing w:val="-1"/>
        </w:rPr>
        <w:t>below),</w:t>
      </w:r>
      <w:r>
        <w:rPr>
          <w:spacing w:val="6"/>
        </w:rPr>
        <w:t xml:space="preserve"> </w:t>
      </w:r>
      <w:r>
        <w:t>External</w:t>
      </w:r>
      <w:r>
        <w:rPr>
          <w:spacing w:val="6"/>
        </w:rPr>
        <w:t xml:space="preserve"> </w:t>
      </w:r>
      <w:r>
        <w:t>Power</w:t>
      </w:r>
      <w:r>
        <w:rPr>
          <w:spacing w:val="6"/>
        </w:rPr>
        <w:t xml:space="preserve"> </w:t>
      </w:r>
      <w:r>
        <w:t>Supply</w:t>
      </w:r>
      <w:r>
        <w:rPr>
          <w:spacing w:val="6"/>
        </w:rPr>
        <w:t xml:space="preserve"> </w:t>
      </w:r>
      <w:r>
        <w:t>(+50pts</w:t>
      </w:r>
    </w:p>
    <w:p w:rsidR="00F87A27" w:rsidRDefault="005A02C9">
      <w:pPr>
        <w:pStyle w:val="BodyText"/>
        <w:spacing w:line="222" w:lineRule="exact"/>
        <w:ind w:left="5630"/>
      </w:pPr>
      <w:r>
        <w:t>-</w:t>
      </w:r>
      <w:r>
        <w:rPr>
          <w:spacing w:val="6"/>
        </w:rPr>
        <w:t xml:space="preserve"> </w:t>
      </w:r>
      <w:r>
        <w:t>see</w:t>
      </w:r>
      <w:r>
        <w:rPr>
          <w:spacing w:val="6"/>
        </w:rPr>
        <w:t xml:space="preserve"> </w:t>
      </w:r>
      <w:r>
        <w:t>special</w:t>
      </w:r>
      <w:r>
        <w:rPr>
          <w:spacing w:val="6"/>
        </w:rPr>
        <w:t xml:space="preserve"> </w:t>
      </w:r>
      <w:r>
        <w:t>rules</w:t>
      </w:r>
      <w:r>
        <w:rPr>
          <w:spacing w:val="6"/>
        </w:rPr>
        <w:t xml:space="preserve"> </w:t>
      </w:r>
      <w:r>
        <w:t>below)</w:t>
      </w:r>
      <w:r>
        <w:rPr>
          <w:spacing w:val="6"/>
        </w:rPr>
        <w:t xml:space="preserve"> </w:t>
      </w:r>
      <w:r>
        <w:t>or</w:t>
      </w:r>
      <w:r>
        <w:rPr>
          <w:spacing w:val="6"/>
        </w:rPr>
        <w:t xml:space="preserve"> </w:t>
      </w:r>
      <w:r>
        <w:t>a</w:t>
      </w:r>
      <w:r>
        <w:rPr>
          <w:spacing w:val="6"/>
        </w:rPr>
        <w:t xml:space="preserve"> </w:t>
      </w:r>
      <w:r>
        <w:t>100mm</w:t>
      </w:r>
      <w:r>
        <w:rPr>
          <w:spacing w:val="6"/>
        </w:rPr>
        <w:t xml:space="preserve"> </w:t>
      </w:r>
      <w:r>
        <w:t>machine gun</w:t>
      </w:r>
      <w:r>
        <w:rPr>
          <w:spacing w:val="4"/>
        </w:rPr>
        <w:t xml:space="preserve"> </w:t>
      </w:r>
      <w:r>
        <w:t>(+40pts)</w:t>
      </w:r>
    </w:p>
    <w:p w:rsidR="00F87A27" w:rsidRDefault="00F87A27">
      <w:pPr>
        <w:spacing w:before="10"/>
        <w:rPr>
          <w:rFonts w:ascii="Garamond" w:eastAsia="Garamond" w:hAnsi="Garamond" w:cs="Garamond"/>
          <w:sz w:val="11"/>
          <w:szCs w:val="11"/>
        </w:rPr>
      </w:pPr>
    </w:p>
    <w:p w:rsidR="00F87A27" w:rsidRDefault="00F87A27">
      <w:pPr>
        <w:rPr>
          <w:rFonts w:ascii="Garamond" w:eastAsia="Garamond" w:hAnsi="Garamond" w:cs="Garamond"/>
          <w:sz w:val="11"/>
          <w:szCs w:val="11"/>
        </w:rPr>
        <w:sectPr w:rsidR="00F87A27">
          <w:type w:val="continuous"/>
          <w:pgSz w:w="12240" w:h="15840"/>
          <w:pgMar w:top="700" w:right="540" w:bottom="280" w:left="620" w:header="720" w:footer="720" w:gutter="0"/>
          <w:cols w:space="720"/>
        </w:sectPr>
      </w:pPr>
    </w:p>
    <w:p w:rsidR="00F87A27" w:rsidRDefault="00F87A27">
      <w:pPr>
        <w:rPr>
          <w:rFonts w:ascii="Garamond" w:eastAsia="Garamond" w:hAnsi="Garamond" w:cs="Garamond"/>
          <w:sz w:val="24"/>
          <w:szCs w:val="24"/>
        </w:rPr>
      </w:pPr>
    </w:p>
    <w:p w:rsidR="00F87A27" w:rsidRDefault="005A02C9">
      <w:pPr>
        <w:pStyle w:val="Heading2"/>
        <w:spacing w:before="175" w:line="269" w:lineRule="exact"/>
        <w:jc w:val="both"/>
        <w:rPr>
          <w:b w:val="0"/>
          <w:bCs w:val="0"/>
        </w:rPr>
      </w:pPr>
      <w:r>
        <w:rPr>
          <w:spacing w:val="-1"/>
        </w:rPr>
        <w:t>RGM-79G</w:t>
      </w:r>
      <w:r>
        <w:rPr>
          <w:spacing w:val="6"/>
        </w:rPr>
        <w:t xml:space="preserve"> </w:t>
      </w:r>
      <w:r>
        <w:t>Sniper</w:t>
      </w:r>
      <w:r>
        <w:rPr>
          <w:spacing w:val="6"/>
        </w:rPr>
        <w:t xml:space="preserve"> </w:t>
      </w:r>
      <w:r>
        <w:t>GM</w:t>
      </w:r>
    </w:p>
    <w:p w:rsidR="00F87A27" w:rsidRDefault="005A02C9">
      <w:pPr>
        <w:pStyle w:val="BodyText"/>
        <w:spacing w:before="3" w:line="234" w:lineRule="auto"/>
        <w:jc w:val="both"/>
      </w:pPr>
      <w:r>
        <w:t>The</w:t>
      </w:r>
      <w:r>
        <w:rPr>
          <w:spacing w:val="36"/>
        </w:rPr>
        <w:t xml:space="preserve"> </w:t>
      </w:r>
      <w:r>
        <w:t>RGM-79[G]</w:t>
      </w:r>
      <w:r>
        <w:rPr>
          <w:spacing w:val="36"/>
        </w:rPr>
        <w:t xml:space="preserve"> </w:t>
      </w:r>
      <w:r>
        <w:t>GM</w:t>
      </w:r>
      <w:r>
        <w:rPr>
          <w:spacing w:val="36"/>
        </w:rPr>
        <w:t xml:space="preserve"> </w:t>
      </w:r>
      <w:r>
        <w:t>Sniper</w:t>
      </w:r>
      <w:r>
        <w:rPr>
          <w:spacing w:val="36"/>
        </w:rPr>
        <w:t xml:space="preserve"> </w:t>
      </w:r>
      <w:r>
        <w:t>was</w:t>
      </w:r>
      <w:r>
        <w:rPr>
          <w:spacing w:val="36"/>
        </w:rPr>
        <w:t xml:space="preserve"> </w:t>
      </w:r>
      <w:r>
        <w:t>the</w:t>
      </w:r>
      <w:r>
        <w:rPr>
          <w:spacing w:val="36"/>
        </w:rPr>
        <w:t xml:space="preserve"> </w:t>
      </w:r>
      <w:r>
        <w:t>first</w:t>
      </w:r>
      <w:r>
        <w:rPr>
          <w:spacing w:val="36"/>
        </w:rPr>
        <w:t xml:space="preserve"> </w:t>
      </w:r>
      <w:r>
        <w:t>of</w:t>
      </w:r>
      <w:r>
        <w:rPr>
          <w:spacing w:val="36"/>
        </w:rPr>
        <w:t xml:space="preserve"> </w:t>
      </w:r>
      <w:r>
        <w:t>a</w:t>
      </w:r>
      <w:r>
        <w:rPr>
          <w:spacing w:val="36"/>
        </w:rPr>
        <w:t xml:space="preserve"> </w:t>
      </w:r>
      <w:r>
        <w:t>long</w:t>
      </w:r>
      <w:r>
        <w:rPr>
          <w:spacing w:val="36"/>
        </w:rPr>
        <w:t xml:space="preserve"> </w:t>
      </w:r>
      <w:r>
        <w:t>line</w:t>
      </w:r>
      <w:r>
        <w:rPr>
          <w:spacing w:val="36"/>
        </w:rPr>
        <w:t xml:space="preserve"> </w:t>
      </w:r>
      <w:r>
        <w:t>of</w:t>
      </w:r>
      <w:r>
        <w:rPr>
          <w:spacing w:val="36"/>
        </w:rPr>
        <w:t xml:space="preserve"> </w:t>
      </w:r>
      <w:r>
        <w:t>GM variants,</w:t>
      </w:r>
      <w:r>
        <w:rPr>
          <w:spacing w:val="8"/>
        </w:rPr>
        <w:t xml:space="preserve"> </w:t>
      </w:r>
      <w:r>
        <w:t>although</w:t>
      </w:r>
      <w:r>
        <w:rPr>
          <w:spacing w:val="8"/>
        </w:rPr>
        <w:t xml:space="preserve"> </w:t>
      </w:r>
      <w:r>
        <w:t>in</w:t>
      </w:r>
      <w:r>
        <w:rPr>
          <w:spacing w:val="8"/>
        </w:rPr>
        <w:t xml:space="preserve"> </w:t>
      </w:r>
      <w:r>
        <w:t>a</w:t>
      </w:r>
      <w:r>
        <w:rPr>
          <w:spacing w:val="8"/>
        </w:rPr>
        <w:t xml:space="preserve"> </w:t>
      </w:r>
      <w:r>
        <w:t>sense</w:t>
      </w:r>
      <w:r>
        <w:rPr>
          <w:spacing w:val="8"/>
        </w:rPr>
        <w:t xml:space="preserve"> </w:t>
      </w:r>
      <w:r>
        <w:t>it</w:t>
      </w:r>
      <w:r>
        <w:rPr>
          <w:spacing w:val="8"/>
        </w:rPr>
        <w:t xml:space="preserve"> </w:t>
      </w:r>
      <w:r>
        <w:t>wasn't</w:t>
      </w:r>
      <w:r>
        <w:rPr>
          <w:spacing w:val="8"/>
        </w:rPr>
        <w:t xml:space="preserve"> </w:t>
      </w:r>
      <w:r>
        <w:t>much</w:t>
      </w:r>
      <w:r>
        <w:rPr>
          <w:spacing w:val="8"/>
        </w:rPr>
        <w:t xml:space="preserve"> </w:t>
      </w:r>
      <w:r>
        <w:t>of</w:t>
      </w:r>
      <w:r>
        <w:rPr>
          <w:spacing w:val="8"/>
        </w:rPr>
        <w:t xml:space="preserve"> </w:t>
      </w:r>
      <w:r>
        <w:t>variant.</w:t>
      </w:r>
      <w:r>
        <w:rPr>
          <w:spacing w:val="17"/>
        </w:rPr>
        <w:t xml:space="preserve"> </w:t>
      </w:r>
      <w:r>
        <w:t>The</w:t>
      </w:r>
      <w:r>
        <w:rPr>
          <w:spacing w:val="8"/>
        </w:rPr>
        <w:t xml:space="preserve"> </w:t>
      </w:r>
      <w:r>
        <w:t>Snipers various</w:t>
      </w:r>
      <w:r>
        <w:rPr>
          <w:spacing w:val="24"/>
        </w:rPr>
        <w:t xml:space="preserve"> </w:t>
      </w:r>
      <w:r>
        <w:t>hand-carried</w:t>
      </w:r>
      <w:r>
        <w:rPr>
          <w:spacing w:val="24"/>
        </w:rPr>
        <w:t xml:space="preserve"> </w:t>
      </w:r>
      <w:r>
        <w:t>standard</w:t>
      </w:r>
      <w:r>
        <w:rPr>
          <w:spacing w:val="24"/>
        </w:rPr>
        <w:t xml:space="preserve"> </w:t>
      </w:r>
      <w:r>
        <w:t>weapons</w:t>
      </w:r>
      <w:r>
        <w:rPr>
          <w:spacing w:val="24"/>
        </w:rPr>
        <w:t xml:space="preserve"> </w:t>
      </w:r>
      <w:r>
        <w:t>were</w:t>
      </w:r>
      <w:r>
        <w:rPr>
          <w:spacing w:val="24"/>
        </w:rPr>
        <w:t xml:space="preserve"> </w:t>
      </w:r>
      <w:r>
        <w:t>replaced</w:t>
      </w:r>
      <w:r>
        <w:rPr>
          <w:spacing w:val="24"/>
        </w:rPr>
        <w:t xml:space="preserve"> </w:t>
      </w:r>
      <w:r>
        <w:t>with</w:t>
      </w:r>
      <w:r>
        <w:rPr>
          <w:spacing w:val="24"/>
        </w:rPr>
        <w:t xml:space="preserve"> </w:t>
      </w:r>
      <w:r>
        <w:t>a</w:t>
      </w:r>
      <w:r>
        <w:rPr>
          <w:spacing w:val="24"/>
        </w:rPr>
        <w:t xml:space="preserve"> </w:t>
      </w:r>
      <w:r>
        <w:t>large, long-range</w:t>
      </w:r>
      <w:r>
        <w:rPr>
          <w:spacing w:val="28"/>
        </w:rPr>
        <w:t xml:space="preserve"> </w:t>
      </w:r>
      <w:r>
        <w:t>beam</w:t>
      </w:r>
      <w:r>
        <w:rPr>
          <w:spacing w:val="28"/>
        </w:rPr>
        <w:t xml:space="preserve"> </w:t>
      </w:r>
      <w:r>
        <w:t>rifle,</w:t>
      </w:r>
      <w:r>
        <w:rPr>
          <w:spacing w:val="28"/>
        </w:rPr>
        <w:t xml:space="preserve"> </w:t>
      </w:r>
      <w:r>
        <w:t>and</w:t>
      </w:r>
      <w:r>
        <w:rPr>
          <w:spacing w:val="28"/>
        </w:rPr>
        <w:t xml:space="preserve"> </w:t>
      </w:r>
      <w:r>
        <w:t>the</w:t>
      </w:r>
      <w:r>
        <w:rPr>
          <w:spacing w:val="28"/>
        </w:rPr>
        <w:t xml:space="preserve"> </w:t>
      </w:r>
      <w:r>
        <w:t>unit</w:t>
      </w:r>
      <w:r>
        <w:rPr>
          <w:spacing w:val="28"/>
        </w:rPr>
        <w:t xml:space="preserve"> </w:t>
      </w:r>
      <w:r>
        <w:t>also</w:t>
      </w:r>
      <w:r>
        <w:rPr>
          <w:spacing w:val="28"/>
        </w:rPr>
        <w:t xml:space="preserve"> </w:t>
      </w:r>
      <w:r>
        <w:t>had</w:t>
      </w:r>
      <w:r>
        <w:rPr>
          <w:spacing w:val="28"/>
        </w:rPr>
        <w:t xml:space="preserve"> </w:t>
      </w:r>
      <w:r>
        <w:t>its</w:t>
      </w:r>
      <w:r>
        <w:rPr>
          <w:spacing w:val="28"/>
        </w:rPr>
        <w:t xml:space="preserve"> </w:t>
      </w:r>
      <w:r>
        <w:t>targeting</w:t>
      </w:r>
      <w:r>
        <w:rPr>
          <w:spacing w:val="28"/>
        </w:rPr>
        <w:t xml:space="preserve"> </w:t>
      </w:r>
      <w:r>
        <w:t>software upgraded</w:t>
      </w:r>
      <w:r>
        <w:rPr>
          <w:spacing w:val="24"/>
        </w:rPr>
        <w:t xml:space="preserve"> </w:t>
      </w:r>
      <w:r>
        <w:t>to</w:t>
      </w:r>
      <w:r>
        <w:rPr>
          <w:spacing w:val="24"/>
        </w:rPr>
        <w:t xml:space="preserve"> </w:t>
      </w:r>
      <w:r>
        <w:t>handle</w:t>
      </w:r>
      <w:r>
        <w:rPr>
          <w:spacing w:val="24"/>
        </w:rPr>
        <w:t xml:space="preserve"> </w:t>
      </w:r>
      <w:r>
        <w:t>the</w:t>
      </w:r>
      <w:r>
        <w:rPr>
          <w:spacing w:val="24"/>
        </w:rPr>
        <w:t xml:space="preserve"> </w:t>
      </w:r>
      <w:r>
        <w:t>precise</w:t>
      </w:r>
      <w:r>
        <w:rPr>
          <w:spacing w:val="24"/>
        </w:rPr>
        <w:t xml:space="preserve"> </w:t>
      </w:r>
      <w:r>
        <w:t>targeting</w:t>
      </w:r>
      <w:r>
        <w:rPr>
          <w:spacing w:val="24"/>
        </w:rPr>
        <w:t xml:space="preserve"> </w:t>
      </w:r>
      <w:r>
        <w:t>needed</w:t>
      </w:r>
      <w:r>
        <w:rPr>
          <w:spacing w:val="24"/>
        </w:rPr>
        <w:t xml:space="preserve"> </w:t>
      </w:r>
      <w:r>
        <w:t>to</w:t>
      </w:r>
      <w:r>
        <w:rPr>
          <w:spacing w:val="24"/>
        </w:rPr>
        <w:t xml:space="preserve"> </w:t>
      </w:r>
      <w:r>
        <w:t>use</w:t>
      </w:r>
      <w:r>
        <w:rPr>
          <w:spacing w:val="24"/>
        </w:rPr>
        <w:t xml:space="preserve"> </w:t>
      </w:r>
      <w:r>
        <w:t>snipe</w:t>
      </w:r>
      <w:r>
        <w:rPr>
          <w:spacing w:val="24"/>
        </w:rPr>
        <w:t xml:space="preserve"> </w:t>
      </w:r>
      <w:r>
        <w:t>with such</w:t>
      </w:r>
      <w:r>
        <w:rPr>
          <w:spacing w:val="28"/>
        </w:rPr>
        <w:t xml:space="preserve"> </w:t>
      </w:r>
      <w:r>
        <w:t>a</w:t>
      </w:r>
      <w:r>
        <w:rPr>
          <w:spacing w:val="28"/>
        </w:rPr>
        <w:t xml:space="preserve"> </w:t>
      </w:r>
      <w:r>
        <w:t>weapon.</w:t>
      </w:r>
      <w:r>
        <w:rPr>
          <w:spacing w:val="28"/>
        </w:rPr>
        <w:t xml:space="preserve"> </w:t>
      </w:r>
      <w:r>
        <w:t>The</w:t>
      </w:r>
      <w:r>
        <w:rPr>
          <w:spacing w:val="28"/>
        </w:rPr>
        <w:t xml:space="preserve"> </w:t>
      </w:r>
      <w:r>
        <w:t>energy</w:t>
      </w:r>
      <w:r>
        <w:rPr>
          <w:spacing w:val="28"/>
        </w:rPr>
        <w:t xml:space="preserve"> </w:t>
      </w:r>
      <w:r>
        <w:t>required</w:t>
      </w:r>
      <w:r>
        <w:rPr>
          <w:spacing w:val="28"/>
        </w:rPr>
        <w:t xml:space="preserve"> </w:t>
      </w:r>
      <w:r>
        <w:t>to</w:t>
      </w:r>
      <w:r>
        <w:rPr>
          <w:spacing w:val="28"/>
        </w:rPr>
        <w:t xml:space="preserve"> </w:t>
      </w:r>
      <w:r>
        <w:t>fire</w:t>
      </w:r>
      <w:r>
        <w:rPr>
          <w:spacing w:val="28"/>
        </w:rPr>
        <w:t xml:space="preserve"> </w:t>
      </w:r>
      <w:r>
        <w:t>such</w:t>
      </w:r>
      <w:r>
        <w:rPr>
          <w:spacing w:val="28"/>
        </w:rPr>
        <w:t xml:space="preserve"> </w:t>
      </w:r>
      <w:r>
        <w:t>a</w:t>
      </w:r>
      <w:r>
        <w:rPr>
          <w:spacing w:val="28"/>
        </w:rPr>
        <w:t xml:space="preserve"> </w:t>
      </w:r>
      <w:r>
        <w:t>powerful</w:t>
      </w:r>
      <w:r>
        <w:rPr>
          <w:spacing w:val="28"/>
        </w:rPr>
        <w:t xml:space="preserve"> </w:t>
      </w:r>
      <w:r>
        <w:t>rifle, was</w:t>
      </w:r>
      <w:r>
        <w:rPr>
          <w:spacing w:val="23"/>
        </w:rPr>
        <w:t xml:space="preserve"> </w:t>
      </w:r>
      <w:r>
        <w:t>more</w:t>
      </w:r>
      <w:r>
        <w:rPr>
          <w:spacing w:val="23"/>
        </w:rPr>
        <w:t xml:space="preserve"> </w:t>
      </w:r>
      <w:r>
        <w:t>than</w:t>
      </w:r>
      <w:r>
        <w:rPr>
          <w:spacing w:val="23"/>
        </w:rPr>
        <w:t xml:space="preserve"> </w:t>
      </w:r>
      <w:r>
        <w:t>the</w:t>
      </w:r>
      <w:r>
        <w:rPr>
          <w:spacing w:val="23"/>
        </w:rPr>
        <w:t xml:space="preserve"> </w:t>
      </w:r>
      <w:r>
        <w:t>GM's</w:t>
      </w:r>
      <w:r>
        <w:rPr>
          <w:spacing w:val="24"/>
        </w:rPr>
        <w:t xml:space="preserve"> </w:t>
      </w:r>
      <w:r>
        <w:t>power</w:t>
      </w:r>
      <w:r>
        <w:rPr>
          <w:spacing w:val="23"/>
        </w:rPr>
        <w:t xml:space="preserve"> </w:t>
      </w:r>
      <w:r>
        <w:t>generator</w:t>
      </w:r>
      <w:r>
        <w:rPr>
          <w:spacing w:val="23"/>
        </w:rPr>
        <w:t xml:space="preserve"> </w:t>
      </w:r>
      <w:r>
        <w:t>could</w:t>
      </w:r>
      <w:r>
        <w:rPr>
          <w:spacing w:val="23"/>
        </w:rPr>
        <w:t xml:space="preserve"> </w:t>
      </w:r>
      <w:r>
        <w:t>produce.For sustained</w:t>
      </w:r>
      <w:r>
        <w:rPr>
          <w:spacing w:val="15"/>
        </w:rPr>
        <w:t xml:space="preserve"> </w:t>
      </w:r>
      <w:r>
        <w:t>use</w:t>
      </w:r>
      <w:r>
        <w:rPr>
          <w:spacing w:val="15"/>
        </w:rPr>
        <w:t xml:space="preserve"> </w:t>
      </w:r>
      <w:r>
        <w:t>the</w:t>
      </w:r>
      <w:r>
        <w:rPr>
          <w:spacing w:val="16"/>
        </w:rPr>
        <w:t xml:space="preserve"> </w:t>
      </w:r>
      <w:r>
        <w:t>rifle</w:t>
      </w:r>
      <w:r>
        <w:rPr>
          <w:spacing w:val="16"/>
        </w:rPr>
        <w:t xml:space="preserve"> </w:t>
      </w:r>
      <w:r>
        <w:t>had</w:t>
      </w:r>
      <w:r>
        <w:rPr>
          <w:spacing w:val="16"/>
        </w:rPr>
        <w:t xml:space="preserve"> </w:t>
      </w:r>
      <w:r>
        <w:t>to</w:t>
      </w:r>
      <w:r>
        <w:rPr>
          <w:spacing w:val="16"/>
        </w:rPr>
        <w:t xml:space="preserve"> </w:t>
      </w:r>
      <w:r>
        <w:t>be</w:t>
      </w:r>
      <w:r>
        <w:rPr>
          <w:spacing w:val="16"/>
        </w:rPr>
        <w:t xml:space="preserve"> </w:t>
      </w:r>
      <w:r>
        <w:t>connected</w:t>
      </w:r>
      <w:r>
        <w:rPr>
          <w:spacing w:val="15"/>
        </w:rPr>
        <w:t xml:space="preserve"> </w:t>
      </w:r>
      <w:r>
        <w:t>via</w:t>
      </w:r>
      <w:r>
        <w:rPr>
          <w:spacing w:val="16"/>
        </w:rPr>
        <w:t xml:space="preserve"> </w:t>
      </w:r>
      <w:r>
        <w:t>cable</w:t>
      </w:r>
      <w:r>
        <w:rPr>
          <w:spacing w:val="16"/>
        </w:rPr>
        <w:t xml:space="preserve"> </w:t>
      </w:r>
      <w:r>
        <w:t>to</w:t>
      </w:r>
      <w:r>
        <w:rPr>
          <w:spacing w:val="16"/>
        </w:rPr>
        <w:t xml:space="preserve"> </w:t>
      </w:r>
      <w:r>
        <w:t>an</w:t>
      </w:r>
      <w:r>
        <w:rPr>
          <w:spacing w:val="16"/>
        </w:rPr>
        <w:t xml:space="preserve"> </w:t>
      </w:r>
      <w:r>
        <w:t>external power supply and cooling system on a support vehicle.</w:t>
      </w:r>
    </w:p>
    <w:p w:rsidR="00F87A27" w:rsidRDefault="005A02C9">
      <w:pPr>
        <w:pStyle w:val="Heading4"/>
        <w:spacing w:before="81"/>
        <w:ind w:left="140"/>
        <w:jc w:val="both"/>
        <w:rPr>
          <w:b w:val="0"/>
          <w:bCs w:val="0"/>
        </w:rPr>
      </w:pPr>
      <w:r>
        <w:rPr>
          <w:b w:val="0"/>
        </w:rPr>
        <w:br w:type="column"/>
      </w:r>
      <w:r>
        <w:rPr>
          <w:spacing w:val="-1"/>
        </w:rPr>
        <w:lastRenderedPageBreak/>
        <w:t>RGM-79</w:t>
      </w:r>
      <w:r>
        <w:rPr>
          <w:spacing w:val="5"/>
        </w:rPr>
        <w:t xml:space="preserve"> </w:t>
      </w:r>
      <w:r>
        <w:t xml:space="preserve">Sniper </w:t>
      </w:r>
      <w:r>
        <w:rPr>
          <w:spacing w:val="10"/>
        </w:rPr>
        <w:t xml:space="preserve"> </w:t>
      </w:r>
      <w:r>
        <w:t>Special</w:t>
      </w:r>
      <w:r>
        <w:rPr>
          <w:spacing w:val="5"/>
        </w:rPr>
        <w:t xml:space="preserve"> </w:t>
      </w:r>
      <w:r>
        <w:rPr>
          <w:spacing w:val="-1"/>
        </w:rPr>
        <w:t>Rules</w:t>
      </w:r>
    </w:p>
    <w:p w:rsidR="00F87A27" w:rsidRDefault="005A02C9">
      <w:pPr>
        <w:pStyle w:val="BodyText"/>
        <w:spacing w:before="143" w:line="220" w:lineRule="exact"/>
        <w:ind w:left="140" w:right="136"/>
        <w:jc w:val="both"/>
      </w:pPr>
      <w:r>
        <w:rPr>
          <w:rFonts w:cs="Garamond"/>
          <w:b/>
          <w:bCs/>
        </w:rPr>
        <w:t>Sensor</w:t>
      </w:r>
      <w:r>
        <w:rPr>
          <w:rFonts w:cs="Garamond"/>
          <w:b/>
          <w:bCs/>
          <w:spacing w:val="26"/>
        </w:rPr>
        <w:t xml:space="preserve"> </w:t>
      </w:r>
      <w:r>
        <w:rPr>
          <w:rFonts w:cs="Garamond"/>
          <w:b/>
          <w:bCs/>
        </w:rPr>
        <w:t>Targeter:</w:t>
      </w:r>
      <w:r>
        <w:rPr>
          <w:rFonts w:cs="Garamond"/>
          <w:b/>
          <w:bCs/>
          <w:spacing w:val="26"/>
        </w:rPr>
        <w:t xml:space="preserve"> </w:t>
      </w:r>
      <w:r>
        <w:t>The</w:t>
      </w:r>
      <w:r>
        <w:rPr>
          <w:spacing w:val="26"/>
        </w:rPr>
        <w:t xml:space="preserve"> </w:t>
      </w:r>
      <w:r>
        <w:t>RGM-79</w:t>
      </w:r>
      <w:r>
        <w:rPr>
          <w:spacing w:val="26"/>
        </w:rPr>
        <w:t xml:space="preserve"> </w:t>
      </w:r>
      <w:r>
        <w:t>Sniper</w:t>
      </w:r>
      <w:r>
        <w:rPr>
          <w:spacing w:val="27"/>
        </w:rPr>
        <w:t xml:space="preserve"> </w:t>
      </w:r>
      <w:r>
        <w:t>is</w:t>
      </w:r>
      <w:r>
        <w:rPr>
          <w:spacing w:val="26"/>
        </w:rPr>
        <w:t xml:space="preserve"> </w:t>
      </w:r>
      <w:r>
        <w:t>equipped</w:t>
      </w:r>
      <w:r>
        <w:rPr>
          <w:spacing w:val="26"/>
        </w:rPr>
        <w:t xml:space="preserve"> </w:t>
      </w:r>
      <w:r>
        <w:t>with</w:t>
      </w:r>
      <w:r>
        <w:rPr>
          <w:spacing w:val="26"/>
        </w:rPr>
        <w:t xml:space="preserve"> </w:t>
      </w:r>
      <w:r>
        <w:t>a</w:t>
      </w:r>
      <w:r>
        <w:rPr>
          <w:spacing w:val="27"/>
        </w:rPr>
        <w:t xml:space="preserve"> </w:t>
      </w:r>
      <w:r>
        <w:t xml:space="preserve">Sensor </w:t>
      </w:r>
      <w:r>
        <w:rPr>
          <w:rFonts w:cs="Garamond"/>
          <w:spacing w:val="-1"/>
        </w:rPr>
        <w:t>Targeter</w:t>
      </w:r>
      <w:r>
        <w:rPr>
          <w:spacing w:val="-1"/>
        </w:rPr>
        <w:t>,</w:t>
      </w:r>
      <w:r>
        <w:rPr>
          <w:spacing w:val="9"/>
        </w:rPr>
        <w:t xml:space="preserve"> </w:t>
      </w:r>
      <w:r>
        <w:t>this</w:t>
      </w:r>
      <w:r>
        <w:rPr>
          <w:spacing w:val="9"/>
        </w:rPr>
        <w:t xml:space="preserve"> </w:t>
      </w:r>
      <w:r>
        <w:t>allows</w:t>
      </w:r>
      <w:r>
        <w:rPr>
          <w:spacing w:val="9"/>
        </w:rPr>
        <w:t xml:space="preserve"> </w:t>
      </w:r>
      <w:r>
        <w:t>the</w:t>
      </w:r>
      <w:r>
        <w:rPr>
          <w:spacing w:val="9"/>
        </w:rPr>
        <w:t xml:space="preserve"> </w:t>
      </w:r>
      <w:r>
        <w:t>Sniper</w:t>
      </w:r>
      <w:r>
        <w:rPr>
          <w:spacing w:val="9"/>
        </w:rPr>
        <w:t xml:space="preserve"> </w:t>
      </w:r>
      <w:r>
        <w:t>Suit</w:t>
      </w:r>
      <w:r>
        <w:rPr>
          <w:spacing w:val="9"/>
        </w:rPr>
        <w:t xml:space="preserve"> </w:t>
      </w:r>
      <w:r>
        <w:t>to</w:t>
      </w:r>
      <w:r>
        <w:rPr>
          <w:spacing w:val="9"/>
        </w:rPr>
        <w:t xml:space="preserve"> </w:t>
      </w:r>
      <w:r>
        <w:t>detect</w:t>
      </w:r>
      <w:r>
        <w:rPr>
          <w:spacing w:val="8"/>
        </w:rPr>
        <w:t xml:space="preserve"> </w:t>
      </w:r>
      <w:r>
        <w:t>infiltrating</w:t>
      </w:r>
      <w:r>
        <w:rPr>
          <w:spacing w:val="9"/>
        </w:rPr>
        <w:t xml:space="preserve"> </w:t>
      </w:r>
      <w:r>
        <w:t>targets</w:t>
      </w:r>
      <w:r>
        <w:rPr>
          <w:spacing w:val="8"/>
        </w:rPr>
        <w:t xml:space="preserve"> </w:t>
      </w:r>
      <w:r>
        <w:t>and</w:t>
      </w:r>
      <w:r>
        <w:rPr>
          <w:spacing w:val="28"/>
        </w:rPr>
        <w:t xml:space="preserve"> </w:t>
      </w:r>
      <w:r>
        <w:t>ambushers</w:t>
      </w:r>
      <w:r>
        <w:rPr>
          <w:spacing w:val="42"/>
        </w:rPr>
        <w:t xml:space="preserve"> </w:t>
      </w:r>
      <w:r>
        <w:t>within</w:t>
      </w:r>
      <w:r>
        <w:rPr>
          <w:spacing w:val="41"/>
        </w:rPr>
        <w:t xml:space="preserve"> </w:t>
      </w:r>
      <w:r>
        <w:t>18”</w:t>
      </w:r>
      <w:r>
        <w:rPr>
          <w:spacing w:val="42"/>
        </w:rPr>
        <w:t xml:space="preserve"> </w:t>
      </w:r>
      <w:r>
        <w:t>if</w:t>
      </w:r>
      <w:r>
        <w:rPr>
          <w:spacing w:val="42"/>
        </w:rPr>
        <w:t xml:space="preserve"> </w:t>
      </w:r>
      <w:r>
        <w:t>it</w:t>
      </w:r>
      <w:r>
        <w:rPr>
          <w:spacing w:val="42"/>
        </w:rPr>
        <w:t xml:space="preserve"> </w:t>
      </w:r>
      <w:r>
        <w:t>stay</w:t>
      </w:r>
      <w:r>
        <w:rPr>
          <w:spacing w:val="42"/>
        </w:rPr>
        <w:t xml:space="preserve"> </w:t>
      </w:r>
      <w:r>
        <w:t>stills</w:t>
      </w:r>
      <w:r>
        <w:rPr>
          <w:spacing w:val="42"/>
        </w:rPr>
        <w:t xml:space="preserve"> </w:t>
      </w:r>
      <w:r>
        <w:t>for</w:t>
      </w:r>
      <w:r>
        <w:rPr>
          <w:spacing w:val="42"/>
        </w:rPr>
        <w:t xml:space="preserve"> </w:t>
      </w:r>
      <w:r>
        <w:t>one</w:t>
      </w:r>
      <w:r>
        <w:rPr>
          <w:spacing w:val="42"/>
        </w:rPr>
        <w:t xml:space="preserve"> </w:t>
      </w:r>
      <w:r>
        <w:t>turn</w:t>
      </w:r>
      <w:r>
        <w:rPr>
          <w:spacing w:val="42"/>
        </w:rPr>
        <w:t xml:space="preserve"> </w:t>
      </w:r>
      <w:r>
        <w:t>and</w:t>
      </w:r>
      <w:r>
        <w:rPr>
          <w:spacing w:val="42"/>
        </w:rPr>
        <w:t xml:space="preserve"> </w:t>
      </w:r>
      <w:r>
        <w:t>does</w:t>
      </w:r>
      <w:r>
        <w:rPr>
          <w:spacing w:val="42"/>
        </w:rPr>
        <w:t xml:space="preserve"> </w:t>
      </w:r>
      <w:r>
        <w:t>not fire.In</w:t>
      </w:r>
      <w:r>
        <w:rPr>
          <w:spacing w:val="18"/>
        </w:rPr>
        <w:t xml:space="preserve"> </w:t>
      </w:r>
      <w:r>
        <w:t>every</w:t>
      </w:r>
      <w:r>
        <w:rPr>
          <w:spacing w:val="18"/>
        </w:rPr>
        <w:t xml:space="preserve"> </w:t>
      </w:r>
      <w:r>
        <w:t>other</w:t>
      </w:r>
      <w:r>
        <w:rPr>
          <w:spacing w:val="18"/>
        </w:rPr>
        <w:t xml:space="preserve"> </w:t>
      </w:r>
      <w:r>
        <w:t>way</w:t>
      </w:r>
      <w:r>
        <w:rPr>
          <w:spacing w:val="18"/>
        </w:rPr>
        <w:t xml:space="preserve"> </w:t>
      </w:r>
      <w:r>
        <w:t>it</w:t>
      </w:r>
      <w:r>
        <w:rPr>
          <w:spacing w:val="18"/>
        </w:rPr>
        <w:t xml:space="preserve"> </w:t>
      </w:r>
      <w:r>
        <w:t>acts</w:t>
      </w:r>
      <w:r>
        <w:rPr>
          <w:spacing w:val="18"/>
        </w:rPr>
        <w:t xml:space="preserve"> </w:t>
      </w:r>
      <w:r>
        <w:t>like</w:t>
      </w:r>
      <w:r>
        <w:rPr>
          <w:spacing w:val="18"/>
        </w:rPr>
        <w:t xml:space="preserve"> </w:t>
      </w:r>
      <w:r>
        <w:t>a</w:t>
      </w:r>
      <w:r>
        <w:rPr>
          <w:spacing w:val="18"/>
        </w:rPr>
        <w:t xml:space="preserve"> </w:t>
      </w:r>
      <w:r>
        <w:t>normal</w:t>
      </w:r>
      <w:r>
        <w:rPr>
          <w:spacing w:val="18"/>
        </w:rPr>
        <w:t xml:space="preserve"> </w:t>
      </w:r>
      <w:r>
        <w:rPr>
          <w:rFonts w:cs="Garamond"/>
        </w:rPr>
        <w:t>Targeter</w:t>
      </w:r>
      <w:r>
        <w:rPr>
          <w:rFonts w:cs="Garamond"/>
          <w:spacing w:val="18"/>
        </w:rPr>
        <w:t xml:space="preserve"> </w:t>
      </w:r>
      <w:r>
        <w:t>and</w:t>
      </w:r>
      <w:r>
        <w:rPr>
          <w:spacing w:val="18"/>
        </w:rPr>
        <w:t xml:space="preserve"> </w:t>
      </w:r>
      <w:r>
        <w:t>its</w:t>
      </w:r>
      <w:r>
        <w:rPr>
          <w:spacing w:val="18"/>
        </w:rPr>
        <w:t xml:space="preserve"> </w:t>
      </w:r>
      <w:r>
        <w:t>bonus has already been added to the suits profile</w:t>
      </w:r>
    </w:p>
    <w:p w:rsidR="00F87A27" w:rsidRDefault="00F87A27">
      <w:pPr>
        <w:spacing w:before="1"/>
        <w:rPr>
          <w:rFonts w:ascii="Garamond" w:eastAsia="Garamond" w:hAnsi="Garamond" w:cs="Garamond"/>
          <w:sz w:val="21"/>
          <w:szCs w:val="21"/>
        </w:rPr>
      </w:pPr>
    </w:p>
    <w:p w:rsidR="00F87A27" w:rsidRDefault="005A02C9">
      <w:pPr>
        <w:pStyle w:val="BodyText"/>
        <w:spacing w:line="220" w:lineRule="exact"/>
        <w:ind w:right="106"/>
        <w:jc w:val="both"/>
      </w:pPr>
      <w:r>
        <w:rPr>
          <w:b/>
        </w:rPr>
        <w:t>External</w:t>
      </w:r>
      <w:r>
        <w:rPr>
          <w:b/>
          <w:spacing w:val="19"/>
        </w:rPr>
        <w:t xml:space="preserve"> </w:t>
      </w:r>
      <w:r>
        <w:rPr>
          <w:b/>
        </w:rPr>
        <w:t>Power</w:t>
      </w:r>
      <w:r>
        <w:rPr>
          <w:b/>
          <w:spacing w:val="18"/>
        </w:rPr>
        <w:t xml:space="preserve"> </w:t>
      </w:r>
      <w:r>
        <w:rPr>
          <w:b/>
        </w:rPr>
        <w:t>Supply:</w:t>
      </w:r>
      <w:r>
        <w:rPr>
          <w:b/>
          <w:spacing w:val="19"/>
        </w:rPr>
        <w:t xml:space="preserve"> </w:t>
      </w:r>
      <w:r>
        <w:t>The</w:t>
      </w:r>
      <w:r>
        <w:rPr>
          <w:spacing w:val="18"/>
        </w:rPr>
        <w:t xml:space="preserve"> </w:t>
      </w:r>
      <w:r>
        <w:t>RGM-79</w:t>
      </w:r>
      <w:r>
        <w:rPr>
          <w:spacing w:val="18"/>
        </w:rPr>
        <w:t xml:space="preserve"> </w:t>
      </w:r>
      <w:r>
        <w:t>Sniper</w:t>
      </w:r>
      <w:r>
        <w:rPr>
          <w:spacing w:val="19"/>
        </w:rPr>
        <w:t xml:space="preserve"> </w:t>
      </w:r>
      <w:r>
        <w:t>can</w:t>
      </w:r>
      <w:r>
        <w:rPr>
          <w:spacing w:val="19"/>
        </w:rPr>
        <w:t xml:space="preserve"> </w:t>
      </w:r>
      <w:r>
        <w:t>make</w:t>
      </w:r>
      <w:r>
        <w:rPr>
          <w:spacing w:val="18"/>
        </w:rPr>
        <w:t xml:space="preserve"> </w:t>
      </w:r>
      <w:r>
        <w:t>use</w:t>
      </w:r>
      <w:r>
        <w:rPr>
          <w:spacing w:val="18"/>
        </w:rPr>
        <w:t xml:space="preserve"> </w:t>
      </w:r>
      <w:r>
        <w:t>of</w:t>
      </w:r>
      <w:r>
        <w:rPr>
          <w:spacing w:val="19"/>
        </w:rPr>
        <w:t xml:space="preserve"> </w:t>
      </w:r>
      <w:r>
        <w:t>an external</w:t>
      </w:r>
      <w:r>
        <w:rPr>
          <w:spacing w:val="2"/>
        </w:rPr>
        <w:t xml:space="preserve"> </w:t>
      </w:r>
      <w:r>
        <w:t>power</w:t>
      </w:r>
      <w:r>
        <w:rPr>
          <w:spacing w:val="2"/>
        </w:rPr>
        <w:t xml:space="preserve"> </w:t>
      </w:r>
      <w:r>
        <w:t>supply</w:t>
      </w:r>
      <w:r>
        <w:rPr>
          <w:spacing w:val="2"/>
        </w:rPr>
        <w:t xml:space="preserve"> </w:t>
      </w:r>
      <w:r>
        <w:t>which</w:t>
      </w:r>
      <w:r>
        <w:rPr>
          <w:spacing w:val="2"/>
        </w:rPr>
        <w:t xml:space="preserve"> </w:t>
      </w:r>
      <w:r>
        <w:t>allows</w:t>
      </w:r>
      <w:r>
        <w:rPr>
          <w:spacing w:val="2"/>
        </w:rPr>
        <w:t xml:space="preserve"> </w:t>
      </w:r>
      <w:r>
        <w:t>it</w:t>
      </w:r>
      <w:r>
        <w:rPr>
          <w:spacing w:val="2"/>
        </w:rPr>
        <w:t xml:space="preserve"> </w:t>
      </w:r>
      <w:r>
        <w:t>to</w:t>
      </w:r>
      <w:r>
        <w:rPr>
          <w:spacing w:val="2"/>
        </w:rPr>
        <w:t xml:space="preserve"> </w:t>
      </w:r>
      <w:r>
        <w:t>fire</w:t>
      </w:r>
      <w:r>
        <w:rPr>
          <w:spacing w:val="2"/>
        </w:rPr>
        <w:t xml:space="preserve"> </w:t>
      </w:r>
      <w:r>
        <w:t>more</w:t>
      </w:r>
      <w:r>
        <w:rPr>
          <w:spacing w:val="2"/>
        </w:rPr>
        <w:t xml:space="preserve"> </w:t>
      </w:r>
      <w:r>
        <w:t>than</w:t>
      </w:r>
      <w:r>
        <w:rPr>
          <w:spacing w:val="2"/>
        </w:rPr>
        <w:t xml:space="preserve"> </w:t>
      </w:r>
      <w:r>
        <w:t>3</w:t>
      </w:r>
      <w:r>
        <w:rPr>
          <w:spacing w:val="2"/>
        </w:rPr>
        <w:t xml:space="preserve"> </w:t>
      </w:r>
      <w:r>
        <w:t>times.</w:t>
      </w:r>
      <w:r>
        <w:rPr>
          <w:spacing w:val="4"/>
        </w:rPr>
        <w:t xml:space="preserve"> </w:t>
      </w:r>
      <w:r>
        <w:t>It</w:t>
      </w:r>
      <w:r>
        <w:rPr>
          <w:spacing w:val="2"/>
        </w:rPr>
        <w:t xml:space="preserve"> </w:t>
      </w:r>
      <w:r>
        <w:t>is supplied</w:t>
      </w:r>
      <w:r>
        <w:rPr>
          <w:spacing w:val="11"/>
        </w:rPr>
        <w:t xml:space="preserve"> </w:t>
      </w:r>
      <w:r>
        <w:t>from</w:t>
      </w:r>
      <w:r>
        <w:rPr>
          <w:spacing w:val="12"/>
        </w:rPr>
        <w:t xml:space="preserve"> </w:t>
      </w:r>
      <w:r>
        <w:t>a</w:t>
      </w:r>
      <w:r>
        <w:rPr>
          <w:spacing w:val="11"/>
        </w:rPr>
        <w:t xml:space="preserve"> </w:t>
      </w:r>
      <w:r>
        <w:t>Hover</w:t>
      </w:r>
      <w:r>
        <w:rPr>
          <w:spacing w:val="11"/>
        </w:rPr>
        <w:t xml:space="preserve"> </w:t>
      </w:r>
      <w:r>
        <w:t>Truck</w:t>
      </w:r>
      <w:r>
        <w:rPr>
          <w:spacing w:val="11"/>
        </w:rPr>
        <w:t xml:space="preserve"> </w:t>
      </w:r>
      <w:r>
        <w:t>as</w:t>
      </w:r>
      <w:r>
        <w:rPr>
          <w:spacing w:val="11"/>
        </w:rPr>
        <w:t xml:space="preserve"> </w:t>
      </w:r>
      <w:r>
        <w:t>listed</w:t>
      </w:r>
      <w:r>
        <w:rPr>
          <w:spacing w:val="11"/>
        </w:rPr>
        <w:t xml:space="preserve"> </w:t>
      </w:r>
      <w:r>
        <w:t>above.</w:t>
      </w:r>
      <w:r>
        <w:rPr>
          <w:spacing w:val="11"/>
        </w:rPr>
        <w:t xml:space="preserve"> </w:t>
      </w:r>
      <w:r>
        <w:t>It</w:t>
      </w:r>
      <w:r>
        <w:rPr>
          <w:spacing w:val="11"/>
        </w:rPr>
        <w:t xml:space="preserve"> </w:t>
      </w:r>
      <w:r>
        <w:t>must</w:t>
      </w:r>
      <w:r>
        <w:rPr>
          <w:spacing w:val="11"/>
        </w:rPr>
        <w:t xml:space="preserve"> </w:t>
      </w:r>
      <w:r>
        <w:t>remain</w:t>
      </w:r>
      <w:r>
        <w:rPr>
          <w:spacing w:val="12"/>
        </w:rPr>
        <w:t xml:space="preserve"> </w:t>
      </w:r>
      <w:r>
        <w:t>within 2" to use the external power supply</w:t>
      </w:r>
    </w:p>
    <w:p w:rsidR="00F87A27" w:rsidRDefault="00F87A27">
      <w:pPr>
        <w:spacing w:line="220" w:lineRule="exact"/>
        <w:jc w:val="both"/>
        <w:sectPr w:rsidR="00F87A27">
          <w:type w:val="continuous"/>
          <w:pgSz w:w="12240" w:h="15840"/>
          <w:pgMar w:top="700" w:right="540" w:bottom="280" w:left="620" w:header="720" w:footer="720" w:gutter="0"/>
          <w:cols w:num="2" w:space="720" w:equalWidth="0">
            <w:col w:w="5432" w:space="58"/>
            <w:col w:w="5590"/>
          </w:cols>
        </w:sectPr>
      </w:pPr>
    </w:p>
    <w:p w:rsidR="00F87A27" w:rsidRDefault="00F87A27">
      <w:pPr>
        <w:spacing w:before="4"/>
        <w:rPr>
          <w:rFonts w:ascii="Garamond" w:eastAsia="Garamond" w:hAnsi="Garamond" w:cs="Garamond"/>
          <w:sz w:val="29"/>
          <w:szCs w:val="29"/>
        </w:rPr>
      </w:pPr>
    </w:p>
    <w:p w:rsidR="00F87A27" w:rsidRDefault="00F87A27">
      <w:pPr>
        <w:rPr>
          <w:rFonts w:ascii="Garamond" w:eastAsia="Garamond" w:hAnsi="Garamond" w:cs="Garamond"/>
          <w:sz w:val="29"/>
          <w:szCs w:val="29"/>
        </w:rPr>
        <w:sectPr w:rsidR="00F87A27">
          <w:type w:val="continuous"/>
          <w:pgSz w:w="12240" w:h="15840"/>
          <w:pgMar w:top="700" w:right="540" w:bottom="280" w:left="620" w:header="720" w:footer="720" w:gutter="0"/>
          <w:cols w:space="720"/>
        </w:sectPr>
      </w:pPr>
    </w:p>
    <w:p w:rsidR="00F87A27" w:rsidRDefault="00E86CF6">
      <w:pPr>
        <w:pStyle w:val="Heading4"/>
        <w:spacing w:before="81" w:line="222" w:lineRule="exact"/>
        <w:ind w:left="300"/>
        <w:jc w:val="both"/>
        <w:rPr>
          <w:b w:val="0"/>
          <w:bCs w:val="0"/>
        </w:rPr>
      </w:pPr>
      <w:r w:rsidRPr="00E86CF6">
        <w:lastRenderedPageBreak/>
        <w:pict>
          <v:group id="_x0000_s1353" style="position:absolute;left:0;text-align:left;margin-left:36pt;margin-top:-8.35pt;width:540pt;height:401.9pt;z-index:-251628032;mso-position-horizontal-relative:page" coordorigin="720,-168" coordsize="10800,8038">
            <v:group id="_x0000_s1362" style="position:absolute;left:793;top:-94;width:10654;height:7891" coordorigin="793,-94" coordsize="10654,7891">
              <v:shape id="_x0000_s1363" style="position:absolute;left:793;top:-94;width:10654;height:7891" coordorigin="793,-94" coordsize="10654,7891" path="m793,-94r10654,l11447,7796r-10654,l793,-94xe" fillcolor="#fffcd0" stroked="f">
                <v:path arrowok="t"/>
              </v:shape>
            </v:group>
            <v:group id="_x0000_s1360" style="position:absolute;left:6240;top:6125;width:4224;height:2" coordorigin="6240,6125" coordsize="4224,2">
              <v:shape id="_x0000_s1361" style="position:absolute;left:6240;top:6125;width:4224;height:2" coordorigin="6240,6125" coordsize="4224,0" path="m6240,6125r4224,e" filled="f" strokeweight=".23531mm">
                <v:path arrowok="t"/>
              </v:shape>
            </v:group>
            <v:group id="_x0000_s1358" style="position:absolute;left:6240;top:6929;width:4575;height:2" coordorigin="6240,6929" coordsize="4575,2">
              <v:shape id="_x0000_s1359" style="position:absolute;left:6240;top:6929;width:4575;height:2" coordorigin="6240,6929" coordsize="4575,0" path="m6240,6929r4575,e" filled="f" strokeweight=".8pt">
                <v:path arrowok="t"/>
              </v:shape>
            </v:group>
            <v:group id="_x0000_s1356" style="position:absolute;left:740;top:-148;width:10760;height:7998" coordorigin="740,-148" coordsize="10760,7998">
              <v:shape id="_x0000_s1357" style="position:absolute;left:740;top:-148;width:10760;height:7998" coordorigin="740,-148" coordsize="10760,7998" path="m740,-148r10760,l11500,7850r-10760,l740,-148xe" filled="f" strokeweight="2pt">
                <v:path arrowok="t"/>
              </v:shape>
            </v:group>
            <v:group id="_x0000_s1354" style="position:absolute;left:793;top:-94;width:10654;height:7891" coordorigin="793,-94" coordsize="10654,7891">
              <v:shape id="_x0000_s1355" style="position:absolute;left:793;top:-94;width:10654;height:7891" coordorigin="793,-94" coordsize="10654,7891" path="m793,-94r10654,l11447,7796r-10654,l793,-94xe" filled="f" strokeweight=".23528mm">
                <v:path arrowok="t"/>
              </v:shape>
            </v:group>
            <w10:wrap anchorx="page"/>
          </v:group>
        </w:pict>
      </w:r>
      <w:r w:rsidR="005A02C9">
        <w:t>LONG</w:t>
      </w:r>
      <w:r w:rsidR="005A02C9">
        <w:rPr>
          <w:spacing w:val="5"/>
        </w:rPr>
        <w:t xml:space="preserve"> </w:t>
      </w:r>
      <w:r w:rsidR="005A02C9">
        <w:t>BEAM</w:t>
      </w:r>
      <w:r w:rsidR="005A02C9">
        <w:rPr>
          <w:spacing w:val="5"/>
        </w:rPr>
        <w:t xml:space="preserve"> </w:t>
      </w:r>
      <w:r w:rsidR="005A02C9">
        <w:t>RIFLE</w:t>
      </w:r>
    </w:p>
    <w:p w:rsidR="00F87A27" w:rsidRDefault="005A02C9">
      <w:pPr>
        <w:pStyle w:val="BodyText"/>
        <w:spacing w:before="1" w:line="234" w:lineRule="auto"/>
        <w:ind w:left="300"/>
        <w:jc w:val="both"/>
      </w:pPr>
      <w:r>
        <w:t>This</w:t>
      </w:r>
      <w:r>
        <w:rPr>
          <w:spacing w:val="38"/>
        </w:rPr>
        <w:t xml:space="preserve"> </w:t>
      </w:r>
      <w:r>
        <w:t>cut-down</w:t>
      </w:r>
      <w:r>
        <w:rPr>
          <w:spacing w:val="38"/>
        </w:rPr>
        <w:t xml:space="preserve"> </w:t>
      </w:r>
      <w:r>
        <w:t>version</w:t>
      </w:r>
      <w:r>
        <w:rPr>
          <w:spacing w:val="38"/>
        </w:rPr>
        <w:t xml:space="preserve"> </w:t>
      </w:r>
      <w:r>
        <w:t>of</w:t>
      </w:r>
      <w:r>
        <w:rPr>
          <w:spacing w:val="2"/>
        </w:rPr>
        <w:t xml:space="preserve"> </w:t>
      </w:r>
      <w:r>
        <w:t>a</w:t>
      </w:r>
      <w:r>
        <w:rPr>
          <w:spacing w:val="38"/>
        </w:rPr>
        <w:t xml:space="preserve"> </w:t>
      </w:r>
      <w:r>
        <w:t>starship</w:t>
      </w:r>
      <w:r>
        <w:rPr>
          <w:spacing w:val="38"/>
        </w:rPr>
        <w:t xml:space="preserve"> </w:t>
      </w:r>
      <w:r>
        <w:t>cannon</w:t>
      </w:r>
      <w:r>
        <w:rPr>
          <w:spacing w:val="38"/>
        </w:rPr>
        <w:t xml:space="preserve"> </w:t>
      </w:r>
      <w:r>
        <w:t>has</w:t>
      </w:r>
      <w:r>
        <w:rPr>
          <w:spacing w:val="38"/>
        </w:rPr>
        <w:t xml:space="preserve"> </w:t>
      </w:r>
      <w:r>
        <w:t>only</w:t>
      </w:r>
      <w:r>
        <w:rPr>
          <w:spacing w:val="38"/>
        </w:rPr>
        <w:t xml:space="preserve"> </w:t>
      </w:r>
      <w:r>
        <w:t>recently been</w:t>
      </w:r>
      <w:r>
        <w:rPr>
          <w:spacing w:val="3"/>
        </w:rPr>
        <w:t xml:space="preserve"> </w:t>
      </w:r>
      <w:r>
        <w:t>developed</w:t>
      </w:r>
      <w:r>
        <w:rPr>
          <w:spacing w:val="3"/>
        </w:rPr>
        <w:t xml:space="preserve"> </w:t>
      </w:r>
      <w:r>
        <w:t>for</w:t>
      </w:r>
      <w:r>
        <w:rPr>
          <w:spacing w:val="3"/>
        </w:rPr>
        <w:t xml:space="preserve"> </w:t>
      </w:r>
      <w:r>
        <w:t>use</w:t>
      </w:r>
      <w:r>
        <w:rPr>
          <w:spacing w:val="3"/>
        </w:rPr>
        <w:t xml:space="preserve"> </w:t>
      </w:r>
      <w:r>
        <w:t>with</w:t>
      </w:r>
      <w:r>
        <w:rPr>
          <w:spacing w:val="3"/>
        </w:rPr>
        <w:t xml:space="preserve"> </w:t>
      </w:r>
      <w:r>
        <w:t>Mobile</w:t>
      </w:r>
      <w:r>
        <w:rPr>
          <w:spacing w:val="3"/>
        </w:rPr>
        <w:t xml:space="preserve"> </w:t>
      </w:r>
      <w:r>
        <w:t>Suits.</w:t>
      </w:r>
      <w:r>
        <w:rPr>
          <w:spacing w:val="11"/>
        </w:rPr>
        <w:t xml:space="preserve"> </w:t>
      </w:r>
      <w:r>
        <w:t>These</w:t>
      </w:r>
      <w:r>
        <w:rPr>
          <w:spacing w:val="3"/>
        </w:rPr>
        <w:t xml:space="preserve"> </w:t>
      </w:r>
      <w:r>
        <w:t>specialized support</w:t>
      </w:r>
      <w:r>
        <w:rPr>
          <w:spacing w:val="35"/>
        </w:rPr>
        <w:t xml:space="preserve"> </w:t>
      </w:r>
      <w:r>
        <w:t>units</w:t>
      </w:r>
      <w:r>
        <w:rPr>
          <w:spacing w:val="35"/>
        </w:rPr>
        <w:t xml:space="preserve"> </w:t>
      </w:r>
      <w:r>
        <w:t>known</w:t>
      </w:r>
      <w:r>
        <w:rPr>
          <w:spacing w:val="35"/>
        </w:rPr>
        <w:t xml:space="preserve"> </w:t>
      </w:r>
      <w:r>
        <w:t>as</w:t>
      </w:r>
      <w:r>
        <w:rPr>
          <w:spacing w:val="35"/>
        </w:rPr>
        <w:t xml:space="preserve"> </w:t>
      </w:r>
      <w:r>
        <w:t>Snipers</w:t>
      </w:r>
      <w:r>
        <w:rPr>
          <w:spacing w:val="35"/>
        </w:rPr>
        <w:t xml:space="preserve"> </w:t>
      </w:r>
      <w:r>
        <w:t>are</w:t>
      </w:r>
      <w:r>
        <w:rPr>
          <w:spacing w:val="35"/>
        </w:rPr>
        <w:t xml:space="preserve"> </w:t>
      </w:r>
      <w:r>
        <w:t>usually</w:t>
      </w:r>
      <w:r>
        <w:rPr>
          <w:spacing w:val="35"/>
        </w:rPr>
        <w:t xml:space="preserve"> </w:t>
      </w:r>
      <w:r>
        <w:t>piloted</w:t>
      </w:r>
      <w:r>
        <w:rPr>
          <w:spacing w:val="35"/>
        </w:rPr>
        <w:t xml:space="preserve"> </w:t>
      </w:r>
      <w:r>
        <w:t>by</w:t>
      </w:r>
      <w:r>
        <w:rPr>
          <w:spacing w:val="35"/>
        </w:rPr>
        <w:t xml:space="preserve"> </w:t>
      </w:r>
      <w:r>
        <w:t>the</w:t>
      </w:r>
      <w:r>
        <w:rPr>
          <w:spacing w:val="35"/>
        </w:rPr>
        <w:t xml:space="preserve"> </w:t>
      </w:r>
      <w:r>
        <w:t>best shot</w:t>
      </w:r>
      <w:r>
        <w:rPr>
          <w:spacing w:val="11"/>
        </w:rPr>
        <w:t xml:space="preserve"> </w:t>
      </w:r>
      <w:r>
        <w:t>in</w:t>
      </w:r>
      <w:r>
        <w:rPr>
          <w:spacing w:val="11"/>
        </w:rPr>
        <w:t xml:space="preserve"> </w:t>
      </w:r>
      <w:r>
        <w:t>the</w:t>
      </w:r>
      <w:r>
        <w:rPr>
          <w:spacing w:val="11"/>
        </w:rPr>
        <w:t xml:space="preserve"> </w:t>
      </w:r>
      <w:r>
        <w:t>Mobile</w:t>
      </w:r>
      <w:r>
        <w:rPr>
          <w:spacing w:val="11"/>
        </w:rPr>
        <w:t xml:space="preserve"> </w:t>
      </w:r>
      <w:r>
        <w:t>Suit</w:t>
      </w:r>
      <w:r>
        <w:rPr>
          <w:spacing w:val="11"/>
        </w:rPr>
        <w:t xml:space="preserve"> </w:t>
      </w:r>
      <w:r>
        <w:t>battalion.</w:t>
      </w:r>
      <w:r>
        <w:rPr>
          <w:spacing w:val="10"/>
        </w:rPr>
        <w:t xml:space="preserve"> </w:t>
      </w:r>
      <w:r>
        <w:t>The</w:t>
      </w:r>
      <w:r>
        <w:rPr>
          <w:spacing w:val="11"/>
        </w:rPr>
        <w:t xml:space="preserve"> </w:t>
      </w:r>
      <w:r>
        <w:t>Beam</w:t>
      </w:r>
      <w:r>
        <w:rPr>
          <w:spacing w:val="11"/>
        </w:rPr>
        <w:t xml:space="preserve"> </w:t>
      </w:r>
      <w:r>
        <w:t>Rifle</w:t>
      </w:r>
      <w:r>
        <w:rPr>
          <w:spacing w:val="11"/>
        </w:rPr>
        <w:t xml:space="preserve"> </w:t>
      </w:r>
      <w:r>
        <w:t>is</w:t>
      </w:r>
      <w:r>
        <w:rPr>
          <w:spacing w:val="11"/>
        </w:rPr>
        <w:t xml:space="preserve"> </w:t>
      </w:r>
      <w:r>
        <w:t>an</w:t>
      </w:r>
      <w:r>
        <w:rPr>
          <w:spacing w:val="11"/>
        </w:rPr>
        <w:t xml:space="preserve"> </w:t>
      </w:r>
      <w:r>
        <w:t>extremely heavy</w:t>
      </w:r>
      <w:r>
        <w:rPr>
          <w:spacing w:val="19"/>
        </w:rPr>
        <w:t xml:space="preserve"> </w:t>
      </w:r>
      <w:r>
        <w:t>piece</w:t>
      </w:r>
      <w:r>
        <w:rPr>
          <w:spacing w:val="19"/>
        </w:rPr>
        <w:t xml:space="preserve"> </w:t>
      </w:r>
      <w:r>
        <w:t>of</w:t>
      </w:r>
      <w:r>
        <w:rPr>
          <w:spacing w:val="40"/>
        </w:rPr>
        <w:t xml:space="preserve"> </w:t>
      </w:r>
      <w:r>
        <w:t>equipment</w:t>
      </w:r>
      <w:r>
        <w:rPr>
          <w:spacing w:val="19"/>
        </w:rPr>
        <w:t xml:space="preserve"> </w:t>
      </w:r>
      <w:r>
        <w:t>even</w:t>
      </w:r>
      <w:r>
        <w:rPr>
          <w:spacing w:val="19"/>
        </w:rPr>
        <w:t xml:space="preserve"> </w:t>
      </w:r>
      <w:r>
        <w:t>for</w:t>
      </w:r>
      <w:r>
        <w:rPr>
          <w:spacing w:val="19"/>
        </w:rPr>
        <w:t xml:space="preserve"> </w:t>
      </w:r>
      <w:r>
        <w:t>Mobile</w:t>
      </w:r>
      <w:r>
        <w:rPr>
          <w:spacing w:val="19"/>
        </w:rPr>
        <w:t xml:space="preserve"> </w:t>
      </w:r>
      <w:r>
        <w:t>suit</w:t>
      </w:r>
      <w:r>
        <w:rPr>
          <w:spacing w:val="19"/>
        </w:rPr>
        <w:t xml:space="preserve"> </w:t>
      </w:r>
      <w:r>
        <w:t>to</w:t>
      </w:r>
      <w:r>
        <w:rPr>
          <w:spacing w:val="19"/>
        </w:rPr>
        <w:t xml:space="preserve"> </w:t>
      </w:r>
      <w:r>
        <w:t>carry,</w:t>
      </w:r>
      <w:r>
        <w:rPr>
          <w:spacing w:val="14"/>
        </w:rPr>
        <w:t xml:space="preserve"> </w:t>
      </w:r>
      <w:r>
        <w:rPr>
          <w:spacing w:val="-1"/>
        </w:rPr>
        <w:t>it's</w:t>
      </w:r>
      <w:r>
        <w:rPr>
          <w:spacing w:val="19"/>
        </w:rPr>
        <w:t xml:space="preserve"> </w:t>
      </w:r>
      <w:r>
        <w:t>also</w:t>
      </w:r>
      <w:r>
        <w:rPr>
          <w:spacing w:val="23"/>
        </w:rPr>
        <w:t xml:space="preserve"> </w:t>
      </w:r>
      <w:r>
        <w:t>large</w:t>
      </w:r>
      <w:r>
        <w:rPr>
          <w:spacing w:val="13"/>
        </w:rPr>
        <w:t xml:space="preserve"> </w:t>
      </w:r>
      <w:r>
        <w:t>and</w:t>
      </w:r>
      <w:r>
        <w:rPr>
          <w:spacing w:val="14"/>
        </w:rPr>
        <w:t xml:space="preserve"> </w:t>
      </w:r>
      <w:r>
        <w:t>bulky, and</w:t>
      </w:r>
      <w:r>
        <w:rPr>
          <w:spacing w:val="14"/>
        </w:rPr>
        <w:t xml:space="preserve"> </w:t>
      </w:r>
      <w:r>
        <w:t>although</w:t>
      </w:r>
      <w:r>
        <w:rPr>
          <w:spacing w:val="13"/>
        </w:rPr>
        <w:t xml:space="preserve"> </w:t>
      </w:r>
      <w:r>
        <w:t>it</w:t>
      </w:r>
      <w:r>
        <w:rPr>
          <w:spacing w:val="13"/>
        </w:rPr>
        <w:t xml:space="preserve"> </w:t>
      </w:r>
      <w:r>
        <w:t>can</w:t>
      </w:r>
      <w:r>
        <w:rPr>
          <w:spacing w:val="13"/>
        </w:rPr>
        <w:t xml:space="preserve"> </w:t>
      </w:r>
      <w:r>
        <w:t>operate</w:t>
      </w:r>
      <w:r>
        <w:rPr>
          <w:spacing w:val="13"/>
        </w:rPr>
        <w:t xml:space="preserve"> </w:t>
      </w:r>
      <w:r>
        <w:t>on</w:t>
      </w:r>
      <w:r>
        <w:rPr>
          <w:spacing w:val="14"/>
        </w:rPr>
        <w:t xml:space="preserve"> </w:t>
      </w:r>
      <w:r>
        <w:t>the</w:t>
      </w:r>
      <w:r>
        <w:rPr>
          <w:spacing w:val="13"/>
        </w:rPr>
        <w:t xml:space="preserve"> </w:t>
      </w:r>
      <w:r>
        <w:t>Mobile</w:t>
      </w:r>
      <w:r>
        <w:rPr>
          <w:spacing w:val="14"/>
        </w:rPr>
        <w:t xml:space="preserve"> </w:t>
      </w:r>
      <w:r>
        <w:t>Suits power</w:t>
      </w:r>
      <w:r>
        <w:rPr>
          <w:spacing w:val="46"/>
        </w:rPr>
        <w:t xml:space="preserve"> </w:t>
      </w:r>
      <w:r>
        <w:t>systems</w:t>
      </w:r>
      <w:r>
        <w:rPr>
          <w:spacing w:val="45"/>
        </w:rPr>
        <w:t xml:space="preserve"> </w:t>
      </w:r>
      <w:r>
        <w:t>for</w:t>
      </w:r>
      <w:r>
        <w:rPr>
          <w:spacing w:val="46"/>
        </w:rPr>
        <w:t xml:space="preserve"> </w:t>
      </w:r>
      <w:r>
        <w:t>continuous</w:t>
      </w:r>
      <w:r>
        <w:rPr>
          <w:spacing w:val="46"/>
        </w:rPr>
        <w:t xml:space="preserve"> </w:t>
      </w:r>
      <w:r>
        <w:t>use</w:t>
      </w:r>
      <w:r>
        <w:rPr>
          <w:spacing w:val="45"/>
        </w:rPr>
        <w:t xml:space="preserve"> </w:t>
      </w:r>
      <w:r>
        <w:t>it</w:t>
      </w:r>
      <w:r>
        <w:rPr>
          <w:spacing w:val="46"/>
        </w:rPr>
        <w:t xml:space="preserve"> </w:t>
      </w:r>
      <w:r>
        <w:t>needs</w:t>
      </w:r>
      <w:r>
        <w:rPr>
          <w:spacing w:val="45"/>
        </w:rPr>
        <w:t xml:space="preserve"> </w:t>
      </w:r>
      <w:r>
        <w:t>an</w:t>
      </w:r>
      <w:r>
        <w:rPr>
          <w:spacing w:val="46"/>
        </w:rPr>
        <w:t xml:space="preserve"> </w:t>
      </w:r>
      <w:r>
        <w:t>external</w:t>
      </w:r>
      <w:r>
        <w:rPr>
          <w:spacing w:val="46"/>
        </w:rPr>
        <w:t xml:space="preserve"> </w:t>
      </w:r>
      <w:r>
        <w:t>power source and</w:t>
      </w:r>
      <w:r>
        <w:rPr>
          <w:spacing w:val="-1"/>
        </w:rPr>
        <w:t xml:space="preserve"> </w:t>
      </w:r>
      <w:r>
        <w:t>cooling system.</w:t>
      </w:r>
    </w:p>
    <w:p w:rsidR="00F87A27" w:rsidRDefault="005A02C9">
      <w:pPr>
        <w:pStyle w:val="BodyText"/>
        <w:spacing w:before="77" w:line="220" w:lineRule="exact"/>
        <w:ind w:left="300" w:right="48"/>
        <w:jc w:val="both"/>
      </w:pPr>
      <w:r>
        <w:rPr>
          <w:spacing w:val="1"/>
        </w:rPr>
        <w:t>The</w:t>
      </w:r>
      <w:r>
        <w:rPr>
          <w:spacing w:val="8"/>
        </w:rPr>
        <w:t xml:space="preserve"> </w:t>
      </w:r>
      <w:r>
        <w:rPr>
          <w:spacing w:val="1"/>
        </w:rPr>
        <w:t>rules</w:t>
      </w:r>
      <w:r>
        <w:rPr>
          <w:spacing w:val="8"/>
        </w:rPr>
        <w:t xml:space="preserve"> </w:t>
      </w:r>
      <w:r>
        <w:t>presented</w:t>
      </w:r>
      <w:r>
        <w:rPr>
          <w:spacing w:val="8"/>
        </w:rPr>
        <w:t xml:space="preserve"> </w:t>
      </w:r>
      <w:r>
        <w:t>here</w:t>
      </w:r>
      <w:r>
        <w:rPr>
          <w:spacing w:val="8"/>
        </w:rPr>
        <w:t xml:space="preserve"> </w:t>
      </w:r>
      <w:r>
        <w:t>are</w:t>
      </w:r>
      <w:r>
        <w:rPr>
          <w:spacing w:val="8"/>
        </w:rPr>
        <w:t xml:space="preserve"> </w:t>
      </w:r>
      <w:r>
        <w:t>for</w:t>
      </w:r>
      <w:r>
        <w:rPr>
          <w:spacing w:val="8"/>
        </w:rPr>
        <w:t xml:space="preserve"> </w:t>
      </w:r>
      <w:r>
        <w:t>independent</w:t>
      </w:r>
      <w:r>
        <w:rPr>
          <w:spacing w:val="8"/>
        </w:rPr>
        <w:t xml:space="preserve"> </w:t>
      </w:r>
      <w:r>
        <w:t>firing</w:t>
      </w:r>
      <w:r>
        <w:rPr>
          <w:spacing w:val="8"/>
        </w:rPr>
        <w:t xml:space="preserve"> </w:t>
      </w:r>
      <w:r>
        <w:t>as</w:t>
      </w:r>
      <w:r>
        <w:rPr>
          <w:spacing w:val="8"/>
        </w:rPr>
        <w:t xml:space="preserve"> </w:t>
      </w:r>
      <w:r>
        <w:t>it</w:t>
      </w:r>
      <w:r>
        <w:rPr>
          <w:spacing w:val="8"/>
        </w:rPr>
        <w:t xml:space="preserve"> </w:t>
      </w:r>
      <w:r>
        <w:t>is</w:t>
      </w:r>
      <w:r>
        <w:rPr>
          <w:spacing w:val="23"/>
        </w:rPr>
        <w:t xml:space="preserve"> </w:t>
      </w:r>
      <w:r>
        <w:t>assumed</w:t>
      </w:r>
      <w:r>
        <w:rPr>
          <w:spacing w:val="22"/>
        </w:rPr>
        <w:t xml:space="preserve"> </w:t>
      </w:r>
      <w:r>
        <w:t>that</w:t>
      </w:r>
      <w:r>
        <w:rPr>
          <w:spacing w:val="22"/>
        </w:rPr>
        <w:t xml:space="preserve"> </w:t>
      </w:r>
      <w:r>
        <w:t>the</w:t>
      </w:r>
      <w:r>
        <w:rPr>
          <w:spacing w:val="22"/>
        </w:rPr>
        <w:t xml:space="preserve"> </w:t>
      </w:r>
      <w:r>
        <w:t>Sniper</w:t>
      </w:r>
      <w:r>
        <w:rPr>
          <w:spacing w:val="22"/>
        </w:rPr>
        <w:t xml:space="preserve"> </w:t>
      </w:r>
      <w:r>
        <w:t>unit</w:t>
      </w:r>
      <w:r>
        <w:rPr>
          <w:spacing w:val="22"/>
        </w:rPr>
        <w:t xml:space="preserve"> </w:t>
      </w:r>
      <w:r>
        <w:t>has</w:t>
      </w:r>
      <w:r>
        <w:rPr>
          <w:spacing w:val="22"/>
        </w:rPr>
        <w:t xml:space="preserve"> </w:t>
      </w:r>
      <w:r>
        <w:t>been</w:t>
      </w:r>
      <w:r>
        <w:rPr>
          <w:spacing w:val="22"/>
        </w:rPr>
        <w:t xml:space="preserve"> </w:t>
      </w:r>
      <w:r>
        <w:rPr>
          <w:spacing w:val="-1"/>
        </w:rPr>
        <w:t>attacked</w:t>
      </w:r>
      <w:r>
        <w:rPr>
          <w:spacing w:val="22"/>
        </w:rPr>
        <w:t xml:space="preserve"> </w:t>
      </w:r>
      <w:r>
        <w:t>to</w:t>
      </w:r>
      <w:r>
        <w:rPr>
          <w:spacing w:val="22"/>
        </w:rPr>
        <w:t xml:space="preserve"> </w:t>
      </w:r>
      <w:r>
        <w:t>the</w:t>
      </w:r>
      <w:r>
        <w:rPr>
          <w:spacing w:val="22"/>
        </w:rPr>
        <w:t xml:space="preserve"> </w:t>
      </w:r>
      <w:r>
        <w:t>team</w:t>
      </w:r>
      <w:r>
        <w:rPr>
          <w:spacing w:val="22"/>
        </w:rPr>
        <w:t xml:space="preserve"> </w:t>
      </w:r>
      <w:r>
        <w:t>for</w:t>
      </w:r>
      <w:r>
        <w:rPr>
          <w:spacing w:val="23"/>
        </w:rPr>
        <w:t xml:space="preserve"> </w:t>
      </w:r>
      <w:r>
        <w:t>specific</w:t>
      </w:r>
      <w:r>
        <w:rPr>
          <w:spacing w:val="29"/>
        </w:rPr>
        <w:t xml:space="preserve"> </w:t>
      </w:r>
      <w:r>
        <w:t>task</w:t>
      </w:r>
      <w:r>
        <w:rPr>
          <w:spacing w:val="29"/>
        </w:rPr>
        <w:t xml:space="preserve"> </w:t>
      </w:r>
      <w:r>
        <w:t>and</w:t>
      </w:r>
      <w:r>
        <w:rPr>
          <w:spacing w:val="29"/>
        </w:rPr>
        <w:t xml:space="preserve"> </w:t>
      </w:r>
      <w:r>
        <w:t>to</w:t>
      </w:r>
      <w:r>
        <w:rPr>
          <w:spacing w:val="29"/>
        </w:rPr>
        <w:t xml:space="preserve"> </w:t>
      </w:r>
      <w:r>
        <w:rPr>
          <w:spacing w:val="-1"/>
        </w:rPr>
        <w:t>keep</w:t>
      </w:r>
      <w:r>
        <w:rPr>
          <w:spacing w:val="29"/>
        </w:rPr>
        <w:t xml:space="preserve"> </w:t>
      </w:r>
      <w:r>
        <w:t>pace</w:t>
      </w:r>
      <w:r>
        <w:rPr>
          <w:spacing w:val="29"/>
        </w:rPr>
        <w:t xml:space="preserve"> </w:t>
      </w:r>
      <w:r>
        <w:t>with</w:t>
      </w:r>
      <w:r>
        <w:rPr>
          <w:spacing w:val="29"/>
        </w:rPr>
        <w:t xml:space="preserve"> </w:t>
      </w:r>
      <w:r>
        <w:t>the</w:t>
      </w:r>
      <w:r>
        <w:rPr>
          <w:spacing w:val="29"/>
        </w:rPr>
        <w:t xml:space="preserve"> </w:t>
      </w:r>
      <w:r>
        <w:t>MS</w:t>
      </w:r>
      <w:r>
        <w:rPr>
          <w:spacing w:val="29"/>
        </w:rPr>
        <w:t xml:space="preserve"> </w:t>
      </w:r>
      <w:r>
        <w:t>team</w:t>
      </w:r>
      <w:r>
        <w:rPr>
          <w:spacing w:val="29"/>
        </w:rPr>
        <w:t xml:space="preserve"> </w:t>
      </w:r>
      <w:r>
        <w:t>cannot</w:t>
      </w:r>
      <w:r>
        <w:rPr>
          <w:spacing w:val="29"/>
        </w:rPr>
        <w:t xml:space="preserve"> </w:t>
      </w:r>
      <w:r>
        <w:t>bring</w:t>
      </w:r>
      <w:r>
        <w:rPr>
          <w:spacing w:val="23"/>
        </w:rPr>
        <w:t xml:space="preserve"> </w:t>
      </w:r>
      <w:r>
        <w:t>along</w:t>
      </w:r>
      <w:r>
        <w:rPr>
          <w:spacing w:val="5"/>
        </w:rPr>
        <w:t xml:space="preserve"> </w:t>
      </w:r>
      <w:r>
        <w:t>its</w:t>
      </w:r>
      <w:r>
        <w:rPr>
          <w:spacing w:val="5"/>
        </w:rPr>
        <w:t xml:space="preserve"> </w:t>
      </w:r>
      <w:r>
        <w:t>external</w:t>
      </w:r>
      <w:r>
        <w:rPr>
          <w:spacing w:val="5"/>
        </w:rPr>
        <w:t xml:space="preserve"> </w:t>
      </w:r>
      <w:r>
        <w:t>support</w:t>
      </w:r>
      <w:r>
        <w:rPr>
          <w:spacing w:val="5"/>
        </w:rPr>
        <w:t xml:space="preserve"> </w:t>
      </w:r>
      <w:r>
        <w:rPr>
          <w:spacing w:val="-2"/>
        </w:rPr>
        <w:t>teams.</w:t>
      </w:r>
    </w:p>
    <w:p w:rsidR="00F87A27" w:rsidRDefault="005A02C9">
      <w:pPr>
        <w:pStyle w:val="BodyText"/>
        <w:spacing w:before="117" w:line="223" w:lineRule="exact"/>
        <w:ind w:left="300"/>
        <w:jc w:val="both"/>
      </w:pPr>
      <w:r>
        <w:rPr>
          <w:spacing w:val="7"/>
        </w:rPr>
        <w:t>Specia</w:t>
      </w:r>
      <w:r>
        <w:t>l</w:t>
      </w:r>
      <w:r>
        <w:rPr>
          <w:spacing w:val="21"/>
        </w:rPr>
        <w:t xml:space="preserve"> </w:t>
      </w:r>
      <w:r>
        <w:rPr>
          <w:spacing w:val="7"/>
        </w:rPr>
        <w:t>Rules</w:t>
      </w:r>
    </w:p>
    <w:p w:rsidR="00F87A27" w:rsidRDefault="005A02C9">
      <w:pPr>
        <w:spacing w:before="1" w:line="234" w:lineRule="auto"/>
        <w:ind w:left="300" w:right="49"/>
        <w:jc w:val="both"/>
        <w:rPr>
          <w:rFonts w:ascii="Garamond" w:eastAsia="Garamond" w:hAnsi="Garamond" w:cs="Garamond"/>
          <w:sz w:val="20"/>
          <w:szCs w:val="20"/>
        </w:rPr>
      </w:pPr>
      <w:r>
        <w:rPr>
          <w:rFonts w:ascii="Garamond"/>
          <w:i/>
          <w:sz w:val="20"/>
        </w:rPr>
        <w:t>The</w:t>
      </w:r>
      <w:r>
        <w:rPr>
          <w:rFonts w:ascii="Garamond"/>
          <w:i/>
          <w:spacing w:val="5"/>
          <w:sz w:val="20"/>
        </w:rPr>
        <w:t xml:space="preserve"> </w:t>
      </w:r>
      <w:r>
        <w:rPr>
          <w:rFonts w:ascii="Garamond"/>
          <w:i/>
          <w:sz w:val="20"/>
        </w:rPr>
        <w:t>Long</w:t>
      </w:r>
      <w:r>
        <w:rPr>
          <w:rFonts w:ascii="Garamond"/>
          <w:i/>
          <w:spacing w:val="5"/>
          <w:sz w:val="20"/>
        </w:rPr>
        <w:t xml:space="preserve"> </w:t>
      </w:r>
      <w:r>
        <w:rPr>
          <w:rFonts w:ascii="Garamond"/>
          <w:i/>
          <w:sz w:val="20"/>
        </w:rPr>
        <w:t>Beam</w:t>
      </w:r>
      <w:r>
        <w:rPr>
          <w:rFonts w:ascii="Garamond"/>
          <w:i/>
          <w:spacing w:val="5"/>
          <w:sz w:val="20"/>
        </w:rPr>
        <w:t xml:space="preserve"> </w:t>
      </w:r>
      <w:r>
        <w:rPr>
          <w:rFonts w:ascii="Garamond"/>
          <w:i/>
          <w:sz w:val="20"/>
        </w:rPr>
        <w:t>Rifle</w:t>
      </w:r>
      <w:r>
        <w:rPr>
          <w:rFonts w:ascii="Garamond"/>
          <w:i/>
          <w:spacing w:val="5"/>
          <w:sz w:val="20"/>
        </w:rPr>
        <w:t xml:space="preserve"> </w:t>
      </w:r>
      <w:r>
        <w:rPr>
          <w:rFonts w:ascii="Garamond"/>
          <w:i/>
          <w:sz w:val="20"/>
        </w:rPr>
        <w:t>is</w:t>
      </w:r>
      <w:r>
        <w:rPr>
          <w:rFonts w:ascii="Garamond"/>
          <w:i/>
          <w:spacing w:val="5"/>
          <w:sz w:val="20"/>
        </w:rPr>
        <w:t xml:space="preserve"> </w:t>
      </w:r>
      <w:r>
        <w:rPr>
          <w:rFonts w:ascii="Garamond"/>
          <w:i/>
          <w:sz w:val="20"/>
        </w:rPr>
        <w:t>so</w:t>
      </w:r>
      <w:r>
        <w:rPr>
          <w:rFonts w:ascii="Garamond"/>
          <w:i/>
          <w:spacing w:val="5"/>
          <w:sz w:val="20"/>
        </w:rPr>
        <w:t xml:space="preserve"> </w:t>
      </w:r>
      <w:r>
        <w:rPr>
          <w:rFonts w:ascii="Garamond"/>
          <w:i/>
          <w:sz w:val="20"/>
        </w:rPr>
        <w:t>heavy</w:t>
      </w:r>
      <w:r>
        <w:rPr>
          <w:rFonts w:ascii="Garamond"/>
          <w:i/>
          <w:spacing w:val="5"/>
          <w:sz w:val="20"/>
        </w:rPr>
        <w:t xml:space="preserve"> </w:t>
      </w:r>
      <w:r>
        <w:rPr>
          <w:rFonts w:ascii="Garamond"/>
          <w:i/>
          <w:sz w:val="20"/>
        </w:rPr>
        <w:t>and</w:t>
      </w:r>
      <w:r>
        <w:rPr>
          <w:rFonts w:ascii="Garamond"/>
          <w:i/>
          <w:spacing w:val="5"/>
          <w:sz w:val="20"/>
        </w:rPr>
        <w:t xml:space="preserve"> </w:t>
      </w:r>
      <w:r>
        <w:rPr>
          <w:rFonts w:ascii="Garamond"/>
          <w:i/>
          <w:spacing w:val="1"/>
          <w:sz w:val="20"/>
        </w:rPr>
        <w:t>requires</w:t>
      </w:r>
      <w:r>
        <w:rPr>
          <w:rFonts w:ascii="Garamond"/>
          <w:i/>
          <w:spacing w:val="5"/>
          <w:sz w:val="20"/>
        </w:rPr>
        <w:t xml:space="preserve"> </w:t>
      </w:r>
      <w:r>
        <w:rPr>
          <w:rFonts w:ascii="Garamond"/>
          <w:i/>
          <w:sz w:val="20"/>
        </w:rPr>
        <w:t>a</w:t>
      </w:r>
      <w:r>
        <w:rPr>
          <w:rFonts w:ascii="Garamond"/>
          <w:i/>
          <w:spacing w:val="5"/>
          <w:sz w:val="20"/>
        </w:rPr>
        <w:t xml:space="preserve"> </w:t>
      </w:r>
      <w:r>
        <w:rPr>
          <w:rFonts w:ascii="Garamond"/>
          <w:i/>
          <w:sz w:val="20"/>
        </w:rPr>
        <w:t>reasonable</w:t>
      </w:r>
      <w:r>
        <w:rPr>
          <w:rFonts w:ascii="Garamond"/>
          <w:i/>
          <w:spacing w:val="5"/>
          <w:sz w:val="20"/>
        </w:rPr>
        <w:t xml:space="preserve"> </w:t>
      </w:r>
      <w:r>
        <w:rPr>
          <w:rFonts w:ascii="Garamond"/>
          <w:i/>
          <w:sz w:val="20"/>
        </w:rPr>
        <w:t>amount</w:t>
      </w:r>
      <w:r>
        <w:rPr>
          <w:rFonts w:ascii="Garamond"/>
          <w:i/>
          <w:spacing w:val="5"/>
          <w:sz w:val="20"/>
        </w:rPr>
        <w:t xml:space="preserve"> </w:t>
      </w:r>
      <w:r>
        <w:rPr>
          <w:rFonts w:ascii="Garamond"/>
          <w:i/>
          <w:sz w:val="20"/>
        </w:rPr>
        <w:t>of time</w:t>
      </w:r>
      <w:r>
        <w:rPr>
          <w:rFonts w:ascii="Garamond"/>
          <w:i/>
          <w:spacing w:val="23"/>
          <w:sz w:val="20"/>
        </w:rPr>
        <w:t xml:space="preserve"> </w:t>
      </w:r>
      <w:r>
        <w:rPr>
          <w:rFonts w:ascii="Garamond"/>
          <w:i/>
          <w:sz w:val="20"/>
        </w:rPr>
        <w:t>to</w:t>
      </w:r>
      <w:r>
        <w:rPr>
          <w:rFonts w:ascii="Garamond"/>
          <w:i/>
          <w:spacing w:val="1"/>
          <w:sz w:val="20"/>
        </w:rPr>
        <w:t xml:space="preserve"> </w:t>
      </w:r>
      <w:r>
        <w:rPr>
          <w:rFonts w:ascii="Garamond"/>
          <w:i/>
          <w:sz w:val="20"/>
        </w:rPr>
        <w:t>build</w:t>
      </w:r>
      <w:r>
        <w:rPr>
          <w:rFonts w:ascii="Garamond"/>
          <w:i/>
          <w:spacing w:val="1"/>
          <w:sz w:val="20"/>
        </w:rPr>
        <w:t xml:space="preserve"> </w:t>
      </w:r>
      <w:r>
        <w:rPr>
          <w:rFonts w:ascii="Garamond"/>
          <w:i/>
          <w:sz w:val="20"/>
        </w:rPr>
        <w:t>up</w:t>
      </w:r>
      <w:r>
        <w:rPr>
          <w:rFonts w:ascii="Garamond"/>
          <w:i/>
          <w:spacing w:val="1"/>
          <w:sz w:val="20"/>
        </w:rPr>
        <w:t xml:space="preserve"> </w:t>
      </w:r>
      <w:r>
        <w:rPr>
          <w:rFonts w:ascii="Garamond"/>
          <w:i/>
          <w:sz w:val="20"/>
        </w:rPr>
        <w:t>power</w:t>
      </w:r>
      <w:r>
        <w:rPr>
          <w:rFonts w:ascii="Garamond"/>
          <w:i/>
          <w:spacing w:val="1"/>
          <w:sz w:val="20"/>
        </w:rPr>
        <w:t xml:space="preserve"> </w:t>
      </w:r>
      <w:r>
        <w:rPr>
          <w:rFonts w:ascii="Garamond"/>
          <w:i/>
          <w:sz w:val="20"/>
        </w:rPr>
        <w:t>for</w:t>
      </w:r>
      <w:r>
        <w:rPr>
          <w:rFonts w:ascii="Garamond"/>
          <w:i/>
          <w:spacing w:val="1"/>
          <w:sz w:val="20"/>
        </w:rPr>
        <w:t xml:space="preserve"> firing, </w:t>
      </w:r>
      <w:r>
        <w:rPr>
          <w:rFonts w:ascii="Garamond"/>
          <w:i/>
          <w:sz w:val="20"/>
        </w:rPr>
        <w:t>the</w:t>
      </w:r>
      <w:r>
        <w:rPr>
          <w:rFonts w:ascii="Garamond"/>
          <w:i/>
          <w:spacing w:val="1"/>
          <w:sz w:val="20"/>
        </w:rPr>
        <w:t xml:space="preserve"> </w:t>
      </w:r>
      <w:r>
        <w:rPr>
          <w:rFonts w:ascii="Garamond"/>
          <w:i/>
          <w:sz w:val="20"/>
        </w:rPr>
        <w:t>Mobile</w:t>
      </w:r>
      <w:r>
        <w:rPr>
          <w:rFonts w:ascii="Garamond"/>
          <w:i/>
          <w:spacing w:val="1"/>
          <w:sz w:val="20"/>
        </w:rPr>
        <w:t xml:space="preserve"> </w:t>
      </w:r>
      <w:r>
        <w:rPr>
          <w:rFonts w:ascii="Garamond"/>
          <w:i/>
          <w:sz w:val="20"/>
        </w:rPr>
        <w:t>Suit</w:t>
      </w:r>
      <w:r>
        <w:rPr>
          <w:rFonts w:ascii="Garamond"/>
          <w:i/>
          <w:spacing w:val="1"/>
          <w:sz w:val="20"/>
        </w:rPr>
        <w:t xml:space="preserve"> </w:t>
      </w:r>
      <w:r>
        <w:rPr>
          <w:rFonts w:ascii="Garamond"/>
          <w:i/>
          <w:spacing w:val="2"/>
          <w:sz w:val="20"/>
        </w:rPr>
        <w:t>carrying</w:t>
      </w:r>
      <w:r>
        <w:rPr>
          <w:rFonts w:ascii="Garamond"/>
          <w:i/>
          <w:spacing w:val="1"/>
          <w:sz w:val="20"/>
        </w:rPr>
        <w:t xml:space="preserve"> </w:t>
      </w:r>
      <w:r>
        <w:rPr>
          <w:rFonts w:ascii="Garamond"/>
          <w:i/>
          <w:sz w:val="20"/>
        </w:rPr>
        <w:t>it</w:t>
      </w:r>
      <w:r>
        <w:rPr>
          <w:rFonts w:ascii="Garamond"/>
          <w:i/>
          <w:spacing w:val="1"/>
          <w:sz w:val="20"/>
        </w:rPr>
        <w:t xml:space="preserve"> </w:t>
      </w:r>
      <w:r>
        <w:rPr>
          <w:rFonts w:ascii="Garamond"/>
          <w:i/>
          <w:sz w:val="20"/>
        </w:rPr>
        <w:t>cannot</w:t>
      </w:r>
      <w:r>
        <w:rPr>
          <w:rFonts w:ascii="Garamond"/>
          <w:i/>
          <w:spacing w:val="1"/>
          <w:sz w:val="20"/>
        </w:rPr>
        <w:t xml:space="preserve"> </w:t>
      </w:r>
      <w:r>
        <w:rPr>
          <w:rFonts w:ascii="Garamond"/>
          <w:i/>
          <w:sz w:val="20"/>
        </w:rPr>
        <w:t>move</w:t>
      </w:r>
      <w:r>
        <w:rPr>
          <w:rFonts w:ascii="Garamond"/>
          <w:i/>
          <w:spacing w:val="1"/>
          <w:sz w:val="20"/>
        </w:rPr>
        <w:t xml:space="preserve"> </w:t>
      </w:r>
      <w:r>
        <w:rPr>
          <w:rFonts w:ascii="Garamond"/>
          <w:i/>
          <w:sz w:val="20"/>
        </w:rPr>
        <w:t>and</w:t>
      </w:r>
      <w:r>
        <w:rPr>
          <w:rFonts w:ascii="Garamond"/>
          <w:i/>
          <w:spacing w:val="1"/>
          <w:sz w:val="20"/>
        </w:rPr>
        <w:t xml:space="preserve"> fire</w:t>
      </w:r>
      <w:r>
        <w:rPr>
          <w:rFonts w:ascii="Garamond"/>
          <w:i/>
          <w:spacing w:val="28"/>
          <w:sz w:val="20"/>
        </w:rPr>
        <w:t xml:space="preserve"> </w:t>
      </w:r>
      <w:r>
        <w:rPr>
          <w:rFonts w:ascii="Garamond"/>
          <w:i/>
          <w:sz w:val="20"/>
        </w:rPr>
        <w:t>during</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same</w:t>
      </w:r>
      <w:r>
        <w:rPr>
          <w:rFonts w:ascii="Garamond"/>
          <w:i/>
          <w:spacing w:val="-3"/>
          <w:sz w:val="20"/>
        </w:rPr>
        <w:t xml:space="preserve"> </w:t>
      </w:r>
      <w:r>
        <w:rPr>
          <w:rFonts w:ascii="Garamond"/>
          <w:i/>
          <w:spacing w:val="1"/>
          <w:sz w:val="20"/>
        </w:rPr>
        <w:t>turn.</w:t>
      </w:r>
      <w:r>
        <w:rPr>
          <w:rFonts w:ascii="Garamond"/>
          <w:i/>
          <w:spacing w:val="-3"/>
          <w:sz w:val="20"/>
        </w:rPr>
        <w:t xml:space="preserve"> </w:t>
      </w:r>
      <w:r>
        <w:rPr>
          <w:rFonts w:ascii="Garamond"/>
          <w:i/>
          <w:sz w:val="20"/>
        </w:rPr>
        <w:t>Also</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suit</w:t>
      </w:r>
      <w:r>
        <w:rPr>
          <w:rFonts w:ascii="Garamond"/>
          <w:i/>
          <w:spacing w:val="-3"/>
          <w:sz w:val="20"/>
        </w:rPr>
        <w:t xml:space="preserve"> </w:t>
      </w:r>
      <w:r>
        <w:rPr>
          <w:rFonts w:ascii="Garamond"/>
          <w:i/>
          <w:sz w:val="20"/>
        </w:rPr>
        <w:t>cannot</w:t>
      </w:r>
      <w:r>
        <w:rPr>
          <w:rFonts w:ascii="Garamond"/>
          <w:i/>
          <w:spacing w:val="-3"/>
          <w:sz w:val="20"/>
        </w:rPr>
        <w:t xml:space="preserve"> </w:t>
      </w:r>
      <w:r>
        <w:rPr>
          <w:rFonts w:ascii="Garamond"/>
          <w:i/>
          <w:sz w:val="20"/>
        </w:rPr>
        <w:t>use</w:t>
      </w:r>
      <w:r>
        <w:rPr>
          <w:rFonts w:ascii="Garamond"/>
          <w:i/>
          <w:spacing w:val="-3"/>
          <w:sz w:val="20"/>
        </w:rPr>
        <w:t xml:space="preserve"> </w:t>
      </w:r>
      <w:r>
        <w:rPr>
          <w:rFonts w:ascii="Garamond"/>
          <w:i/>
          <w:sz w:val="20"/>
        </w:rPr>
        <w:t>any</w:t>
      </w:r>
      <w:r>
        <w:rPr>
          <w:rFonts w:ascii="Garamond"/>
          <w:i/>
          <w:spacing w:val="-3"/>
          <w:sz w:val="20"/>
        </w:rPr>
        <w:t xml:space="preserve"> </w:t>
      </w:r>
      <w:r>
        <w:rPr>
          <w:rFonts w:ascii="Garamond"/>
          <w:i/>
          <w:sz w:val="20"/>
        </w:rPr>
        <w:t>other</w:t>
      </w:r>
      <w:r>
        <w:rPr>
          <w:rFonts w:ascii="Garamond"/>
          <w:i/>
          <w:spacing w:val="-3"/>
          <w:sz w:val="20"/>
        </w:rPr>
        <w:t xml:space="preserve"> </w:t>
      </w:r>
      <w:r>
        <w:rPr>
          <w:rFonts w:ascii="Garamond"/>
          <w:i/>
          <w:sz w:val="20"/>
        </w:rPr>
        <w:t>weapons</w:t>
      </w:r>
      <w:r>
        <w:rPr>
          <w:rFonts w:ascii="Garamond"/>
          <w:i/>
          <w:spacing w:val="-3"/>
          <w:sz w:val="20"/>
        </w:rPr>
        <w:t xml:space="preserve"> </w:t>
      </w:r>
      <w:r>
        <w:rPr>
          <w:rFonts w:ascii="Garamond"/>
          <w:i/>
          <w:sz w:val="20"/>
        </w:rPr>
        <w:t>mounted</w:t>
      </w:r>
      <w:r>
        <w:rPr>
          <w:rFonts w:ascii="Garamond"/>
          <w:i/>
          <w:spacing w:val="-3"/>
          <w:sz w:val="20"/>
        </w:rPr>
        <w:t xml:space="preserve"> </w:t>
      </w:r>
      <w:r>
        <w:rPr>
          <w:rFonts w:ascii="Garamond"/>
          <w:i/>
          <w:sz w:val="20"/>
        </w:rPr>
        <w:t>on</w:t>
      </w:r>
      <w:r>
        <w:rPr>
          <w:rFonts w:ascii="Garamond"/>
          <w:i/>
          <w:spacing w:val="24"/>
          <w:sz w:val="20"/>
        </w:rPr>
        <w:t xml:space="preserve"> </w:t>
      </w:r>
      <w:r>
        <w:rPr>
          <w:rFonts w:ascii="Garamond"/>
          <w:i/>
          <w:sz w:val="20"/>
        </w:rPr>
        <w:t>it</w:t>
      </w:r>
      <w:r>
        <w:rPr>
          <w:rFonts w:ascii="Garamond"/>
          <w:i/>
          <w:spacing w:val="11"/>
          <w:sz w:val="20"/>
        </w:rPr>
        <w:t xml:space="preserve"> </w:t>
      </w:r>
      <w:r>
        <w:rPr>
          <w:rFonts w:ascii="Garamond"/>
          <w:i/>
          <w:sz w:val="20"/>
        </w:rPr>
        <w:t>as</w:t>
      </w:r>
      <w:r>
        <w:rPr>
          <w:rFonts w:ascii="Garamond"/>
          <w:i/>
          <w:spacing w:val="11"/>
          <w:sz w:val="20"/>
        </w:rPr>
        <w:t xml:space="preserve"> </w:t>
      </w:r>
      <w:r>
        <w:rPr>
          <w:rFonts w:ascii="Garamond"/>
          <w:i/>
          <w:sz w:val="20"/>
        </w:rPr>
        <w:t>all</w:t>
      </w:r>
      <w:r>
        <w:rPr>
          <w:rFonts w:ascii="Garamond"/>
          <w:i/>
          <w:spacing w:val="11"/>
          <w:sz w:val="20"/>
        </w:rPr>
        <w:t xml:space="preserve"> </w:t>
      </w:r>
      <w:r>
        <w:rPr>
          <w:rFonts w:ascii="Garamond"/>
          <w:i/>
          <w:sz w:val="20"/>
        </w:rPr>
        <w:t>power</w:t>
      </w:r>
      <w:r>
        <w:rPr>
          <w:rFonts w:ascii="Garamond"/>
          <w:i/>
          <w:spacing w:val="11"/>
          <w:sz w:val="20"/>
        </w:rPr>
        <w:t xml:space="preserve"> </w:t>
      </w:r>
      <w:r>
        <w:rPr>
          <w:rFonts w:ascii="Garamond"/>
          <w:i/>
          <w:sz w:val="20"/>
        </w:rPr>
        <w:t>is</w:t>
      </w:r>
      <w:r>
        <w:rPr>
          <w:rFonts w:ascii="Garamond"/>
          <w:i/>
          <w:spacing w:val="11"/>
          <w:sz w:val="20"/>
        </w:rPr>
        <w:t xml:space="preserve"> </w:t>
      </w:r>
      <w:r>
        <w:rPr>
          <w:rFonts w:ascii="Garamond"/>
          <w:i/>
          <w:sz w:val="20"/>
        </w:rPr>
        <w:t>channeled</w:t>
      </w:r>
      <w:r>
        <w:rPr>
          <w:rFonts w:ascii="Garamond"/>
          <w:i/>
          <w:spacing w:val="11"/>
          <w:sz w:val="20"/>
        </w:rPr>
        <w:t xml:space="preserve"> </w:t>
      </w:r>
      <w:r>
        <w:rPr>
          <w:rFonts w:ascii="Garamond"/>
          <w:i/>
          <w:sz w:val="20"/>
        </w:rPr>
        <w:t>to</w:t>
      </w:r>
      <w:r>
        <w:rPr>
          <w:rFonts w:ascii="Garamond"/>
          <w:i/>
          <w:spacing w:val="11"/>
          <w:sz w:val="20"/>
        </w:rPr>
        <w:t xml:space="preserve"> </w:t>
      </w:r>
      <w:r>
        <w:rPr>
          <w:rFonts w:ascii="Garamond"/>
          <w:i/>
          <w:sz w:val="20"/>
        </w:rPr>
        <w:t>the</w:t>
      </w:r>
      <w:r>
        <w:rPr>
          <w:rFonts w:ascii="Garamond"/>
          <w:i/>
          <w:spacing w:val="11"/>
          <w:sz w:val="20"/>
        </w:rPr>
        <w:t xml:space="preserve"> </w:t>
      </w:r>
      <w:r>
        <w:rPr>
          <w:rFonts w:ascii="Garamond"/>
          <w:i/>
          <w:sz w:val="20"/>
        </w:rPr>
        <w:t>weapon,</w:t>
      </w:r>
      <w:r>
        <w:rPr>
          <w:rFonts w:ascii="Garamond"/>
          <w:i/>
          <w:spacing w:val="11"/>
          <w:sz w:val="20"/>
        </w:rPr>
        <w:t xml:space="preserve"> </w:t>
      </w:r>
      <w:r>
        <w:rPr>
          <w:rFonts w:ascii="Garamond"/>
          <w:i/>
          <w:sz w:val="20"/>
        </w:rPr>
        <w:t>cooling</w:t>
      </w:r>
      <w:r>
        <w:rPr>
          <w:rFonts w:ascii="Garamond"/>
          <w:i/>
          <w:spacing w:val="11"/>
          <w:sz w:val="20"/>
        </w:rPr>
        <w:t xml:space="preserve"> </w:t>
      </w:r>
      <w:r>
        <w:rPr>
          <w:rFonts w:ascii="Garamond"/>
          <w:i/>
          <w:sz w:val="20"/>
        </w:rPr>
        <w:t>and</w:t>
      </w:r>
      <w:r>
        <w:rPr>
          <w:rFonts w:ascii="Garamond"/>
          <w:i/>
          <w:spacing w:val="11"/>
          <w:sz w:val="20"/>
        </w:rPr>
        <w:t xml:space="preserve"> </w:t>
      </w:r>
      <w:r>
        <w:rPr>
          <w:rFonts w:ascii="Garamond"/>
          <w:i/>
          <w:sz w:val="20"/>
        </w:rPr>
        <w:t>targeting</w:t>
      </w:r>
      <w:r>
        <w:rPr>
          <w:rFonts w:ascii="Garamond"/>
          <w:i/>
          <w:spacing w:val="11"/>
          <w:sz w:val="20"/>
        </w:rPr>
        <w:t xml:space="preserve"> </w:t>
      </w:r>
      <w:r>
        <w:rPr>
          <w:rFonts w:ascii="Garamond"/>
          <w:i/>
          <w:spacing w:val="-1"/>
          <w:sz w:val="20"/>
        </w:rPr>
        <w:t>systems.</w:t>
      </w:r>
      <w:r>
        <w:rPr>
          <w:rFonts w:ascii="Garamond"/>
          <w:i/>
          <w:spacing w:val="11"/>
          <w:sz w:val="20"/>
        </w:rPr>
        <w:t xml:space="preserve"> </w:t>
      </w:r>
      <w:r>
        <w:rPr>
          <w:rFonts w:ascii="Garamond"/>
          <w:i/>
          <w:sz w:val="20"/>
        </w:rPr>
        <w:t>In</w:t>
      </w:r>
      <w:r>
        <w:rPr>
          <w:rFonts w:ascii="Garamond"/>
          <w:i/>
          <w:spacing w:val="32"/>
          <w:sz w:val="20"/>
        </w:rPr>
        <w:t xml:space="preserve"> </w:t>
      </w:r>
      <w:r>
        <w:rPr>
          <w:rFonts w:ascii="Garamond"/>
          <w:i/>
          <w:sz w:val="20"/>
        </w:rPr>
        <w:t xml:space="preserve">addition the Mobile Suit </w:t>
      </w:r>
      <w:r>
        <w:rPr>
          <w:rFonts w:ascii="Garamond"/>
          <w:i/>
          <w:spacing w:val="2"/>
          <w:sz w:val="20"/>
        </w:rPr>
        <w:t>carrying</w:t>
      </w:r>
      <w:r>
        <w:rPr>
          <w:rFonts w:ascii="Garamond"/>
          <w:i/>
          <w:sz w:val="20"/>
        </w:rPr>
        <w:t xml:space="preserve"> the Long Beam Rifle cannot </w:t>
      </w:r>
      <w:r>
        <w:rPr>
          <w:rFonts w:ascii="Garamond"/>
          <w:i/>
          <w:spacing w:val="3"/>
          <w:sz w:val="20"/>
        </w:rPr>
        <w:t>carry</w:t>
      </w:r>
      <w:r>
        <w:rPr>
          <w:rFonts w:ascii="Garamond"/>
          <w:i/>
          <w:sz w:val="20"/>
        </w:rPr>
        <w:t xml:space="preserve"> or use a</w:t>
      </w:r>
      <w:r>
        <w:rPr>
          <w:rFonts w:ascii="Garamond"/>
          <w:i/>
          <w:spacing w:val="21"/>
          <w:sz w:val="20"/>
        </w:rPr>
        <w:t xml:space="preserve"> </w:t>
      </w:r>
      <w:r>
        <w:rPr>
          <w:rFonts w:ascii="Garamond"/>
          <w:i/>
          <w:sz w:val="20"/>
        </w:rPr>
        <w:t>shield</w:t>
      </w:r>
      <w:r>
        <w:rPr>
          <w:rFonts w:ascii="Garamond"/>
          <w:i/>
          <w:spacing w:val="5"/>
          <w:sz w:val="20"/>
        </w:rPr>
        <w:t xml:space="preserve"> </w:t>
      </w:r>
      <w:r>
        <w:rPr>
          <w:rFonts w:ascii="Garamond"/>
          <w:i/>
          <w:sz w:val="20"/>
        </w:rPr>
        <w:t>at</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same</w:t>
      </w:r>
      <w:r>
        <w:rPr>
          <w:rFonts w:ascii="Garamond"/>
          <w:i/>
          <w:spacing w:val="5"/>
          <w:sz w:val="20"/>
        </w:rPr>
        <w:t xml:space="preserve"> </w:t>
      </w:r>
      <w:r>
        <w:rPr>
          <w:rFonts w:ascii="Garamond"/>
          <w:i/>
          <w:sz w:val="20"/>
        </w:rPr>
        <w:t>time.</w:t>
      </w:r>
    </w:p>
    <w:p w:rsidR="00F87A27" w:rsidRDefault="005A02C9">
      <w:pPr>
        <w:spacing w:before="77" w:line="220" w:lineRule="exact"/>
        <w:ind w:left="300"/>
        <w:jc w:val="both"/>
        <w:rPr>
          <w:rFonts w:ascii="Garamond" w:eastAsia="Garamond" w:hAnsi="Garamond" w:cs="Garamond"/>
          <w:sz w:val="20"/>
          <w:szCs w:val="20"/>
        </w:rPr>
      </w:pPr>
      <w:r>
        <w:rPr>
          <w:rFonts w:ascii="Garamond"/>
          <w:i/>
          <w:sz w:val="20"/>
        </w:rPr>
        <w:t>As</w:t>
      </w:r>
      <w:r>
        <w:rPr>
          <w:rFonts w:ascii="Garamond"/>
          <w:i/>
          <w:spacing w:val="25"/>
          <w:sz w:val="20"/>
        </w:rPr>
        <w:t xml:space="preserve"> </w:t>
      </w:r>
      <w:r>
        <w:rPr>
          <w:rFonts w:ascii="Garamond"/>
          <w:i/>
          <w:sz w:val="20"/>
        </w:rPr>
        <w:t>the</w:t>
      </w:r>
      <w:r>
        <w:rPr>
          <w:rFonts w:ascii="Garamond"/>
          <w:i/>
          <w:spacing w:val="25"/>
          <w:sz w:val="20"/>
        </w:rPr>
        <w:t xml:space="preserve"> </w:t>
      </w:r>
      <w:r>
        <w:rPr>
          <w:rFonts w:ascii="Garamond"/>
          <w:i/>
          <w:sz w:val="20"/>
        </w:rPr>
        <w:t>Long</w:t>
      </w:r>
      <w:r>
        <w:rPr>
          <w:rFonts w:ascii="Garamond"/>
          <w:i/>
          <w:spacing w:val="25"/>
          <w:sz w:val="20"/>
        </w:rPr>
        <w:t xml:space="preserve"> </w:t>
      </w:r>
      <w:r>
        <w:rPr>
          <w:rFonts w:ascii="Garamond"/>
          <w:i/>
          <w:sz w:val="20"/>
        </w:rPr>
        <w:t>Beam</w:t>
      </w:r>
      <w:r>
        <w:rPr>
          <w:rFonts w:ascii="Garamond"/>
          <w:i/>
          <w:spacing w:val="25"/>
          <w:sz w:val="20"/>
        </w:rPr>
        <w:t xml:space="preserve"> </w:t>
      </w:r>
      <w:r>
        <w:rPr>
          <w:rFonts w:ascii="Garamond"/>
          <w:i/>
          <w:sz w:val="20"/>
        </w:rPr>
        <w:t>Rifle</w:t>
      </w:r>
      <w:r>
        <w:rPr>
          <w:rFonts w:ascii="Garamond"/>
          <w:i/>
          <w:spacing w:val="25"/>
          <w:sz w:val="20"/>
        </w:rPr>
        <w:t xml:space="preserve"> </w:t>
      </w:r>
      <w:r>
        <w:rPr>
          <w:rFonts w:ascii="Garamond"/>
          <w:i/>
          <w:sz w:val="20"/>
        </w:rPr>
        <w:t>is</w:t>
      </w:r>
      <w:r>
        <w:rPr>
          <w:rFonts w:ascii="Garamond"/>
          <w:i/>
          <w:spacing w:val="25"/>
          <w:sz w:val="20"/>
        </w:rPr>
        <w:t xml:space="preserve"> </w:t>
      </w:r>
      <w:r>
        <w:rPr>
          <w:rFonts w:ascii="Garamond"/>
          <w:i/>
          <w:sz w:val="20"/>
        </w:rPr>
        <w:t>being</w:t>
      </w:r>
      <w:r>
        <w:rPr>
          <w:rFonts w:ascii="Garamond"/>
          <w:i/>
          <w:spacing w:val="25"/>
          <w:sz w:val="20"/>
        </w:rPr>
        <w:t xml:space="preserve"> </w:t>
      </w:r>
      <w:r>
        <w:rPr>
          <w:rFonts w:ascii="Garamond"/>
          <w:i/>
          <w:sz w:val="20"/>
        </w:rPr>
        <w:t>operated</w:t>
      </w:r>
      <w:r>
        <w:rPr>
          <w:rFonts w:ascii="Garamond"/>
          <w:i/>
          <w:spacing w:val="25"/>
          <w:sz w:val="20"/>
        </w:rPr>
        <w:t xml:space="preserve"> </w:t>
      </w:r>
      <w:r>
        <w:rPr>
          <w:rFonts w:ascii="Garamond"/>
          <w:i/>
          <w:sz w:val="20"/>
        </w:rPr>
        <w:t>independently</w:t>
      </w:r>
      <w:r>
        <w:rPr>
          <w:rFonts w:ascii="Garamond"/>
          <w:i/>
          <w:spacing w:val="25"/>
          <w:sz w:val="20"/>
        </w:rPr>
        <w:t xml:space="preserve"> </w:t>
      </w:r>
      <w:r>
        <w:rPr>
          <w:rFonts w:ascii="Garamond"/>
          <w:i/>
          <w:sz w:val="20"/>
        </w:rPr>
        <w:t>from</w:t>
      </w:r>
      <w:r>
        <w:rPr>
          <w:rFonts w:ascii="Garamond"/>
          <w:i/>
          <w:spacing w:val="25"/>
          <w:sz w:val="20"/>
        </w:rPr>
        <w:t xml:space="preserve"> </w:t>
      </w:r>
      <w:r>
        <w:rPr>
          <w:rFonts w:ascii="Garamond"/>
          <w:i/>
          <w:sz w:val="20"/>
        </w:rPr>
        <w:t>its</w:t>
      </w:r>
      <w:r>
        <w:rPr>
          <w:rFonts w:ascii="Garamond"/>
          <w:i/>
          <w:spacing w:val="25"/>
          <w:sz w:val="20"/>
        </w:rPr>
        <w:t xml:space="preserve"> </w:t>
      </w:r>
      <w:r>
        <w:rPr>
          <w:rFonts w:ascii="Garamond"/>
          <w:i/>
          <w:sz w:val="20"/>
        </w:rPr>
        <w:t>external power</w:t>
      </w:r>
      <w:r>
        <w:rPr>
          <w:rFonts w:ascii="Garamond"/>
          <w:i/>
          <w:spacing w:val="29"/>
          <w:sz w:val="20"/>
        </w:rPr>
        <w:t xml:space="preserve"> </w:t>
      </w:r>
      <w:r>
        <w:rPr>
          <w:rFonts w:ascii="Garamond"/>
          <w:i/>
          <w:sz w:val="20"/>
        </w:rPr>
        <w:t>supply,</w:t>
      </w:r>
      <w:r>
        <w:rPr>
          <w:rFonts w:ascii="Garamond"/>
          <w:i/>
          <w:spacing w:val="29"/>
          <w:sz w:val="20"/>
        </w:rPr>
        <w:t xml:space="preserve"> </w:t>
      </w:r>
      <w:r>
        <w:rPr>
          <w:rFonts w:ascii="Garamond"/>
          <w:i/>
          <w:sz w:val="20"/>
        </w:rPr>
        <w:t>the</w:t>
      </w:r>
      <w:r>
        <w:rPr>
          <w:rFonts w:ascii="Garamond"/>
          <w:i/>
          <w:spacing w:val="29"/>
          <w:sz w:val="20"/>
        </w:rPr>
        <w:t xml:space="preserve"> </w:t>
      </w:r>
      <w:r>
        <w:rPr>
          <w:rFonts w:ascii="Garamond"/>
          <w:i/>
          <w:sz w:val="20"/>
        </w:rPr>
        <w:t>gun</w:t>
      </w:r>
      <w:r>
        <w:rPr>
          <w:rFonts w:ascii="Garamond"/>
          <w:i/>
          <w:spacing w:val="29"/>
          <w:sz w:val="20"/>
        </w:rPr>
        <w:t xml:space="preserve"> </w:t>
      </w:r>
      <w:r>
        <w:rPr>
          <w:rFonts w:ascii="Garamond"/>
          <w:i/>
          <w:sz w:val="20"/>
        </w:rPr>
        <w:t>has</w:t>
      </w:r>
      <w:r>
        <w:rPr>
          <w:rFonts w:ascii="Garamond"/>
          <w:i/>
          <w:spacing w:val="29"/>
          <w:sz w:val="20"/>
        </w:rPr>
        <w:t xml:space="preserve"> </w:t>
      </w:r>
      <w:r>
        <w:rPr>
          <w:rFonts w:ascii="Garamond"/>
          <w:i/>
          <w:sz w:val="20"/>
        </w:rPr>
        <w:t>a</w:t>
      </w:r>
      <w:r>
        <w:rPr>
          <w:rFonts w:ascii="Garamond"/>
          <w:i/>
          <w:spacing w:val="29"/>
          <w:sz w:val="20"/>
        </w:rPr>
        <w:t xml:space="preserve"> </w:t>
      </w:r>
      <w:r>
        <w:rPr>
          <w:rFonts w:ascii="Garamond"/>
          <w:i/>
          <w:sz w:val="20"/>
        </w:rPr>
        <w:t>limited</w:t>
      </w:r>
      <w:r>
        <w:rPr>
          <w:rFonts w:ascii="Garamond"/>
          <w:i/>
          <w:spacing w:val="29"/>
          <w:sz w:val="20"/>
        </w:rPr>
        <w:t xml:space="preserve"> </w:t>
      </w:r>
      <w:r>
        <w:rPr>
          <w:rFonts w:ascii="Garamond"/>
          <w:i/>
          <w:sz w:val="20"/>
        </w:rPr>
        <w:t>amount</w:t>
      </w:r>
      <w:r>
        <w:rPr>
          <w:rFonts w:ascii="Garamond"/>
          <w:i/>
          <w:spacing w:val="29"/>
          <w:sz w:val="20"/>
        </w:rPr>
        <w:t xml:space="preserve"> </w:t>
      </w:r>
      <w:r>
        <w:rPr>
          <w:rFonts w:ascii="Garamond"/>
          <w:i/>
          <w:sz w:val="20"/>
        </w:rPr>
        <w:t>of</w:t>
      </w:r>
      <w:r>
        <w:rPr>
          <w:rFonts w:ascii="Garamond"/>
          <w:i/>
          <w:spacing w:val="29"/>
          <w:sz w:val="20"/>
        </w:rPr>
        <w:t xml:space="preserve"> </w:t>
      </w:r>
      <w:r>
        <w:rPr>
          <w:rFonts w:ascii="Garamond"/>
          <w:i/>
          <w:spacing w:val="-1"/>
          <w:sz w:val="20"/>
        </w:rPr>
        <w:t>shots</w:t>
      </w:r>
      <w:r>
        <w:rPr>
          <w:rFonts w:ascii="Garamond"/>
          <w:i/>
          <w:spacing w:val="29"/>
          <w:sz w:val="20"/>
        </w:rPr>
        <w:t xml:space="preserve"> </w:t>
      </w:r>
      <w:r>
        <w:rPr>
          <w:rFonts w:ascii="Garamond"/>
          <w:i/>
          <w:sz w:val="20"/>
        </w:rPr>
        <w:t>before</w:t>
      </w:r>
      <w:r>
        <w:rPr>
          <w:rFonts w:ascii="Garamond"/>
          <w:i/>
          <w:spacing w:val="29"/>
          <w:sz w:val="20"/>
        </w:rPr>
        <w:t xml:space="preserve"> </w:t>
      </w:r>
      <w:r>
        <w:rPr>
          <w:rFonts w:ascii="Garamond"/>
          <w:i/>
          <w:sz w:val="20"/>
        </w:rPr>
        <w:t>it</w:t>
      </w:r>
      <w:r>
        <w:rPr>
          <w:rFonts w:ascii="Garamond"/>
          <w:i/>
          <w:spacing w:val="29"/>
          <w:sz w:val="20"/>
        </w:rPr>
        <w:t xml:space="preserve"> </w:t>
      </w:r>
      <w:r>
        <w:rPr>
          <w:rFonts w:ascii="Garamond"/>
          <w:i/>
          <w:sz w:val="20"/>
        </w:rPr>
        <w:t>needs</w:t>
      </w:r>
      <w:r>
        <w:rPr>
          <w:rFonts w:ascii="Garamond"/>
          <w:i/>
          <w:spacing w:val="29"/>
          <w:sz w:val="20"/>
        </w:rPr>
        <w:t xml:space="preserve"> </w:t>
      </w:r>
      <w:r>
        <w:rPr>
          <w:rFonts w:ascii="Garamond"/>
          <w:i/>
          <w:sz w:val="20"/>
        </w:rPr>
        <w:t>to</w:t>
      </w:r>
      <w:r>
        <w:rPr>
          <w:rFonts w:ascii="Garamond"/>
          <w:i/>
          <w:spacing w:val="29"/>
          <w:sz w:val="20"/>
        </w:rPr>
        <w:t xml:space="preserve"> </w:t>
      </w:r>
      <w:r>
        <w:rPr>
          <w:rFonts w:ascii="Garamond"/>
          <w:i/>
          <w:sz w:val="20"/>
        </w:rPr>
        <w:t>be</w:t>
      </w:r>
      <w:r>
        <w:rPr>
          <w:rFonts w:ascii="Garamond"/>
          <w:i/>
          <w:spacing w:val="24"/>
          <w:sz w:val="20"/>
        </w:rPr>
        <w:t xml:space="preserve"> </w:t>
      </w:r>
      <w:r>
        <w:rPr>
          <w:rFonts w:ascii="Garamond"/>
          <w:i/>
          <w:sz w:val="20"/>
        </w:rPr>
        <w:t>recharged</w:t>
      </w:r>
      <w:r>
        <w:rPr>
          <w:rFonts w:ascii="Garamond"/>
          <w:i/>
          <w:spacing w:val="-1"/>
          <w:sz w:val="20"/>
        </w:rPr>
        <w:t xml:space="preserve"> by its support </w:t>
      </w:r>
      <w:r>
        <w:rPr>
          <w:rFonts w:ascii="Garamond"/>
          <w:i/>
          <w:spacing w:val="-2"/>
          <w:sz w:val="20"/>
        </w:rPr>
        <w:t>crew.</w:t>
      </w:r>
      <w:r>
        <w:rPr>
          <w:rFonts w:ascii="Garamond"/>
          <w:i/>
          <w:spacing w:val="49"/>
          <w:sz w:val="20"/>
        </w:rPr>
        <w:t xml:space="preserve"> </w:t>
      </w:r>
      <w:r>
        <w:rPr>
          <w:rFonts w:ascii="Garamond"/>
          <w:i/>
          <w:sz w:val="20"/>
        </w:rPr>
        <w:t>Therefore</w:t>
      </w:r>
      <w:r>
        <w:rPr>
          <w:rFonts w:ascii="Garamond"/>
          <w:i/>
          <w:spacing w:val="-1"/>
          <w:sz w:val="20"/>
        </w:rPr>
        <w:t xml:space="preserve"> the Long Beam Rifle cannot be </w:t>
      </w:r>
      <w:r>
        <w:rPr>
          <w:rFonts w:ascii="Garamond"/>
          <w:i/>
          <w:sz w:val="20"/>
        </w:rPr>
        <w:t>fired</w:t>
      </w:r>
      <w:r>
        <w:rPr>
          <w:rFonts w:ascii="Garamond"/>
          <w:i/>
          <w:spacing w:val="57"/>
          <w:sz w:val="20"/>
        </w:rPr>
        <w:t xml:space="preserve"> </w:t>
      </w:r>
      <w:r>
        <w:rPr>
          <w:rFonts w:ascii="Garamond"/>
          <w:i/>
          <w:sz w:val="20"/>
        </w:rPr>
        <w:t>anymore</w:t>
      </w:r>
      <w:r>
        <w:rPr>
          <w:rFonts w:ascii="Garamond"/>
          <w:i/>
          <w:spacing w:val="24"/>
          <w:sz w:val="20"/>
        </w:rPr>
        <w:t xml:space="preserve"> </w:t>
      </w:r>
      <w:r>
        <w:rPr>
          <w:rFonts w:ascii="Garamond"/>
          <w:i/>
          <w:sz w:val="20"/>
        </w:rPr>
        <w:t>than</w:t>
      </w:r>
      <w:r>
        <w:rPr>
          <w:rFonts w:ascii="Garamond"/>
          <w:i/>
          <w:spacing w:val="24"/>
          <w:sz w:val="20"/>
        </w:rPr>
        <w:t xml:space="preserve"> </w:t>
      </w:r>
      <w:r>
        <w:rPr>
          <w:rFonts w:ascii="Garamond"/>
          <w:i/>
          <w:sz w:val="20"/>
        </w:rPr>
        <w:t>three</w:t>
      </w:r>
      <w:r>
        <w:rPr>
          <w:rFonts w:ascii="Garamond"/>
          <w:i/>
          <w:spacing w:val="24"/>
          <w:sz w:val="20"/>
        </w:rPr>
        <w:t xml:space="preserve"> </w:t>
      </w:r>
      <w:r>
        <w:rPr>
          <w:rFonts w:ascii="Garamond"/>
          <w:i/>
          <w:sz w:val="20"/>
        </w:rPr>
        <w:t>times</w:t>
      </w:r>
      <w:r>
        <w:rPr>
          <w:rFonts w:ascii="Garamond"/>
          <w:i/>
          <w:spacing w:val="24"/>
          <w:sz w:val="20"/>
        </w:rPr>
        <w:t xml:space="preserve"> </w:t>
      </w:r>
      <w:r>
        <w:rPr>
          <w:rFonts w:ascii="Garamond"/>
          <w:i/>
          <w:sz w:val="20"/>
        </w:rPr>
        <w:t>before</w:t>
      </w:r>
      <w:r>
        <w:rPr>
          <w:rFonts w:ascii="Garamond"/>
          <w:i/>
          <w:spacing w:val="24"/>
          <w:sz w:val="20"/>
        </w:rPr>
        <w:t xml:space="preserve"> </w:t>
      </w:r>
      <w:r>
        <w:rPr>
          <w:rFonts w:ascii="Garamond"/>
          <w:i/>
          <w:sz w:val="20"/>
        </w:rPr>
        <w:t>it</w:t>
      </w:r>
      <w:r>
        <w:rPr>
          <w:rFonts w:ascii="Garamond"/>
          <w:i/>
          <w:spacing w:val="24"/>
          <w:sz w:val="20"/>
        </w:rPr>
        <w:t xml:space="preserve"> </w:t>
      </w:r>
      <w:r>
        <w:rPr>
          <w:rFonts w:ascii="Garamond"/>
          <w:i/>
          <w:sz w:val="20"/>
        </w:rPr>
        <w:t>needs</w:t>
      </w:r>
      <w:r>
        <w:rPr>
          <w:rFonts w:ascii="Garamond"/>
          <w:i/>
          <w:spacing w:val="24"/>
          <w:sz w:val="20"/>
        </w:rPr>
        <w:t xml:space="preserve"> </w:t>
      </w:r>
      <w:r>
        <w:rPr>
          <w:rFonts w:ascii="Garamond"/>
          <w:i/>
          <w:spacing w:val="1"/>
          <w:sz w:val="20"/>
        </w:rPr>
        <w:t>recharging.</w:t>
      </w:r>
      <w:r>
        <w:rPr>
          <w:rFonts w:ascii="Garamond"/>
          <w:i/>
          <w:spacing w:val="24"/>
          <w:sz w:val="20"/>
        </w:rPr>
        <w:t xml:space="preserve"> </w:t>
      </w:r>
      <w:r>
        <w:rPr>
          <w:rFonts w:ascii="Garamond"/>
          <w:i/>
          <w:sz w:val="20"/>
        </w:rPr>
        <w:t>Recharging</w:t>
      </w:r>
      <w:r>
        <w:rPr>
          <w:rFonts w:ascii="Garamond"/>
          <w:i/>
          <w:spacing w:val="24"/>
          <w:sz w:val="20"/>
        </w:rPr>
        <w:t xml:space="preserve"> </w:t>
      </w:r>
      <w:r>
        <w:rPr>
          <w:rFonts w:ascii="Garamond"/>
          <w:i/>
          <w:sz w:val="20"/>
        </w:rPr>
        <w:t>cannot</w:t>
      </w:r>
      <w:r>
        <w:rPr>
          <w:rFonts w:ascii="Garamond"/>
          <w:i/>
          <w:spacing w:val="24"/>
          <w:sz w:val="20"/>
        </w:rPr>
        <w:t xml:space="preserve"> </w:t>
      </w:r>
      <w:r>
        <w:rPr>
          <w:rFonts w:ascii="Garamond"/>
          <w:i/>
          <w:sz w:val="20"/>
        </w:rPr>
        <w:t>be</w:t>
      </w:r>
      <w:r>
        <w:rPr>
          <w:rFonts w:ascii="Garamond"/>
          <w:i/>
          <w:spacing w:val="50"/>
          <w:sz w:val="20"/>
        </w:rPr>
        <w:t xml:space="preserve"> </w:t>
      </w:r>
      <w:r>
        <w:rPr>
          <w:rFonts w:ascii="Garamond"/>
          <w:i/>
          <w:sz w:val="20"/>
        </w:rPr>
        <w:t>done</w:t>
      </w:r>
      <w:r>
        <w:rPr>
          <w:rFonts w:ascii="Garamond"/>
          <w:i/>
          <w:spacing w:val="6"/>
          <w:sz w:val="20"/>
        </w:rPr>
        <w:t xml:space="preserve"> </w:t>
      </w:r>
      <w:r>
        <w:rPr>
          <w:rFonts w:ascii="Garamond"/>
          <w:i/>
          <w:sz w:val="20"/>
        </w:rPr>
        <w:t>on</w:t>
      </w:r>
      <w:r>
        <w:rPr>
          <w:rFonts w:ascii="Garamond"/>
          <w:i/>
          <w:spacing w:val="6"/>
          <w:sz w:val="20"/>
        </w:rPr>
        <w:t xml:space="preserve"> </w:t>
      </w:r>
      <w:r>
        <w:rPr>
          <w:rFonts w:ascii="Garamond"/>
          <w:i/>
          <w:sz w:val="20"/>
        </w:rPr>
        <w:t>the</w:t>
      </w:r>
      <w:r>
        <w:rPr>
          <w:rFonts w:ascii="Garamond"/>
          <w:i/>
          <w:spacing w:val="6"/>
          <w:sz w:val="20"/>
        </w:rPr>
        <w:t xml:space="preserve"> </w:t>
      </w:r>
      <w:r>
        <w:rPr>
          <w:rFonts w:ascii="Garamond"/>
          <w:i/>
          <w:sz w:val="20"/>
        </w:rPr>
        <w:t>battlefield,</w:t>
      </w:r>
      <w:r>
        <w:rPr>
          <w:rFonts w:ascii="Garamond"/>
          <w:i/>
          <w:spacing w:val="6"/>
          <w:sz w:val="20"/>
        </w:rPr>
        <w:t xml:space="preserve"> </w:t>
      </w:r>
      <w:r>
        <w:rPr>
          <w:rFonts w:ascii="Garamond"/>
          <w:i/>
          <w:sz w:val="20"/>
        </w:rPr>
        <w:t>as</w:t>
      </w:r>
      <w:r>
        <w:rPr>
          <w:rFonts w:ascii="Garamond"/>
          <w:i/>
          <w:spacing w:val="6"/>
          <w:sz w:val="20"/>
        </w:rPr>
        <w:t xml:space="preserve"> </w:t>
      </w:r>
      <w:r>
        <w:rPr>
          <w:rFonts w:ascii="Garamond"/>
          <w:i/>
          <w:sz w:val="20"/>
        </w:rPr>
        <w:t>it</w:t>
      </w:r>
      <w:r>
        <w:rPr>
          <w:rFonts w:ascii="Garamond"/>
          <w:i/>
          <w:spacing w:val="6"/>
          <w:sz w:val="20"/>
        </w:rPr>
        <w:t xml:space="preserve"> </w:t>
      </w:r>
      <w:r>
        <w:rPr>
          <w:rFonts w:ascii="Garamond"/>
          <w:i/>
          <w:spacing w:val="1"/>
          <w:sz w:val="20"/>
        </w:rPr>
        <w:t>requires</w:t>
      </w:r>
      <w:r>
        <w:rPr>
          <w:rFonts w:ascii="Garamond"/>
          <w:i/>
          <w:spacing w:val="6"/>
          <w:sz w:val="20"/>
        </w:rPr>
        <w:t xml:space="preserve"> </w:t>
      </w:r>
      <w:r>
        <w:rPr>
          <w:rFonts w:ascii="Garamond"/>
          <w:i/>
          <w:sz w:val="20"/>
        </w:rPr>
        <w:t>the</w:t>
      </w:r>
      <w:r>
        <w:rPr>
          <w:rFonts w:ascii="Garamond"/>
          <w:i/>
          <w:spacing w:val="6"/>
          <w:sz w:val="20"/>
        </w:rPr>
        <w:t xml:space="preserve"> </w:t>
      </w:r>
      <w:r>
        <w:rPr>
          <w:rFonts w:ascii="Garamond"/>
          <w:i/>
          <w:sz w:val="20"/>
        </w:rPr>
        <w:t>suit</w:t>
      </w:r>
      <w:r>
        <w:rPr>
          <w:rFonts w:ascii="Garamond"/>
          <w:i/>
          <w:spacing w:val="6"/>
          <w:sz w:val="20"/>
        </w:rPr>
        <w:t xml:space="preserve"> </w:t>
      </w:r>
      <w:r>
        <w:rPr>
          <w:rFonts w:ascii="Garamond"/>
          <w:i/>
          <w:sz w:val="20"/>
        </w:rPr>
        <w:t>to</w:t>
      </w:r>
      <w:r>
        <w:rPr>
          <w:rFonts w:ascii="Garamond"/>
          <w:i/>
          <w:spacing w:val="6"/>
          <w:sz w:val="20"/>
        </w:rPr>
        <w:t xml:space="preserve"> </w:t>
      </w:r>
      <w:r>
        <w:rPr>
          <w:rFonts w:ascii="Garamond"/>
          <w:i/>
          <w:sz w:val="20"/>
        </w:rPr>
        <w:t>be</w:t>
      </w:r>
      <w:r>
        <w:rPr>
          <w:rFonts w:ascii="Garamond"/>
          <w:i/>
          <w:spacing w:val="6"/>
          <w:sz w:val="20"/>
        </w:rPr>
        <w:t xml:space="preserve"> </w:t>
      </w:r>
      <w:r>
        <w:rPr>
          <w:rFonts w:ascii="Garamond"/>
          <w:i/>
          <w:sz w:val="20"/>
        </w:rPr>
        <w:t>immobile</w:t>
      </w:r>
      <w:r>
        <w:rPr>
          <w:rFonts w:ascii="Garamond"/>
          <w:i/>
          <w:spacing w:val="6"/>
          <w:sz w:val="20"/>
        </w:rPr>
        <w:t xml:space="preserve"> </w:t>
      </w:r>
      <w:r>
        <w:rPr>
          <w:rFonts w:ascii="Garamond"/>
          <w:i/>
          <w:sz w:val="20"/>
        </w:rPr>
        <w:t>for</w:t>
      </w:r>
      <w:r>
        <w:rPr>
          <w:rFonts w:ascii="Garamond"/>
          <w:i/>
          <w:spacing w:val="6"/>
          <w:sz w:val="20"/>
        </w:rPr>
        <w:t xml:space="preserve"> </w:t>
      </w:r>
      <w:r>
        <w:rPr>
          <w:rFonts w:ascii="Garamond"/>
          <w:i/>
          <w:sz w:val="20"/>
        </w:rPr>
        <w:t>24</w:t>
      </w:r>
      <w:r>
        <w:rPr>
          <w:rFonts w:ascii="Garamond"/>
          <w:i/>
          <w:spacing w:val="6"/>
          <w:sz w:val="20"/>
        </w:rPr>
        <w:t xml:space="preserve"> </w:t>
      </w:r>
      <w:r>
        <w:rPr>
          <w:rFonts w:ascii="Garamond"/>
          <w:i/>
          <w:sz w:val="20"/>
        </w:rPr>
        <w:t>hours</w:t>
      </w:r>
      <w:r>
        <w:rPr>
          <w:rFonts w:ascii="Garamond"/>
          <w:i/>
          <w:spacing w:val="6"/>
          <w:sz w:val="20"/>
        </w:rPr>
        <w:t xml:space="preserve"> </w:t>
      </w:r>
      <w:r>
        <w:rPr>
          <w:rFonts w:ascii="Garamond"/>
          <w:i/>
          <w:sz w:val="20"/>
        </w:rPr>
        <w:t>as</w:t>
      </w:r>
      <w:r>
        <w:rPr>
          <w:rFonts w:ascii="Garamond"/>
          <w:i/>
          <w:spacing w:val="22"/>
          <w:sz w:val="20"/>
        </w:rPr>
        <w:t xml:space="preserve"> </w:t>
      </w:r>
      <w:r>
        <w:rPr>
          <w:rFonts w:ascii="Garamond"/>
          <w:i/>
          <w:sz w:val="20"/>
        </w:rPr>
        <w:t>it</w:t>
      </w:r>
      <w:r>
        <w:rPr>
          <w:rFonts w:ascii="Garamond"/>
          <w:i/>
          <w:spacing w:val="25"/>
          <w:sz w:val="20"/>
        </w:rPr>
        <w:t xml:space="preserve"> </w:t>
      </w:r>
      <w:r>
        <w:rPr>
          <w:rFonts w:ascii="Garamond"/>
          <w:i/>
          <w:sz w:val="20"/>
        </w:rPr>
        <w:t>shunts</w:t>
      </w:r>
      <w:r>
        <w:rPr>
          <w:rFonts w:ascii="Garamond"/>
          <w:i/>
          <w:spacing w:val="25"/>
          <w:sz w:val="20"/>
        </w:rPr>
        <w:t xml:space="preserve"> </w:t>
      </w:r>
      <w:r>
        <w:rPr>
          <w:rFonts w:ascii="Garamond"/>
          <w:i/>
          <w:sz w:val="20"/>
        </w:rPr>
        <w:t>power</w:t>
      </w:r>
      <w:r>
        <w:rPr>
          <w:rFonts w:ascii="Garamond"/>
          <w:i/>
          <w:spacing w:val="25"/>
          <w:sz w:val="20"/>
        </w:rPr>
        <w:t xml:space="preserve"> </w:t>
      </w:r>
      <w:r>
        <w:rPr>
          <w:rFonts w:ascii="Garamond"/>
          <w:i/>
          <w:sz w:val="20"/>
        </w:rPr>
        <w:t>to</w:t>
      </w:r>
      <w:r>
        <w:rPr>
          <w:rFonts w:ascii="Garamond"/>
          <w:i/>
          <w:spacing w:val="25"/>
          <w:sz w:val="20"/>
        </w:rPr>
        <w:t xml:space="preserve"> </w:t>
      </w:r>
      <w:r>
        <w:rPr>
          <w:rFonts w:ascii="Garamond"/>
          <w:i/>
          <w:sz w:val="20"/>
        </w:rPr>
        <w:t>the</w:t>
      </w:r>
      <w:r>
        <w:rPr>
          <w:rFonts w:ascii="Garamond"/>
          <w:i/>
          <w:spacing w:val="25"/>
          <w:sz w:val="20"/>
        </w:rPr>
        <w:t xml:space="preserve"> </w:t>
      </w:r>
      <w:r>
        <w:rPr>
          <w:rFonts w:ascii="Garamond"/>
          <w:i/>
          <w:sz w:val="20"/>
        </w:rPr>
        <w:t>rifles</w:t>
      </w:r>
      <w:r>
        <w:rPr>
          <w:rFonts w:ascii="Garamond"/>
          <w:i/>
          <w:spacing w:val="25"/>
          <w:sz w:val="20"/>
        </w:rPr>
        <w:t xml:space="preserve"> </w:t>
      </w:r>
      <w:r>
        <w:rPr>
          <w:rFonts w:ascii="Garamond"/>
          <w:i/>
          <w:sz w:val="20"/>
        </w:rPr>
        <w:t>capacitors</w:t>
      </w:r>
      <w:r>
        <w:rPr>
          <w:rFonts w:ascii="Garamond"/>
          <w:i/>
          <w:spacing w:val="25"/>
          <w:sz w:val="20"/>
        </w:rPr>
        <w:t xml:space="preserve"> </w:t>
      </w:r>
      <w:r>
        <w:rPr>
          <w:rFonts w:ascii="Garamond"/>
          <w:i/>
          <w:sz w:val="20"/>
        </w:rPr>
        <w:t>-</w:t>
      </w:r>
      <w:r>
        <w:rPr>
          <w:rFonts w:ascii="Garamond"/>
          <w:i/>
          <w:spacing w:val="1"/>
          <w:sz w:val="20"/>
        </w:rPr>
        <w:t xml:space="preserve"> </w:t>
      </w:r>
      <w:r>
        <w:rPr>
          <w:rFonts w:ascii="Garamond"/>
          <w:i/>
          <w:sz w:val="20"/>
        </w:rPr>
        <w:t>or</w:t>
      </w:r>
      <w:r>
        <w:rPr>
          <w:rFonts w:ascii="Garamond"/>
          <w:i/>
          <w:spacing w:val="25"/>
          <w:sz w:val="20"/>
        </w:rPr>
        <w:t xml:space="preserve"> </w:t>
      </w:r>
      <w:r>
        <w:rPr>
          <w:rFonts w:ascii="Garamond"/>
          <w:i/>
          <w:sz w:val="20"/>
        </w:rPr>
        <w:t>it</w:t>
      </w:r>
      <w:r>
        <w:rPr>
          <w:rFonts w:ascii="Garamond"/>
          <w:i/>
          <w:spacing w:val="25"/>
          <w:sz w:val="20"/>
        </w:rPr>
        <w:t xml:space="preserve"> </w:t>
      </w:r>
      <w:r>
        <w:rPr>
          <w:rFonts w:ascii="Garamond"/>
          <w:i/>
          <w:sz w:val="20"/>
        </w:rPr>
        <w:t>has</w:t>
      </w:r>
      <w:r>
        <w:rPr>
          <w:rFonts w:ascii="Garamond"/>
          <w:i/>
          <w:spacing w:val="25"/>
          <w:sz w:val="20"/>
        </w:rPr>
        <w:t xml:space="preserve"> </w:t>
      </w:r>
      <w:r>
        <w:rPr>
          <w:rFonts w:ascii="Garamond"/>
          <w:i/>
          <w:sz w:val="20"/>
        </w:rPr>
        <w:t>to</w:t>
      </w:r>
      <w:r>
        <w:rPr>
          <w:rFonts w:ascii="Garamond"/>
          <w:i/>
          <w:spacing w:val="25"/>
          <w:sz w:val="20"/>
        </w:rPr>
        <w:t xml:space="preserve"> </w:t>
      </w:r>
      <w:r>
        <w:rPr>
          <w:rFonts w:ascii="Garamond"/>
          <w:i/>
          <w:sz w:val="20"/>
        </w:rPr>
        <w:t>be</w:t>
      </w:r>
      <w:r>
        <w:rPr>
          <w:rFonts w:ascii="Garamond"/>
          <w:i/>
          <w:spacing w:val="25"/>
          <w:sz w:val="20"/>
        </w:rPr>
        <w:t xml:space="preserve"> </w:t>
      </w:r>
      <w:r>
        <w:rPr>
          <w:rFonts w:ascii="Garamond"/>
          <w:i/>
          <w:spacing w:val="1"/>
          <w:sz w:val="20"/>
        </w:rPr>
        <w:t>recharged</w:t>
      </w:r>
      <w:r>
        <w:rPr>
          <w:rFonts w:ascii="Garamond"/>
          <w:i/>
          <w:spacing w:val="25"/>
          <w:sz w:val="20"/>
        </w:rPr>
        <w:t xml:space="preserve"> </w:t>
      </w:r>
      <w:r>
        <w:rPr>
          <w:rFonts w:ascii="Garamond"/>
          <w:i/>
          <w:sz w:val="20"/>
        </w:rPr>
        <w:t>by</w:t>
      </w:r>
      <w:r>
        <w:rPr>
          <w:rFonts w:ascii="Garamond"/>
          <w:i/>
          <w:spacing w:val="25"/>
          <w:sz w:val="20"/>
        </w:rPr>
        <w:t xml:space="preserve"> </w:t>
      </w:r>
      <w:r>
        <w:rPr>
          <w:rFonts w:ascii="Garamond"/>
          <w:i/>
          <w:sz w:val="20"/>
        </w:rPr>
        <w:t>the</w:t>
      </w:r>
      <w:r>
        <w:rPr>
          <w:rFonts w:ascii="Garamond"/>
          <w:i/>
          <w:spacing w:val="25"/>
          <w:sz w:val="20"/>
        </w:rPr>
        <w:t xml:space="preserve"> </w:t>
      </w:r>
      <w:r>
        <w:rPr>
          <w:rFonts w:ascii="Garamond"/>
          <w:i/>
          <w:sz w:val="20"/>
        </w:rPr>
        <w:t>support</w:t>
      </w:r>
      <w:r>
        <w:rPr>
          <w:rFonts w:ascii="Garamond"/>
          <w:i/>
          <w:spacing w:val="5"/>
          <w:sz w:val="20"/>
        </w:rPr>
        <w:t xml:space="preserve"> </w:t>
      </w:r>
      <w:r>
        <w:rPr>
          <w:rFonts w:ascii="Garamond"/>
          <w:i/>
          <w:spacing w:val="-1"/>
          <w:sz w:val="20"/>
        </w:rPr>
        <w:t>crew.</w:t>
      </w:r>
    </w:p>
    <w:p w:rsidR="00F87A27" w:rsidRDefault="005A02C9">
      <w:pPr>
        <w:spacing w:before="85" w:line="220" w:lineRule="exact"/>
        <w:ind w:left="300" w:right="20"/>
        <w:rPr>
          <w:rFonts w:ascii="Garamond" w:eastAsia="Garamond" w:hAnsi="Garamond" w:cs="Garamond"/>
          <w:sz w:val="20"/>
          <w:szCs w:val="20"/>
        </w:rPr>
      </w:pPr>
      <w:r>
        <w:rPr>
          <w:rFonts w:ascii="Garamond"/>
          <w:i/>
          <w:sz w:val="20"/>
        </w:rPr>
        <w:t xml:space="preserve">If </w:t>
      </w:r>
      <w:r>
        <w:rPr>
          <w:rFonts w:ascii="Garamond"/>
          <w:i/>
          <w:spacing w:val="46"/>
          <w:sz w:val="20"/>
        </w:rPr>
        <w:t xml:space="preserve"> </w:t>
      </w:r>
      <w:r>
        <w:rPr>
          <w:rFonts w:ascii="Garamond"/>
          <w:i/>
          <w:sz w:val="20"/>
        </w:rPr>
        <w:t xml:space="preserve">the </w:t>
      </w:r>
      <w:r>
        <w:rPr>
          <w:rFonts w:ascii="Garamond"/>
          <w:i/>
          <w:spacing w:val="46"/>
          <w:sz w:val="20"/>
        </w:rPr>
        <w:t xml:space="preserve"> </w:t>
      </w:r>
      <w:r>
        <w:rPr>
          <w:rFonts w:ascii="Garamond"/>
          <w:i/>
          <w:sz w:val="20"/>
        </w:rPr>
        <w:t>arm carrying the Long Beam Rifle is destroyed there is chance that the unused</w:t>
      </w:r>
      <w:r>
        <w:rPr>
          <w:rFonts w:ascii="Garamond"/>
          <w:i/>
          <w:spacing w:val="11"/>
          <w:sz w:val="20"/>
        </w:rPr>
        <w:t xml:space="preserve"> </w:t>
      </w:r>
      <w:r>
        <w:rPr>
          <w:rFonts w:ascii="Garamond"/>
          <w:i/>
          <w:sz w:val="20"/>
        </w:rPr>
        <w:t>energy</w:t>
      </w:r>
      <w:r>
        <w:rPr>
          <w:rFonts w:ascii="Garamond"/>
          <w:i/>
          <w:spacing w:val="11"/>
          <w:sz w:val="20"/>
        </w:rPr>
        <w:t xml:space="preserve"> </w:t>
      </w:r>
      <w:r>
        <w:rPr>
          <w:rFonts w:ascii="Garamond"/>
          <w:i/>
          <w:sz w:val="20"/>
        </w:rPr>
        <w:t>in</w:t>
      </w:r>
      <w:r>
        <w:rPr>
          <w:rFonts w:ascii="Garamond"/>
          <w:i/>
          <w:spacing w:val="11"/>
          <w:sz w:val="20"/>
        </w:rPr>
        <w:t xml:space="preserve"> </w:t>
      </w:r>
      <w:r>
        <w:rPr>
          <w:rFonts w:ascii="Garamond"/>
          <w:i/>
          <w:sz w:val="20"/>
        </w:rPr>
        <w:t>the</w:t>
      </w:r>
      <w:r>
        <w:rPr>
          <w:rFonts w:ascii="Garamond"/>
          <w:i/>
          <w:spacing w:val="11"/>
          <w:sz w:val="20"/>
        </w:rPr>
        <w:t xml:space="preserve"> </w:t>
      </w:r>
      <w:r>
        <w:rPr>
          <w:rFonts w:ascii="Garamond"/>
          <w:i/>
          <w:sz w:val="20"/>
        </w:rPr>
        <w:t>weapons</w:t>
      </w:r>
      <w:r>
        <w:rPr>
          <w:rFonts w:ascii="Garamond"/>
          <w:i/>
          <w:spacing w:val="11"/>
          <w:sz w:val="20"/>
        </w:rPr>
        <w:t xml:space="preserve"> </w:t>
      </w:r>
      <w:r>
        <w:rPr>
          <w:rFonts w:ascii="Garamond"/>
          <w:i/>
          <w:sz w:val="20"/>
        </w:rPr>
        <w:t>capacitors</w:t>
      </w:r>
      <w:r>
        <w:rPr>
          <w:rFonts w:ascii="Garamond"/>
          <w:i/>
          <w:spacing w:val="11"/>
          <w:sz w:val="20"/>
        </w:rPr>
        <w:t xml:space="preserve"> </w:t>
      </w:r>
      <w:r>
        <w:rPr>
          <w:rFonts w:ascii="Garamond"/>
          <w:i/>
          <w:sz w:val="20"/>
        </w:rPr>
        <w:t>well</w:t>
      </w:r>
      <w:r>
        <w:rPr>
          <w:rFonts w:ascii="Garamond"/>
          <w:i/>
          <w:spacing w:val="11"/>
          <w:sz w:val="20"/>
        </w:rPr>
        <w:t xml:space="preserve"> </w:t>
      </w:r>
      <w:r>
        <w:rPr>
          <w:rFonts w:ascii="Garamond"/>
          <w:i/>
          <w:sz w:val="20"/>
        </w:rPr>
        <w:t>go</w:t>
      </w:r>
      <w:r>
        <w:rPr>
          <w:rFonts w:ascii="Garamond"/>
          <w:i/>
          <w:spacing w:val="11"/>
          <w:sz w:val="20"/>
        </w:rPr>
        <w:t xml:space="preserve"> </w:t>
      </w:r>
      <w:r>
        <w:rPr>
          <w:rFonts w:ascii="Garamond"/>
          <w:i/>
          <w:sz w:val="20"/>
        </w:rPr>
        <w:t>off.</w:t>
      </w:r>
      <w:r>
        <w:rPr>
          <w:rFonts w:ascii="Garamond"/>
          <w:i/>
          <w:spacing w:val="21"/>
          <w:sz w:val="20"/>
        </w:rPr>
        <w:t xml:space="preserve"> </w:t>
      </w:r>
      <w:r>
        <w:rPr>
          <w:rFonts w:ascii="Garamond"/>
          <w:i/>
          <w:sz w:val="20"/>
        </w:rPr>
        <w:t>Roll</w:t>
      </w:r>
      <w:r>
        <w:rPr>
          <w:rFonts w:ascii="Garamond"/>
          <w:i/>
          <w:spacing w:val="11"/>
          <w:sz w:val="20"/>
        </w:rPr>
        <w:t xml:space="preserve"> </w:t>
      </w:r>
      <w:r>
        <w:rPr>
          <w:rFonts w:ascii="Garamond"/>
          <w:i/>
          <w:sz w:val="20"/>
        </w:rPr>
        <w:t>a</w:t>
      </w:r>
      <w:r>
        <w:rPr>
          <w:rFonts w:ascii="Garamond"/>
          <w:i/>
          <w:spacing w:val="11"/>
          <w:sz w:val="20"/>
        </w:rPr>
        <w:t xml:space="preserve"> </w:t>
      </w:r>
      <w:r>
        <w:rPr>
          <w:rFonts w:ascii="Garamond"/>
          <w:i/>
          <w:sz w:val="20"/>
        </w:rPr>
        <w:t>D6</w:t>
      </w:r>
      <w:r>
        <w:rPr>
          <w:rFonts w:ascii="Garamond"/>
          <w:i/>
          <w:spacing w:val="11"/>
          <w:sz w:val="20"/>
        </w:rPr>
        <w:t xml:space="preserve"> </w:t>
      </w:r>
      <w:r>
        <w:rPr>
          <w:rFonts w:ascii="Garamond"/>
          <w:i/>
          <w:sz w:val="20"/>
        </w:rPr>
        <w:t>on</w:t>
      </w:r>
      <w:r>
        <w:rPr>
          <w:rFonts w:ascii="Garamond"/>
          <w:i/>
          <w:spacing w:val="11"/>
          <w:sz w:val="20"/>
        </w:rPr>
        <w:t xml:space="preserve"> </w:t>
      </w:r>
      <w:r>
        <w:rPr>
          <w:rFonts w:ascii="Garamond"/>
          <w:i/>
          <w:sz w:val="20"/>
        </w:rPr>
        <w:t>a</w:t>
      </w:r>
      <w:r>
        <w:rPr>
          <w:rFonts w:ascii="Garamond"/>
          <w:i/>
          <w:spacing w:val="11"/>
          <w:sz w:val="20"/>
        </w:rPr>
        <w:t xml:space="preserve"> </w:t>
      </w:r>
      <w:r>
        <w:rPr>
          <w:rFonts w:ascii="Garamond"/>
          <w:i/>
          <w:sz w:val="20"/>
        </w:rPr>
        <w:t>one or six</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z w:val="20"/>
        </w:rPr>
        <w:t>weapon</w:t>
      </w:r>
      <w:r>
        <w:rPr>
          <w:rFonts w:ascii="Garamond"/>
          <w:i/>
          <w:spacing w:val="4"/>
          <w:sz w:val="20"/>
        </w:rPr>
        <w:t xml:space="preserve"> </w:t>
      </w:r>
      <w:r>
        <w:rPr>
          <w:rFonts w:ascii="Garamond"/>
          <w:i/>
          <w:sz w:val="20"/>
        </w:rPr>
        <w:t>explodes</w:t>
      </w:r>
      <w:r>
        <w:rPr>
          <w:rFonts w:ascii="Garamond"/>
          <w:i/>
          <w:spacing w:val="4"/>
          <w:sz w:val="20"/>
        </w:rPr>
        <w:t xml:space="preserve"> </w:t>
      </w:r>
      <w:r>
        <w:rPr>
          <w:rFonts w:ascii="Garamond"/>
          <w:i/>
          <w:sz w:val="20"/>
        </w:rPr>
        <w:t>and</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z w:val="20"/>
        </w:rPr>
        <w:t>suit</w:t>
      </w:r>
      <w:r>
        <w:rPr>
          <w:rFonts w:ascii="Garamond"/>
          <w:i/>
          <w:spacing w:val="4"/>
          <w:sz w:val="20"/>
        </w:rPr>
        <w:t xml:space="preserve"> </w:t>
      </w:r>
      <w:r>
        <w:rPr>
          <w:rFonts w:ascii="Garamond"/>
          <w:i/>
          <w:sz w:val="20"/>
        </w:rPr>
        <w:t>carrying</w:t>
      </w:r>
      <w:r>
        <w:rPr>
          <w:rFonts w:ascii="Garamond"/>
          <w:i/>
          <w:spacing w:val="4"/>
          <w:sz w:val="20"/>
        </w:rPr>
        <w:t xml:space="preserve"> </w:t>
      </w:r>
      <w:r>
        <w:rPr>
          <w:rFonts w:ascii="Garamond"/>
          <w:i/>
          <w:sz w:val="20"/>
        </w:rPr>
        <w:t>it</w:t>
      </w:r>
      <w:r>
        <w:rPr>
          <w:rFonts w:ascii="Garamond"/>
          <w:i/>
          <w:spacing w:val="4"/>
          <w:sz w:val="20"/>
        </w:rPr>
        <w:t xml:space="preserve"> </w:t>
      </w:r>
      <w:r>
        <w:rPr>
          <w:rFonts w:ascii="Garamond"/>
          <w:i/>
          <w:sz w:val="20"/>
        </w:rPr>
        <w:t>suffers</w:t>
      </w:r>
      <w:r>
        <w:rPr>
          <w:rFonts w:ascii="Garamond"/>
          <w:i/>
          <w:spacing w:val="4"/>
          <w:sz w:val="20"/>
        </w:rPr>
        <w:t xml:space="preserve"> </w:t>
      </w:r>
      <w:r>
        <w:rPr>
          <w:rFonts w:ascii="Garamond"/>
          <w:i/>
          <w:sz w:val="20"/>
        </w:rPr>
        <w:t>an</w:t>
      </w:r>
      <w:r>
        <w:rPr>
          <w:rFonts w:ascii="Garamond"/>
          <w:i/>
          <w:spacing w:val="4"/>
          <w:sz w:val="20"/>
        </w:rPr>
        <w:t xml:space="preserve"> </w:t>
      </w:r>
      <w:r>
        <w:rPr>
          <w:rFonts w:ascii="Garamond"/>
          <w:i/>
          <w:sz w:val="20"/>
        </w:rPr>
        <w:t>addition Strength</w:t>
      </w:r>
      <w:r>
        <w:rPr>
          <w:rFonts w:ascii="Garamond"/>
          <w:i/>
          <w:spacing w:val="-1"/>
          <w:sz w:val="20"/>
        </w:rPr>
        <w:t xml:space="preserve"> </w:t>
      </w:r>
      <w:r>
        <w:rPr>
          <w:rFonts w:ascii="Garamond"/>
          <w:i/>
          <w:sz w:val="20"/>
        </w:rPr>
        <w:t>10</w:t>
      </w:r>
      <w:r>
        <w:rPr>
          <w:rFonts w:ascii="Garamond"/>
          <w:i/>
          <w:spacing w:val="4"/>
          <w:sz w:val="20"/>
        </w:rPr>
        <w:t xml:space="preserve"> </w:t>
      </w:r>
      <w:r>
        <w:rPr>
          <w:rFonts w:ascii="Garamond"/>
          <w:i/>
          <w:sz w:val="20"/>
        </w:rPr>
        <w:t>hit</w:t>
      </w:r>
      <w:r>
        <w:rPr>
          <w:rFonts w:ascii="Garamond"/>
          <w:i/>
          <w:spacing w:val="4"/>
          <w:sz w:val="20"/>
        </w:rPr>
        <w:t xml:space="preserve"> </w:t>
      </w:r>
      <w:r>
        <w:rPr>
          <w:rFonts w:ascii="Garamond"/>
          <w:i/>
          <w:sz w:val="20"/>
        </w:rPr>
        <w:t>(roll</w:t>
      </w:r>
      <w:r>
        <w:rPr>
          <w:rFonts w:ascii="Garamond"/>
          <w:i/>
          <w:spacing w:val="4"/>
          <w:sz w:val="20"/>
        </w:rPr>
        <w:t xml:space="preserve"> </w:t>
      </w:r>
      <w:r>
        <w:rPr>
          <w:rFonts w:ascii="Garamond"/>
          <w:i/>
          <w:sz w:val="20"/>
        </w:rPr>
        <w:t>for</w:t>
      </w:r>
      <w:r>
        <w:rPr>
          <w:rFonts w:ascii="Garamond"/>
          <w:i/>
          <w:spacing w:val="5"/>
          <w:sz w:val="20"/>
        </w:rPr>
        <w:t xml:space="preserve"> </w:t>
      </w:r>
      <w:r>
        <w:rPr>
          <w:rFonts w:ascii="Garamond"/>
          <w:i/>
          <w:sz w:val="20"/>
        </w:rPr>
        <w:t>penetration</w:t>
      </w:r>
      <w:r>
        <w:rPr>
          <w:rFonts w:ascii="Garamond"/>
          <w:i/>
          <w:spacing w:val="5"/>
          <w:sz w:val="20"/>
        </w:rPr>
        <w:t xml:space="preserve"> </w:t>
      </w:r>
      <w:r>
        <w:rPr>
          <w:rFonts w:ascii="Garamond"/>
          <w:i/>
          <w:sz w:val="20"/>
        </w:rPr>
        <w:t>as</w:t>
      </w:r>
      <w:r>
        <w:rPr>
          <w:rFonts w:ascii="Garamond"/>
          <w:i/>
          <w:spacing w:val="4"/>
          <w:sz w:val="20"/>
        </w:rPr>
        <w:t xml:space="preserve"> </w:t>
      </w:r>
      <w:r>
        <w:rPr>
          <w:rFonts w:ascii="Garamond"/>
          <w:i/>
          <w:sz w:val="20"/>
        </w:rPr>
        <w:t>normal).</w:t>
      </w:r>
    </w:p>
    <w:p w:rsidR="00F87A27" w:rsidRDefault="005A02C9">
      <w:pPr>
        <w:spacing w:before="9"/>
        <w:rPr>
          <w:rFonts w:ascii="Garamond" w:eastAsia="Garamond" w:hAnsi="Garamond" w:cs="Garamond"/>
          <w:i/>
          <w:sz w:val="21"/>
          <w:szCs w:val="21"/>
        </w:rPr>
      </w:pPr>
      <w:r>
        <w:br w:type="column"/>
      </w:r>
    </w:p>
    <w:p w:rsidR="00F87A27" w:rsidRDefault="005A02C9">
      <w:pPr>
        <w:spacing w:line="220" w:lineRule="exact"/>
        <w:ind w:left="147" w:right="376"/>
        <w:jc w:val="both"/>
        <w:rPr>
          <w:rFonts w:ascii="Garamond" w:eastAsia="Garamond" w:hAnsi="Garamond" w:cs="Garamond"/>
          <w:sz w:val="20"/>
          <w:szCs w:val="20"/>
        </w:rPr>
      </w:pPr>
      <w:r>
        <w:rPr>
          <w:rFonts w:ascii="Garamond"/>
          <w:i/>
          <w:sz w:val="20"/>
        </w:rPr>
        <w:t>Any</w:t>
      </w:r>
      <w:r>
        <w:rPr>
          <w:rFonts w:ascii="Garamond"/>
          <w:i/>
          <w:spacing w:val="19"/>
          <w:sz w:val="20"/>
        </w:rPr>
        <w:t xml:space="preserve"> </w:t>
      </w:r>
      <w:r>
        <w:rPr>
          <w:rFonts w:ascii="Garamond"/>
          <w:i/>
          <w:spacing w:val="1"/>
          <w:sz w:val="20"/>
        </w:rPr>
        <w:t>target</w:t>
      </w:r>
      <w:r>
        <w:rPr>
          <w:rFonts w:ascii="Garamond"/>
          <w:i/>
          <w:spacing w:val="19"/>
          <w:sz w:val="20"/>
        </w:rPr>
        <w:t xml:space="preserve"> </w:t>
      </w:r>
      <w:r>
        <w:rPr>
          <w:rFonts w:ascii="Garamond"/>
          <w:i/>
          <w:sz w:val="20"/>
        </w:rPr>
        <w:t>suit</w:t>
      </w:r>
      <w:r>
        <w:rPr>
          <w:rFonts w:ascii="Garamond"/>
          <w:i/>
          <w:spacing w:val="19"/>
          <w:sz w:val="20"/>
        </w:rPr>
        <w:t xml:space="preserve"> </w:t>
      </w:r>
      <w:r>
        <w:rPr>
          <w:rFonts w:ascii="Garamond"/>
          <w:i/>
          <w:sz w:val="20"/>
        </w:rPr>
        <w:t>cannot</w:t>
      </w:r>
      <w:r>
        <w:rPr>
          <w:rFonts w:ascii="Garamond"/>
          <w:i/>
          <w:spacing w:val="19"/>
          <w:sz w:val="20"/>
        </w:rPr>
        <w:t xml:space="preserve"> </w:t>
      </w:r>
      <w:r>
        <w:rPr>
          <w:rFonts w:ascii="Garamond"/>
          <w:i/>
          <w:sz w:val="20"/>
        </w:rPr>
        <w:t>use</w:t>
      </w:r>
      <w:r>
        <w:rPr>
          <w:rFonts w:ascii="Garamond"/>
          <w:i/>
          <w:spacing w:val="19"/>
          <w:sz w:val="20"/>
        </w:rPr>
        <w:t xml:space="preserve"> </w:t>
      </w:r>
      <w:r>
        <w:rPr>
          <w:rFonts w:ascii="Garamond"/>
          <w:i/>
          <w:sz w:val="20"/>
        </w:rPr>
        <w:t>his</w:t>
      </w:r>
      <w:r>
        <w:rPr>
          <w:rFonts w:ascii="Garamond"/>
          <w:i/>
          <w:spacing w:val="19"/>
          <w:sz w:val="20"/>
        </w:rPr>
        <w:t xml:space="preserve"> </w:t>
      </w:r>
      <w:r>
        <w:rPr>
          <w:rFonts w:ascii="Garamond"/>
          <w:i/>
          <w:sz w:val="20"/>
        </w:rPr>
        <w:t>shield</w:t>
      </w:r>
      <w:r>
        <w:rPr>
          <w:rFonts w:ascii="Garamond"/>
          <w:i/>
          <w:spacing w:val="19"/>
          <w:sz w:val="20"/>
        </w:rPr>
        <w:t xml:space="preserve"> </w:t>
      </w:r>
      <w:r>
        <w:rPr>
          <w:rFonts w:ascii="Garamond"/>
          <w:i/>
          <w:sz w:val="20"/>
        </w:rPr>
        <w:t>to</w:t>
      </w:r>
      <w:r>
        <w:rPr>
          <w:rFonts w:ascii="Garamond"/>
          <w:i/>
          <w:spacing w:val="19"/>
          <w:sz w:val="20"/>
        </w:rPr>
        <w:t xml:space="preserve"> </w:t>
      </w:r>
      <w:r>
        <w:rPr>
          <w:rFonts w:ascii="Garamond"/>
          <w:i/>
          <w:spacing w:val="-2"/>
          <w:sz w:val="20"/>
        </w:rPr>
        <w:t>block</w:t>
      </w:r>
      <w:r>
        <w:rPr>
          <w:rFonts w:ascii="Garamond"/>
          <w:i/>
          <w:spacing w:val="19"/>
          <w:sz w:val="20"/>
        </w:rPr>
        <w:t xml:space="preserve"> </w:t>
      </w:r>
      <w:r>
        <w:rPr>
          <w:rFonts w:ascii="Garamond"/>
          <w:i/>
          <w:sz w:val="20"/>
        </w:rPr>
        <w:t>the</w:t>
      </w:r>
      <w:r>
        <w:rPr>
          <w:rFonts w:ascii="Garamond"/>
          <w:i/>
          <w:spacing w:val="19"/>
          <w:sz w:val="20"/>
        </w:rPr>
        <w:t xml:space="preserve"> </w:t>
      </w:r>
      <w:r>
        <w:rPr>
          <w:rFonts w:ascii="Garamond"/>
          <w:i/>
          <w:sz w:val="20"/>
        </w:rPr>
        <w:t>Rifles</w:t>
      </w:r>
      <w:r>
        <w:rPr>
          <w:rFonts w:ascii="Garamond"/>
          <w:i/>
          <w:spacing w:val="19"/>
          <w:sz w:val="20"/>
        </w:rPr>
        <w:t xml:space="preserve"> </w:t>
      </w:r>
      <w:r>
        <w:rPr>
          <w:rFonts w:ascii="Garamond"/>
          <w:i/>
          <w:sz w:val="20"/>
        </w:rPr>
        <w:t>beam;</w:t>
      </w:r>
      <w:r>
        <w:rPr>
          <w:rFonts w:ascii="Garamond"/>
          <w:i/>
          <w:spacing w:val="19"/>
          <w:sz w:val="20"/>
        </w:rPr>
        <w:t xml:space="preserve"> </w:t>
      </w:r>
      <w:r>
        <w:rPr>
          <w:rFonts w:ascii="Garamond"/>
          <w:i/>
          <w:sz w:val="20"/>
        </w:rPr>
        <w:t>such</w:t>
      </w:r>
      <w:r>
        <w:rPr>
          <w:rFonts w:ascii="Garamond"/>
          <w:i/>
          <w:spacing w:val="19"/>
          <w:sz w:val="20"/>
        </w:rPr>
        <w:t xml:space="preserve"> </w:t>
      </w:r>
      <w:r>
        <w:rPr>
          <w:rFonts w:ascii="Garamond"/>
          <w:i/>
          <w:sz w:val="20"/>
        </w:rPr>
        <w:t>is</w:t>
      </w:r>
      <w:r>
        <w:rPr>
          <w:rFonts w:ascii="Garamond"/>
          <w:i/>
          <w:spacing w:val="19"/>
          <w:sz w:val="20"/>
        </w:rPr>
        <w:t xml:space="preserve"> </w:t>
      </w:r>
      <w:r>
        <w:rPr>
          <w:rFonts w:ascii="Garamond"/>
          <w:i/>
          <w:sz w:val="20"/>
        </w:rPr>
        <w:t>the</w:t>
      </w:r>
      <w:r>
        <w:rPr>
          <w:rFonts w:ascii="Garamond"/>
          <w:i/>
          <w:spacing w:val="25"/>
          <w:sz w:val="20"/>
        </w:rPr>
        <w:t xml:space="preserve"> </w:t>
      </w:r>
      <w:r>
        <w:rPr>
          <w:rFonts w:ascii="Garamond"/>
          <w:i/>
          <w:sz w:val="20"/>
        </w:rPr>
        <w:t>weapons</w:t>
      </w:r>
      <w:r>
        <w:rPr>
          <w:rFonts w:ascii="Garamond"/>
          <w:i/>
          <w:spacing w:val="12"/>
          <w:sz w:val="20"/>
        </w:rPr>
        <w:t xml:space="preserve"> </w:t>
      </w:r>
      <w:r>
        <w:rPr>
          <w:rFonts w:ascii="Garamond"/>
          <w:i/>
          <w:sz w:val="20"/>
        </w:rPr>
        <w:t>power</w:t>
      </w:r>
      <w:r>
        <w:rPr>
          <w:rFonts w:ascii="Garamond"/>
          <w:i/>
          <w:spacing w:val="12"/>
          <w:sz w:val="20"/>
        </w:rPr>
        <w:t xml:space="preserve"> </w:t>
      </w:r>
      <w:r>
        <w:rPr>
          <w:rFonts w:ascii="Garamond"/>
          <w:i/>
          <w:sz w:val="20"/>
        </w:rPr>
        <w:t>that</w:t>
      </w:r>
      <w:r>
        <w:rPr>
          <w:rFonts w:ascii="Garamond"/>
          <w:i/>
          <w:spacing w:val="12"/>
          <w:sz w:val="20"/>
        </w:rPr>
        <w:t xml:space="preserve"> </w:t>
      </w:r>
      <w:r>
        <w:rPr>
          <w:rFonts w:ascii="Garamond"/>
          <w:i/>
          <w:sz w:val="20"/>
        </w:rPr>
        <w:t>it</w:t>
      </w:r>
      <w:r>
        <w:rPr>
          <w:rFonts w:ascii="Garamond"/>
          <w:i/>
          <w:spacing w:val="12"/>
          <w:sz w:val="20"/>
        </w:rPr>
        <w:t xml:space="preserve"> </w:t>
      </w:r>
      <w:r>
        <w:rPr>
          <w:rFonts w:ascii="Garamond"/>
          <w:i/>
          <w:sz w:val="20"/>
        </w:rPr>
        <w:t>would</w:t>
      </w:r>
      <w:r>
        <w:rPr>
          <w:rFonts w:ascii="Garamond"/>
          <w:i/>
          <w:spacing w:val="12"/>
          <w:sz w:val="20"/>
        </w:rPr>
        <w:t xml:space="preserve"> </w:t>
      </w:r>
      <w:r>
        <w:rPr>
          <w:rFonts w:ascii="Garamond"/>
          <w:i/>
          <w:spacing w:val="2"/>
          <w:sz w:val="20"/>
        </w:rPr>
        <w:t>burrow</w:t>
      </w:r>
      <w:r>
        <w:rPr>
          <w:rFonts w:ascii="Garamond"/>
          <w:i/>
          <w:spacing w:val="12"/>
          <w:sz w:val="20"/>
        </w:rPr>
        <w:t xml:space="preserve"> </w:t>
      </w:r>
      <w:r>
        <w:rPr>
          <w:rFonts w:ascii="Garamond"/>
          <w:i/>
          <w:sz w:val="20"/>
        </w:rPr>
        <w:t>a</w:t>
      </w:r>
      <w:r>
        <w:rPr>
          <w:rFonts w:ascii="Garamond"/>
          <w:i/>
          <w:spacing w:val="12"/>
          <w:sz w:val="20"/>
        </w:rPr>
        <w:t xml:space="preserve"> </w:t>
      </w:r>
      <w:r>
        <w:rPr>
          <w:rFonts w:ascii="Garamond"/>
          <w:i/>
          <w:sz w:val="20"/>
        </w:rPr>
        <w:t>hole</w:t>
      </w:r>
      <w:r>
        <w:rPr>
          <w:rFonts w:ascii="Garamond"/>
          <w:i/>
          <w:spacing w:val="12"/>
          <w:sz w:val="20"/>
        </w:rPr>
        <w:t xml:space="preserve"> </w:t>
      </w:r>
      <w:r>
        <w:rPr>
          <w:rFonts w:ascii="Garamond"/>
          <w:i/>
          <w:sz w:val="20"/>
        </w:rPr>
        <w:t>through</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shield</w:t>
      </w:r>
      <w:r>
        <w:rPr>
          <w:rFonts w:ascii="Garamond"/>
          <w:i/>
          <w:spacing w:val="12"/>
          <w:sz w:val="20"/>
        </w:rPr>
        <w:t xml:space="preserve"> </w:t>
      </w:r>
      <w:r>
        <w:rPr>
          <w:rFonts w:ascii="Garamond"/>
          <w:i/>
          <w:spacing w:val="1"/>
          <w:sz w:val="20"/>
        </w:rPr>
        <w:t>armor</w:t>
      </w:r>
      <w:r>
        <w:rPr>
          <w:rFonts w:ascii="Garamond"/>
          <w:i/>
          <w:spacing w:val="12"/>
          <w:sz w:val="20"/>
        </w:rPr>
        <w:t xml:space="preserve"> </w:t>
      </w:r>
      <w:r>
        <w:rPr>
          <w:rFonts w:ascii="Garamond"/>
          <w:i/>
          <w:sz w:val="20"/>
        </w:rPr>
        <w:t>before</w:t>
      </w:r>
      <w:r>
        <w:rPr>
          <w:rFonts w:ascii="Garamond"/>
          <w:i/>
          <w:spacing w:val="32"/>
          <w:sz w:val="20"/>
        </w:rPr>
        <w:t xml:space="preserve"> </w:t>
      </w:r>
      <w:r>
        <w:rPr>
          <w:rFonts w:ascii="Garamond"/>
          <w:i/>
          <w:sz w:val="20"/>
        </w:rPr>
        <w:t>hitting</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Gundam</w:t>
      </w:r>
      <w:r>
        <w:rPr>
          <w:rFonts w:ascii="Garamond"/>
          <w:i/>
          <w:spacing w:val="5"/>
          <w:sz w:val="20"/>
        </w:rPr>
        <w:t xml:space="preserve"> </w:t>
      </w:r>
      <w:r>
        <w:rPr>
          <w:rFonts w:ascii="Garamond"/>
          <w:i/>
          <w:sz w:val="20"/>
        </w:rPr>
        <w:t>on</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other</w:t>
      </w:r>
      <w:r>
        <w:rPr>
          <w:rFonts w:ascii="Garamond"/>
          <w:i/>
          <w:spacing w:val="5"/>
          <w:sz w:val="20"/>
        </w:rPr>
        <w:t xml:space="preserve"> </w:t>
      </w:r>
      <w:r>
        <w:rPr>
          <w:rFonts w:ascii="Garamond"/>
          <w:i/>
          <w:sz w:val="20"/>
        </w:rPr>
        <w:t>side.</w:t>
      </w:r>
    </w:p>
    <w:p w:rsidR="00F87A27" w:rsidRDefault="005A02C9">
      <w:pPr>
        <w:spacing w:before="85" w:line="220" w:lineRule="exact"/>
        <w:ind w:left="147" w:right="376"/>
        <w:jc w:val="both"/>
        <w:rPr>
          <w:rFonts w:ascii="Garamond" w:eastAsia="Garamond" w:hAnsi="Garamond" w:cs="Garamond"/>
          <w:sz w:val="20"/>
          <w:szCs w:val="20"/>
        </w:rPr>
      </w:pPr>
      <w:r>
        <w:rPr>
          <w:rFonts w:ascii="Garamond"/>
          <w:i/>
          <w:spacing w:val="1"/>
          <w:sz w:val="20"/>
        </w:rPr>
        <w:t>When</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Mobile</w:t>
      </w:r>
      <w:r>
        <w:rPr>
          <w:rFonts w:ascii="Garamond"/>
          <w:i/>
          <w:spacing w:val="-3"/>
          <w:sz w:val="20"/>
        </w:rPr>
        <w:t xml:space="preserve"> </w:t>
      </w:r>
      <w:r>
        <w:rPr>
          <w:rFonts w:ascii="Garamond"/>
          <w:i/>
          <w:sz w:val="20"/>
        </w:rPr>
        <w:t>Suit</w:t>
      </w:r>
      <w:r>
        <w:rPr>
          <w:rFonts w:ascii="Garamond"/>
          <w:i/>
          <w:spacing w:val="-3"/>
          <w:sz w:val="20"/>
        </w:rPr>
        <w:t xml:space="preserve"> </w:t>
      </w:r>
      <w:r>
        <w:rPr>
          <w:rFonts w:ascii="Garamond"/>
          <w:i/>
          <w:sz w:val="20"/>
        </w:rPr>
        <w:t>is</w:t>
      </w:r>
      <w:r>
        <w:rPr>
          <w:rFonts w:ascii="Garamond"/>
          <w:i/>
          <w:spacing w:val="-3"/>
          <w:sz w:val="20"/>
        </w:rPr>
        <w:t xml:space="preserve"> </w:t>
      </w:r>
      <w:r>
        <w:rPr>
          <w:rFonts w:ascii="Garamond"/>
          <w:i/>
          <w:sz w:val="20"/>
        </w:rPr>
        <w:t>firing</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Long</w:t>
      </w:r>
      <w:r>
        <w:rPr>
          <w:rFonts w:ascii="Garamond"/>
          <w:i/>
          <w:spacing w:val="-3"/>
          <w:sz w:val="20"/>
        </w:rPr>
        <w:t xml:space="preserve"> </w:t>
      </w:r>
      <w:r>
        <w:rPr>
          <w:rFonts w:ascii="Garamond"/>
          <w:i/>
          <w:sz w:val="20"/>
        </w:rPr>
        <w:t>Beam</w:t>
      </w:r>
      <w:r>
        <w:rPr>
          <w:rFonts w:ascii="Garamond"/>
          <w:i/>
          <w:spacing w:val="-3"/>
          <w:sz w:val="20"/>
        </w:rPr>
        <w:t xml:space="preserve"> </w:t>
      </w:r>
      <w:r>
        <w:rPr>
          <w:rFonts w:ascii="Garamond"/>
          <w:i/>
          <w:sz w:val="20"/>
        </w:rPr>
        <w:t>Rifle</w:t>
      </w:r>
      <w:r>
        <w:rPr>
          <w:rFonts w:ascii="Garamond"/>
          <w:i/>
          <w:spacing w:val="-3"/>
          <w:sz w:val="20"/>
        </w:rPr>
        <w:t xml:space="preserve"> </w:t>
      </w:r>
      <w:r>
        <w:rPr>
          <w:rFonts w:ascii="Garamond"/>
          <w:i/>
          <w:sz w:val="20"/>
        </w:rPr>
        <w:t>apply</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to</w:t>
      </w:r>
      <w:r>
        <w:rPr>
          <w:rFonts w:ascii="Garamond"/>
          <w:i/>
          <w:spacing w:val="-3"/>
          <w:sz w:val="20"/>
        </w:rPr>
        <w:t xml:space="preserve"> </w:t>
      </w:r>
      <w:r>
        <w:rPr>
          <w:rFonts w:ascii="Garamond"/>
          <w:i/>
          <w:sz w:val="20"/>
        </w:rPr>
        <w:t>hit</w:t>
      </w:r>
      <w:r>
        <w:rPr>
          <w:rFonts w:ascii="Garamond"/>
          <w:i/>
          <w:spacing w:val="-3"/>
          <w:sz w:val="20"/>
        </w:rPr>
        <w:t xml:space="preserve"> </w:t>
      </w:r>
      <w:r>
        <w:rPr>
          <w:rFonts w:ascii="Garamond"/>
          <w:i/>
          <w:sz w:val="20"/>
        </w:rPr>
        <w:t>modifier</w:t>
      </w:r>
      <w:r>
        <w:rPr>
          <w:rFonts w:ascii="Garamond"/>
          <w:i/>
          <w:spacing w:val="23"/>
          <w:sz w:val="20"/>
        </w:rPr>
        <w:t xml:space="preserve"> </w:t>
      </w:r>
      <w:r>
        <w:rPr>
          <w:rFonts w:ascii="Garamond"/>
          <w:i/>
          <w:sz w:val="20"/>
        </w:rPr>
        <w:t>presented</w:t>
      </w:r>
      <w:r>
        <w:rPr>
          <w:rFonts w:ascii="Garamond"/>
          <w:i/>
          <w:spacing w:val="10"/>
          <w:sz w:val="20"/>
        </w:rPr>
        <w:t xml:space="preserve"> </w:t>
      </w:r>
      <w:r>
        <w:rPr>
          <w:rFonts w:ascii="Garamond"/>
          <w:i/>
          <w:sz w:val="20"/>
        </w:rPr>
        <w:t>in</w:t>
      </w:r>
      <w:r>
        <w:rPr>
          <w:rFonts w:ascii="Garamond"/>
          <w:i/>
          <w:spacing w:val="10"/>
          <w:sz w:val="20"/>
        </w:rPr>
        <w:t xml:space="preserve"> </w:t>
      </w:r>
      <w:r>
        <w:rPr>
          <w:rFonts w:ascii="Garamond"/>
          <w:i/>
          <w:sz w:val="20"/>
        </w:rPr>
        <w:t>the</w:t>
      </w:r>
      <w:r>
        <w:rPr>
          <w:rFonts w:ascii="Garamond"/>
          <w:i/>
          <w:spacing w:val="10"/>
          <w:sz w:val="20"/>
        </w:rPr>
        <w:t xml:space="preserve"> </w:t>
      </w:r>
      <w:r>
        <w:rPr>
          <w:rFonts w:ascii="Garamond"/>
          <w:i/>
          <w:spacing w:val="-1"/>
          <w:sz w:val="20"/>
        </w:rPr>
        <w:t>table</w:t>
      </w:r>
      <w:r>
        <w:rPr>
          <w:rFonts w:ascii="Garamond"/>
          <w:i/>
          <w:spacing w:val="10"/>
          <w:sz w:val="20"/>
        </w:rPr>
        <w:t xml:space="preserve"> </w:t>
      </w:r>
      <w:r>
        <w:rPr>
          <w:rFonts w:ascii="Garamond"/>
          <w:i/>
          <w:sz w:val="20"/>
        </w:rPr>
        <w:t>below</w:t>
      </w:r>
      <w:r>
        <w:rPr>
          <w:rFonts w:ascii="Garamond"/>
          <w:i/>
          <w:spacing w:val="10"/>
          <w:sz w:val="20"/>
        </w:rPr>
        <w:t xml:space="preserve"> </w:t>
      </w:r>
      <w:r>
        <w:rPr>
          <w:rFonts w:ascii="Garamond"/>
          <w:i/>
          <w:sz w:val="20"/>
        </w:rPr>
        <w:t>-</w:t>
      </w:r>
      <w:r>
        <w:rPr>
          <w:rFonts w:ascii="Garamond"/>
          <w:i/>
          <w:spacing w:val="10"/>
          <w:sz w:val="20"/>
        </w:rPr>
        <w:t xml:space="preserve"> </w:t>
      </w:r>
      <w:r>
        <w:rPr>
          <w:rFonts w:ascii="Garamond"/>
          <w:i/>
          <w:sz w:val="20"/>
        </w:rPr>
        <w:t>do</w:t>
      </w:r>
      <w:r>
        <w:rPr>
          <w:rFonts w:ascii="Garamond"/>
          <w:i/>
          <w:spacing w:val="10"/>
          <w:sz w:val="20"/>
        </w:rPr>
        <w:t xml:space="preserve"> </w:t>
      </w:r>
      <w:r>
        <w:rPr>
          <w:rFonts w:ascii="Garamond"/>
          <w:i/>
          <w:sz w:val="20"/>
        </w:rPr>
        <w:t>not</w:t>
      </w:r>
      <w:r>
        <w:rPr>
          <w:rFonts w:ascii="Garamond"/>
          <w:i/>
          <w:spacing w:val="10"/>
          <w:sz w:val="20"/>
        </w:rPr>
        <w:t xml:space="preserve"> </w:t>
      </w:r>
      <w:r>
        <w:rPr>
          <w:rFonts w:ascii="Garamond"/>
          <w:i/>
          <w:sz w:val="20"/>
        </w:rPr>
        <w:t>apply</w:t>
      </w:r>
      <w:r>
        <w:rPr>
          <w:rFonts w:ascii="Garamond"/>
          <w:i/>
          <w:spacing w:val="10"/>
          <w:sz w:val="20"/>
        </w:rPr>
        <w:t xml:space="preserve"> </w:t>
      </w:r>
      <w:r>
        <w:rPr>
          <w:rFonts w:ascii="Garamond"/>
          <w:i/>
          <w:sz w:val="20"/>
        </w:rPr>
        <w:t>the</w:t>
      </w:r>
      <w:r>
        <w:rPr>
          <w:rFonts w:ascii="Garamond"/>
          <w:i/>
          <w:spacing w:val="10"/>
          <w:sz w:val="20"/>
        </w:rPr>
        <w:t xml:space="preserve"> </w:t>
      </w:r>
      <w:r>
        <w:rPr>
          <w:rFonts w:ascii="Garamond"/>
          <w:i/>
          <w:sz w:val="20"/>
        </w:rPr>
        <w:t>normal</w:t>
      </w:r>
      <w:r>
        <w:rPr>
          <w:rFonts w:ascii="Garamond"/>
          <w:i/>
          <w:spacing w:val="10"/>
          <w:sz w:val="20"/>
        </w:rPr>
        <w:t xml:space="preserve"> </w:t>
      </w:r>
      <w:r>
        <w:rPr>
          <w:rFonts w:ascii="Garamond"/>
          <w:i/>
          <w:sz w:val="20"/>
        </w:rPr>
        <w:t>modifiers</w:t>
      </w:r>
      <w:r>
        <w:rPr>
          <w:rFonts w:ascii="Garamond"/>
          <w:i/>
          <w:spacing w:val="10"/>
          <w:sz w:val="20"/>
        </w:rPr>
        <w:t xml:space="preserve"> </w:t>
      </w:r>
      <w:r>
        <w:rPr>
          <w:rFonts w:ascii="Garamond"/>
          <w:i/>
          <w:sz w:val="20"/>
        </w:rPr>
        <w:t>as</w:t>
      </w:r>
      <w:r>
        <w:rPr>
          <w:rFonts w:ascii="Garamond"/>
          <w:i/>
          <w:spacing w:val="10"/>
          <w:sz w:val="20"/>
        </w:rPr>
        <w:t xml:space="preserve"> </w:t>
      </w:r>
      <w:r>
        <w:rPr>
          <w:rFonts w:ascii="Garamond"/>
          <w:i/>
          <w:sz w:val="20"/>
        </w:rPr>
        <w:t>the</w:t>
      </w:r>
      <w:r>
        <w:rPr>
          <w:rFonts w:ascii="Garamond"/>
          <w:i/>
          <w:spacing w:val="10"/>
          <w:sz w:val="20"/>
        </w:rPr>
        <w:t xml:space="preserve"> </w:t>
      </w:r>
      <w:r>
        <w:rPr>
          <w:rFonts w:ascii="Garamond"/>
          <w:i/>
          <w:sz w:val="20"/>
        </w:rPr>
        <w:t>suits</w:t>
      </w:r>
      <w:r>
        <w:rPr>
          <w:rFonts w:ascii="Garamond"/>
          <w:i/>
          <w:spacing w:val="25"/>
          <w:sz w:val="20"/>
        </w:rPr>
        <w:t xml:space="preserve"> </w:t>
      </w:r>
      <w:r>
        <w:rPr>
          <w:rFonts w:ascii="Garamond"/>
          <w:i/>
          <w:spacing w:val="-1"/>
          <w:sz w:val="20"/>
        </w:rPr>
        <w:t>advanced</w:t>
      </w:r>
      <w:r>
        <w:rPr>
          <w:rFonts w:ascii="Garamond"/>
          <w:i/>
          <w:spacing w:val="27"/>
          <w:sz w:val="20"/>
        </w:rPr>
        <w:t xml:space="preserve"> </w:t>
      </w:r>
      <w:r>
        <w:rPr>
          <w:rFonts w:ascii="Garamond"/>
          <w:i/>
          <w:sz w:val="20"/>
        </w:rPr>
        <w:t>targeting</w:t>
      </w:r>
      <w:r>
        <w:rPr>
          <w:rFonts w:ascii="Garamond"/>
          <w:i/>
          <w:spacing w:val="27"/>
          <w:sz w:val="20"/>
        </w:rPr>
        <w:t xml:space="preserve"> </w:t>
      </w:r>
      <w:r>
        <w:rPr>
          <w:rFonts w:ascii="Garamond"/>
          <w:i/>
          <w:sz w:val="20"/>
        </w:rPr>
        <w:t>computers</w:t>
      </w:r>
      <w:r>
        <w:rPr>
          <w:rFonts w:ascii="Garamond"/>
          <w:i/>
          <w:spacing w:val="27"/>
          <w:sz w:val="20"/>
        </w:rPr>
        <w:t xml:space="preserve"> </w:t>
      </w:r>
      <w:r>
        <w:rPr>
          <w:rFonts w:ascii="Garamond"/>
          <w:i/>
          <w:spacing w:val="-2"/>
          <w:sz w:val="20"/>
        </w:rPr>
        <w:t>take</w:t>
      </w:r>
      <w:r>
        <w:rPr>
          <w:rFonts w:ascii="Garamond"/>
          <w:i/>
          <w:spacing w:val="27"/>
          <w:sz w:val="20"/>
        </w:rPr>
        <w:t xml:space="preserve"> </w:t>
      </w:r>
      <w:r>
        <w:rPr>
          <w:rFonts w:ascii="Garamond"/>
          <w:i/>
          <w:sz w:val="20"/>
        </w:rPr>
        <w:t>many</w:t>
      </w:r>
      <w:r>
        <w:rPr>
          <w:rFonts w:ascii="Garamond"/>
          <w:i/>
          <w:spacing w:val="27"/>
          <w:sz w:val="20"/>
        </w:rPr>
        <w:t xml:space="preserve"> </w:t>
      </w:r>
      <w:r>
        <w:rPr>
          <w:rFonts w:ascii="Garamond"/>
          <w:i/>
          <w:spacing w:val="1"/>
          <w:sz w:val="20"/>
        </w:rPr>
        <w:t>more</w:t>
      </w:r>
      <w:r>
        <w:rPr>
          <w:rFonts w:ascii="Garamond"/>
          <w:i/>
          <w:spacing w:val="27"/>
          <w:sz w:val="20"/>
        </w:rPr>
        <w:t xml:space="preserve"> </w:t>
      </w:r>
      <w:r>
        <w:rPr>
          <w:rFonts w:ascii="Garamond"/>
          <w:i/>
          <w:sz w:val="20"/>
        </w:rPr>
        <w:t>factors</w:t>
      </w:r>
      <w:r>
        <w:rPr>
          <w:rFonts w:ascii="Garamond"/>
          <w:i/>
          <w:spacing w:val="27"/>
          <w:sz w:val="20"/>
        </w:rPr>
        <w:t xml:space="preserve"> </w:t>
      </w:r>
      <w:r>
        <w:rPr>
          <w:rFonts w:ascii="Garamond"/>
          <w:i/>
          <w:sz w:val="20"/>
        </w:rPr>
        <w:t>into</w:t>
      </w:r>
      <w:r>
        <w:rPr>
          <w:rFonts w:ascii="Garamond"/>
          <w:i/>
          <w:spacing w:val="27"/>
          <w:sz w:val="20"/>
        </w:rPr>
        <w:t xml:space="preserve"> </w:t>
      </w:r>
      <w:r>
        <w:rPr>
          <w:rFonts w:ascii="Garamond"/>
          <w:i/>
          <w:sz w:val="20"/>
        </w:rPr>
        <w:t>account</w:t>
      </w:r>
      <w:r>
        <w:rPr>
          <w:rFonts w:ascii="Garamond"/>
          <w:i/>
          <w:spacing w:val="27"/>
          <w:sz w:val="20"/>
        </w:rPr>
        <w:t xml:space="preserve"> </w:t>
      </w:r>
      <w:r>
        <w:rPr>
          <w:rFonts w:ascii="Garamond"/>
          <w:i/>
          <w:sz w:val="20"/>
        </w:rPr>
        <w:t>than</w:t>
      </w:r>
      <w:r>
        <w:rPr>
          <w:rFonts w:ascii="Garamond"/>
          <w:i/>
          <w:spacing w:val="27"/>
          <w:sz w:val="20"/>
        </w:rPr>
        <w:t xml:space="preserve"> </w:t>
      </w:r>
      <w:r>
        <w:rPr>
          <w:rFonts w:ascii="Garamond"/>
          <w:i/>
          <w:sz w:val="20"/>
        </w:rPr>
        <w:t>a</w:t>
      </w:r>
      <w:r>
        <w:rPr>
          <w:rFonts w:ascii="Garamond"/>
          <w:i/>
          <w:spacing w:val="36"/>
          <w:sz w:val="20"/>
        </w:rPr>
        <w:t xml:space="preserve"> </w:t>
      </w:r>
      <w:r>
        <w:rPr>
          <w:rFonts w:ascii="Garamond"/>
          <w:i/>
          <w:sz w:val="20"/>
        </w:rPr>
        <w:t>normal</w:t>
      </w:r>
      <w:r>
        <w:rPr>
          <w:rFonts w:ascii="Garamond"/>
          <w:i/>
          <w:spacing w:val="2"/>
          <w:sz w:val="20"/>
        </w:rPr>
        <w:t xml:space="preserve"> </w:t>
      </w:r>
      <w:r>
        <w:rPr>
          <w:rFonts w:ascii="Garamond"/>
          <w:i/>
          <w:sz w:val="20"/>
        </w:rPr>
        <w:t>suit.</w:t>
      </w:r>
      <w:r>
        <w:rPr>
          <w:rFonts w:ascii="Garamond"/>
          <w:i/>
          <w:spacing w:val="2"/>
          <w:sz w:val="20"/>
        </w:rPr>
        <w:t xml:space="preserve"> </w:t>
      </w:r>
      <w:r>
        <w:rPr>
          <w:rFonts w:ascii="Garamond"/>
          <w:i/>
          <w:sz w:val="20"/>
        </w:rPr>
        <w:t>Because</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z w:val="20"/>
        </w:rPr>
        <w:t>Rifle</w:t>
      </w:r>
      <w:r>
        <w:rPr>
          <w:rFonts w:ascii="Garamond"/>
          <w:i/>
          <w:spacing w:val="2"/>
          <w:sz w:val="20"/>
        </w:rPr>
        <w:t xml:space="preserve"> </w:t>
      </w:r>
      <w:r>
        <w:rPr>
          <w:rFonts w:ascii="Garamond"/>
          <w:i/>
          <w:spacing w:val="-1"/>
          <w:sz w:val="20"/>
        </w:rPr>
        <w:t>takes</w:t>
      </w:r>
      <w:r>
        <w:rPr>
          <w:rFonts w:ascii="Garamond"/>
          <w:i/>
          <w:spacing w:val="2"/>
          <w:sz w:val="20"/>
        </w:rPr>
        <w:t xml:space="preserve"> </w:t>
      </w:r>
      <w:r>
        <w:rPr>
          <w:rFonts w:ascii="Garamond"/>
          <w:i/>
          <w:sz w:val="20"/>
        </w:rPr>
        <w:t>a</w:t>
      </w:r>
      <w:r>
        <w:rPr>
          <w:rFonts w:ascii="Garamond"/>
          <w:i/>
          <w:spacing w:val="2"/>
          <w:sz w:val="20"/>
        </w:rPr>
        <w:t xml:space="preserve"> </w:t>
      </w:r>
      <w:r>
        <w:rPr>
          <w:rFonts w:ascii="Garamond"/>
          <w:i/>
          <w:sz w:val="20"/>
        </w:rPr>
        <w:t>few</w:t>
      </w:r>
      <w:r>
        <w:rPr>
          <w:rFonts w:ascii="Garamond"/>
          <w:i/>
          <w:spacing w:val="2"/>
          <w:sz w:val="20"/>
        </w:rPr>
        <w:t xml:space="preserve"> </w:t>
      </w:r>
      <w:r>
        <w:rPr>
          <w:rFonts w:ascii="Garamond"/>
          <w:i/>
          <w:sz w:val="20"/>
        </w:rPr>
        <w:t>moments</w:t>
      </w:r>
      <w:r>
        <w:rPr>
          <w:rFonts w:ascii="Garamond"/>
          <w:i/>
          <w:spacing w:val="2"/>
          <w:sz w:val="20"/>
        </w:rPr>
        <w:t xml:space="preserve"> </w:t>
      </w:r>
      <w:r>
        <w:rPr>
          <w:rFonts w:ascii="Garamond"/>
          <w:i/>
          <w:sz w:val="20"/>
        </w:rPr>
        <w:t>to</w:t>
      </w:r>
      <w:r>
        <w:rPr>
          <w:rFonts w:ascii="Garamond"/>
          <w:i/>
          <w:spacing w:val="2"/>
          <w:sz w:val="20"/>
        </w:rPr>
        <w:t xml:space="preserve"> </w:t>
      </w:r>
      <w:r>
        <w:rPr>
          <w:rFonts w:ascii="Garamond"/>
          <w:i/>
          <w:sz w:val="20"/>
        </w:rPr>
        <w:t>build</w:t>
      </w:r>
      <w:r>
        <w:rPr>
          <w:rFonts w:ascii="Garamond"/>
          <w:i/>
          <w:spacing w:val="2"/>
          <w:sz w:val="20"/>
        </w:rPr>
        <w:t xml:space="preserve"> </w:t>
      </w:r>
      <w:r>
        <w:rPr>
          <w:rFonts w:ascii="Garamond"/>
          <w:i/>
          <w:sz w:val="20"/>
        </w:rPr>
        <w:t>up</w:t>
      </w:r>
      <w:r>
        <w:rPr>
          <w:rFonts w:ascii="Garamond"/>
          <w:i/>
          <w:spacing w:val="2"/>
          <w:sz w:val="20"/>
        </w:rPr>
        <w:t xml:space="preserve"> </w:t>
      </w:r>
      <w:r>
        <w:rPr>
          <w:rFonts w:ascii="Garamond"/>
          <w:i/>
          <w:sz w:val="20"/>
        </w:rPr>
        <w:t>its</w:t>
      </w:r>
      <w:r>
        <w:rPr>
          <w:rFonts w:ascii="Garamond"/>
          <w:i/>
          <w:spacing w:val="2"/>
          <w:sz w:val="20"/>
        </w:rPr>
        <w:t xml:space="preserve"> </w:t>
      </w:r>
      <w:r>
        <w:rPr>
          <w:rFonts w:ascii="Garamond"/>
          <w:i/>
          <w:spacing w:val="-1"/>
          <w:sz w:val="20"/>
        </w:rPr>
        <w:t>power,</w:t>
      </w:r>
      <w:r>
        <w:rPr>
          <w:rFonts w:ascii="Garamond"/>
          <w:i/>
          <w:spacing w:val="2"/>
          <w:sz w:val="20"/>
        </w:rPr>
        <w:t xml:space="preserve"> </w:t>
      </w:r>
      <w:r>
        <w:rPr>
          <w:rFonts w:ascii="Garamond"/>
          <w:i/>
          <w:sz w:val="20"/>
        </w:rPr>
        <w:t>an</w:t>
      </w:r>
      <w:r>
        <w:rPr>
          <w:rFonts w:ascii="Garamond"/>
          <w:i/>
          <w:spacing w:val="24"/>
          <w:sz w:val="20"/>
        </w:rPr>
        <w:t xml:space="preserve"> </w:t>
      </w:r>
      <w:r>
        <w:rPr>
          <w:rFonts w:ascii="Garamond"/>
          <w:i/>
          <w:sz w:val="20"/>
        </w:rPr>
        <w:t>agile</w:t>
      </w:r>
      <w:r>
        <w:rPr>
          <w:rFonts w:ascii="Garamond"/>
          <w:i/>
          <w:spacing w:val="2"/>
          <w:sz w:val="20"/>
        </w:rPr>
        <w:t xml:space="preserve"> </w:t>
      </w:r>
      <w:r>
        <w:rPr>
          <w:rFonts w:ascii="Garamond"/>
          <w:i/>
          <w:spacing w:val="1"/>
          <w:sz w:val="20"/>
        </w:rPr>
        <w:t>target</w:t>
      </w:r>
      <w:r>
        <w:rPr>
          <w:rFonts w:ascii="Garamond"/>
          <w:i/>
          <w:spacing w:val="2"/>
          <w:sz w:val="20"/>
        </w:rPr>
        <w:t xml:space="preserve"> </w:t>
      </w:r>
      <w:r>
        <w:rPr>
          <w:rFonts w:ascii="Garamond"/>
          <w:i/>
          <w:spacing w:val="-2"/>
          <w:sz w:val="20"/>
        </w:rPr>
        <w:t>like</w:t>
      </w:r>
      <w:r>
        <w:rPr>
          <w:rFonts w:ascii="Garamond"/>
          <w:i/>
          <w:spacing w:val="2"/>
          <w:sz w:val="20"/>
        </w:rPr>
        <w:t xml:space="preserve"> </w:t>
      </w:r>
      <w:r>
        <w:rPr>
          <w:rFonts w:ascii="Garamond"/>
          <w:i/>
          <w:sz w:val="20"/>
        </w:rPr>
        <w:t>a</w:t>
      </w:r>
      <w:r>
        <w:rPr>
          <w:rFonts w:ascii="Garamond"/>
          <w:i/>
          <w:spacing w:val="2"/>
          <w:sz w:val="20"/>
        </w:rPr>
        <w:t xml:space="preserve"> </w:t>
      </w:r>
      <w:r>
        <w:rPr>
          <w:rFonts w:ascii="Garamond"/>
          <w:i/>
          <w:sz w:val="20"/>
        </w:rPr>
        <w:t>Mobile</w:t>
      </w:r>
      <w:r>
        <w:rPr>
          <w:rFonts w:ascii="Garamond"/>
          <w:i/>
          <w:spacing w:val="2"/>
          <w:sz w:val="20"/>
        </w:rPr>
        <w:t xml:space="preserve"> </w:t>
      </w:r>
      <w:r>
        <w:rPr>
          <w:rFonts w:ascii="Garamond"/>
          <w:i/>
          <w:sz w:val="20"/>
        </w:rPr>
        <w:t>Suit</w:t>
      </w:r>
      <w:r>
        <w:rPr>
          <w:rFonts w:ascii="Garamond"/>
          <w:i/>
          <w:spacing w:val="2"/>
          <w:sz w:val="20"/>
        </w:rPr>
        <w:t xml:space="preserve"> </w:t>
      </w:r>
      <w:r>
        <w:rPr>
          <w:rFonts w:ascii="Garamond"/>
          <w:i/>
          <w:sz w:val="20"/>
        </w:rPr>
        <w:t>or</w:t>
      </w:r>
      <w:r>
        <w:rPr>
          <w:rFonts w:ascii="Garamond"/>
          <w:i/>
          <w:spacing w:val="2"/>
          <w:sz w:val="20"/>
        </w:rPr>
        <w:t xml:space="preserve"> </w:t>
      </w:r>
      <w:r>
        <w:rPr>
          <w:rFonts w:ascii="Garamond"/>
          <w:i/>
          <w:spacing w:val="-2"/>
          <w:sz w:val="20"/>
        </w:rPr>
        <w:t>Tank</w:t>
      </w:r>
      <w:r>
        <w:rPr>
          <w:rFonts w:ascii="Garamond"/>
          <w:i/>
          <w:spacing w:val="2"/>
          <w:sz w:val="20"/>
        </w:rPr>
        <w:t xml:space="preserve"> </w:t>
      </w:r>
      <w:r>
        <w:rPr>
          <w:rFonts w:ascii="Garamond"/>
          <w:i/>
          <w:sz w:val="20"/>
        </w:rPr>
        <w:t>can</w:t>
      </w:r>
      <w:r>
        <w:rPr>
          <w:rFonts w:ascii="Garamond"/>
          <w:i/>
          <w:spacing w:val="2"/>
          <w:sz w:val="20"/>
        </w:rPr>
        <w:t xml:space="preserve"> </w:t>
      </w:r>
      <w:r>
        <w:rPr>
          <w:rFonts w:ascii="Garamond"/>
          <w:i/>
          <w:sz w:val="20"/>
        </w:rPr>
        <w:t>move</w:t>
      </w:r>
      <w:r>
        <w:rPr>
          <w:rFonts w:ascii="Garamond"/>
          <w:i/>
          <w:spacing w:val="2"/>
          <w:sz w:val="20"/>
        </w:rPr>
        <w:t xml:space="preserve"> </w:t>
      </w:r>
      <w:r>
        <w:rPr>
          <w:rFonts w:ascii="Garamond"/>
          <w:i/>
          <w:sz w:val="20"/>
        </w:rPr>
        <w:t>out</w:t>
      </w:r>
      <w:r>
        <w:rPr>
          <w:rFonts w:ascii="Garamond"/>
          <w:i/>
          <w:spacing w:val="2"/>
          <w:sz w:val="20"/>
        </w:rPr>
        <w:t xml:space="preserve"> </w:t>
      </w:r>
      <w:r>
        <w:rPr>
          <w:rFonts w:ascii="Garamond"/>
          <w:i/>
          <w:sz w:val="20"/>
        </w:rPr>
        <w:t>ofits</w:t>
      </w:r>
      <w:r>
        <w:rPr>
          <w:rFonts w:ascii="Garamond"/>
          <w:i/>
          <w:spacing w:val="49"/>
          <w:sz w:val="20"/>
        </w:rPr>
        <w:t xml:space="preserve"> </w:t>
      </w:r>
      <w:r>
        <w:rPr>
          <w:rFonts w:ascii="Garamond"/>
          <w:i/>
          <w:spacing w:val="-1"/>
          <w:sz w:val="20"/>
        </w:rPr>
        <w:t>way</w:t>
      </w:r>
      <w:r>
        <w:rPr>
          <w:rFonts w:ascii="Garamond"/>
          <w:i/>
          <w:spacing w:val="2"/>
          <w:sz w:val="20"/>
        </w:rPr>
        <w:t xml:space="preserve"> </w:t>
      </w:r>
      <w:r>
        <w:rPr>
          <w:rFonts w:ascii="Garamond"/>
          <w:i/>
          <w:sz w:val="20"/>
        </w:rPr>
        <w:t>or</w:t>
      </w:r>
      <w:r>
        <w:rPr>
          <w:rFonts w:ascii="Garamond"/>
          <w:i/>
          <w:spacing w:val="2"/>
          <w:sz w:val="20"/>
        </w:rPr>
        <w:t xml:space="preserve"> </w:t>
      </w:r>
      <w:r>
        <w:rPr>
          <w:rFonts w:ascii="Garamond"/>
          <w:i/>
          <w:sz w:val="20"/>
        </w:rPr>
        <w:t>dodge</w:t>
      </w:r>
      <w:r>
        <w:rPr>
          <w:rFonts w:ascii="Garamond"/>
          <w:i/>
          <w:spacing w:val="2"/>
          <w:sz w:val="20"/>
        </w:rPr>
        <w:t xml:space="preserve"> </w:t>
      </w:r>
      <w:r>
        <w:rPr>
          <w:rFonts w:ascii="Garamond"/>
          <w:i/>
          <w:sz w:val="20"/>
        </w:rPr>
        <w:t>the</w:t>
      </w:r>
      <w:r>
        <w:rPr>
          <w:rFonts w:ascii="Garamond"/>
          <w:i/>
          <w:spacing w:val="24"/>
          <w:sz w:val="20"/>
        </w:rPr>
        <w:t xml:space="preserve"> </w:t>
      </w:r>
      <w:r>
        <w:rPr>
          <w:rFonts w:ascii="Garamond"/>
          <w:i/>
          <w:sz w:val="20"/>
        </w:rPr>
        <w:t>shot.</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pacing w:val="1"/>
          <w:sz w:val="20"/>
        </w:rPr>
        <w:t>score</w:t>
      </w:r>
      <w:r>
        <w:rPr>
          <w:rFonts w:ascii="Garamond"/>
          <w:i/>
          <w:spacing w:val="-2"/>
          <w:sz w:val="20"/>
        </w:rPr>
        <w:t xml:space="preserve"> </w:t>
      </w:r>
      <w:r>
        <w:rPr>
          <w:rFonts w:ascii="Garamond"/>
          <w:i/>
          <w:sz w:val="20"/>
        </w:rPr>
        <w:t>to</w:t>
      </w:r>
      <w:r>
        <w:rPr>
          <w:rFonts w:ascii="Garamond"/>
          <w:i/>
          <w:spacing w:val="-2"/>
          <w:sz w:val="20"/>
        </w:rPr>
        <w:t xml:space="preserve"> </w:t>
      </w:r>
      <w:r>
        <w:rPr>
          <w:rFonts w:ascii="Garamond"/>
          <w:i/>
          <w:sz w:val="20"/>
        </w:rPr>
        <w:t>hit</w:t>
      </w:r>
      <w:r>
        <w:rPr>
          <w:rFonts w:ascii="Garamond"/>
          <w:i/>
          <w:spacing w:val="-2"/>
          <w:sz w:val="20"/>
        </w:rPr>
        <w:t xml:space="preserve"> </w:t>
      </w:r>
      <w:r>
        <w:rPr>
          <w:rFonts w:ascii="Garamond"/>
          <w:i/>
          <w:sz w:val="20"/>
        </w:rPr>
        <w:t>is</w:t>
      </w:r>
      <w:r>
        <w:rPr>
          <w:rFonts w:ascii="Garamond"/>
          <w:i/>
          <w:spacing w:val="-2"/>
          <w:sz w:val="20"/>
        </w:rPr>
        <w:t xml:space="preserve"> </w:t>
      </w:r>
      <w:r>
        <w:rPr>
          <w:rFonts w:ascii="Garamond"/>
          <w:i/>
          <w:spacing w:val="1"/>
          <w:sz w:val="20"/>
        </w:rPr>
        <w:t>therefore</w:t>
      </w:r>
      <w:r>
        <w:rPr>
          <w:rFonts w:ascii="Garamond"/>
          <w:i/>
          <w:spacing w:val="-2"/>
          <w:sz w:val="20"/>
        </w:rPr>
        <w:t xml:space="preserve"> </w:t>
      </w:r>
      <w:r>
        <w:rPr>
          <w:rFonts w:ascii="Garamond"/>
          <w:i/>
          <w:sz w:val="20"/>
        </w:rPr>
        <w:t>reduced</w:t>
      </w:r>
      <w:r>
        <w:rPr>
          <w:rFonts w:ascii="Garamond"/>
          <w:i/>
          <w:spacing w:val="-2"/>
          <w:sz w:val="20"/>
        </w:rPr>
        <w:t xml:space="preserve"> </w:t>
      </w:r>
      <w:r>
        <w:rPr>
          <w:rFonts w:ascii="Garamond"/>
          <w:i/>
          <w:sz w:val="20"/>
        </w:rPr>
        <w:t>depending</w:t>
      </w:r>
      <w:r>
        <w:rPr>
          <w:rFonts w:ascii="Garamond"/>
          <w:i/>
          <w:spacing w:val="-2"/>
          <w:sz w:val="20"/>
        </w:rPr>
        <w:t xml:space="preserve"> </w:t>
      </w:r>
      <w:r>
        <w:rPr>
          <w:rFonts w:ascii="Garamond"/>
          <w:i/>
          <w:sz w:val="20"/>
        </w:rPr>
        <w:t>on</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z w:val="20"/>
        </w:rPr>
        <w:t>move</w:t>
      </w:r>
      <w:r>
        <w:rPr>
          <w:rFonts w:ascii="Garamond"/>
          <w:i/>
          <w:spacing w:val="-2"/>
          <w:sz w:val="20"/>
        </w:rPr>
        <w:t xml:space="preserve"> </w:t>
      </w:r>
      <w:r>
        <w:rPr>
          <w:rFonts w:ascii="Garamond"/>
          <w:i/>
          <w:sz w:val="20"/>
        </w:rPr>
        <w:t>of</w:t>
      </w:r>
      <w:r>
        <w:rPr>
          <w:rFonts w:ascii="Garamond"/>
          <w:i/>
          <w:spacing w:val="43"/>
          <w:sz w:val="20"/>
        </w:rPr>
        <w:t xml:space="preserve"> </w:t>
      </w:r>
      <w:r>
        <w:rPr>
          <w:rFonts w:ascii="Garamond"/>
          <w:i/>
          <w:sz w:val="20"/>
        </w:rPr>
        <w:t>the</w:t>
      </w:r>
      <w:r>
        <w:rPr>
          <w:rFonts w:ascii="Garamond"/>
          <w:i/>
          <w:spacing w:val="-2"/>
          <w:sz w:val="20"/>
        </w:rPr>
        <w:t xml:space="preserve"> </w:t>
      </w:r>
      <w:r>
        <w:rPr>
          <w:rFonts w:ascii="Garamond"/>
          <w:i/>
          <w:spacing w:val="1"/>
          <w:sz w:val="20"/>
        </w:rPr>
        <w:t>target.</w:t>
      </w:r>
      <w:r>
        <w:rPr>
          <w:rFonts w:ascii="Garamond"/>
          <w:i/>
          <w:spacing w:val="28"/>
          <w:sz w:val="20"/>
        </w:rPr>
        <w:t xml:space="preserve"> </w:t>
      </w:r>
      <w:r>
        <w:rPr>
          <w:rFonts w:ascii="Garamond"/>
          <w:i/>
          <w:sz w:val="20"/>
        </w:rPr>
        <w:t>Roll</w:t>
      </w:r>
      <w:r>
        <w:rPr>
          <w:rFonts w:ascii="Garamond"/>
          <w:i/>
          <w:spacing w:val="5"/>
          <w:sz w:val="20"/>
        </w:rPr>
        <w:t xml:space="preserve"> </w:t>
      </w:r>
      <w:r>
        <w:rPr>
          <w:rFonts w:ascii="Garamond"/>
          <w:i/>
          <w:sz w:val="20"/>
        </w:rPr>
        <w:t>to</w:t>
      </w:r>
      <w:r>
        <w:rPr>
          <w:rFonts w:ascii="Garamond"/>
          <w:i/>
          <w:spacing w:val="5"/>
          <w:sz w:val="20"/>
        </w:rPr>
        <w:t xml:space="preserve"> </w:t>
      </w:r>
      <w:r>
        <w:rPr>
          <w:rFonts w:ascii="Garamond"/>
          <w:i/>
          <w:sz w:val="20"/>
        </w:rPr>
        <w:t>hit</w:t>
      </w:r>
      <w:r>
        <w:rPr>
          <w:rFonts w:ascii="Garamond"/>
          <w:i/>
          <w:spacing w:val="5"/>
          <w:sz w:val="20"/>
        </w:rPr>
        <w:t xml:space="preserve"> </w:t>
      </w:r>
      <w:r>
        <w:rPr>
          <w:rFonts w:ascii="Garamond"/>
          <w:i/>
          <w:sz w:val="20"/>
        </w:rPr>
        <w:t>as</w:t>
      </w:r>
      <w:r>
        <w:rPr>
          <w:rFonts w:ascii="Garamond"/>
          <w:i/>
          <w:spacing w:val="5"/>
          <w:sz w:val="20"/>
        </w:rPr>
        <w:t xml:space="preserve"> </w:t>
      </w:r>
      <w:r>
        <w:rPr>
          <w:rFonts w:ascii="Garamond"/>
          <w:i/>
          <w:sz w:val="20"/>
        </w:rPr>
        <w:t>normal</w:t>
      </w:r>
      <w:r>
        <w:rPr>
          <w:rFonts w:ascii="Garamond"/>
          <w:i/>
          <w:spacing w:val="5"/>
          <w:sz w:val="20"/>
        </w:rPr>
        <w:t xml:space="preserve"> </w:t>
      </w:r>
      <w:r>
        <w:rPr>
          <w:rFonts w:ascii="Garamond"/>
          <w:i/>
          <w:sz w:val="20"/>
        </w:rPr>
        <w:t>and</w:t>
      </w:r>
      <w:r>
        <w:rPr>
          <w:rFonts w:ascii="Garamond"/>
          <w:i/>
          <w:spacing w:val="5"/>
          <w:sz w:val="20"/>
        </w:rPr>
        <w:t xml:space="preserve"> </w:t>
      </w:r>
      <w:r>
        <w:rPr>
          <w:rFonts w:ascii="Garamond"/>
          <w:i/>
          <w:sz w:val="20"/>
        </w:rPr>
        <w:t>apply</w:t>
      </w:r>
      <w:r>
        <w:rPr>
          <w:rFonts w:ascii="Garamond"/>
          <w:i/>
          <w:spacing w:val="5"/>
          <w:sz w:val="20"/>
        </w:rPr>
        <w:t xml:space="preserve"> </w:t>
      </w:r>
      <w:r>
        <w:rPr>
          <w:rFonts w:ascii="Garamond"/>
          <w:i/>
          <w:sz w:val="20"/>
        </w:rPr>
        <w:t>these</w:t>
      </w:r>
      <w:r>
        <w:rPr>
          <w:rFonts w:ascii="Garamond"/>
          <w:i/>
          <w:spacing w:val="5"/>
          <w:sz w:val="20"/>
        </w:rPr>
        <w:t xml:space="preserve"> </w:t>
      </w:r>
      <w:r>
        <w:rPr>
          <w:rFonts w:ascii="Garamond"/>
          <w:i/>
          <w:spacing w:val="-1"/>
          <w:sz w:val="20"/>
        </w:rPr>
        <w:t>modifiers.</w:t>
      </w:r>
    </w:p>
    <w:p w:rsidR="00F87A27" w:rsidRDefault="005A02C9">
      <w:pPr>
        <w:pStyle w:val="Heading4"/>
        <w:tabs>
          <w:tab w:val="left" w:pos="2342"/>
        </w:tabs>
        <w:spacing w:before="173" w:line="223" w:lineRule="exact"/>
        <w:ind w:left="147"/>
        <w:jc w:val="both"/>
        <w:rPr>
          <w:b w:val="0"/>
          <w:bCs w:val="0"/>
        </w:rPr>
      </w:pPr>
      <w:r>
        <w:rPr>
          <w:spacing w:val="-3"/>
          <w:u w:val="single" w:color="000000"/>
        </w:rPr>
        <w:t>Targets</w:t>
      </w:r>
      <w:r>
        <w:rPr>
          <w:spacing w:val="5"/>
          <w:u w:val="single" w:color="000000"/>
        </w:rPr>
        <w:t xml:space="preserve"> </w:t>
      </w:r>
      <w:r>
        <w:rPr>
          <w:spacing w:val="-1"/>
          <w:u w:val="single" w:color="000000"/>
        </w:rPr>
        <w:t>Movement</w:t>
      </w:r>
      <w:r>
        <w:rPr>
          <w:rFonts w:ascii="Times New Roman"/>
          <w:b w:val="0"/>
          <w:spacing w:val="-1"/>
          <w:u w:val="single" w:color="000000"/>
        </w:rPr>
        <w:tab/>
      </w:r>
      <w:r>
        <w:rPr>
          <w:u w:val="single" w:color="000000"/>
        </w:rPr>
        <w:t xml:space="preserve">0-2"   </w:t>
      </w:r>
      <w:r>
        <w:rPr>
          <w:spacing w:val="20"/>
          <w:u w:val="single" w:color="000000"/>
        </w:rPr>
        <w:t xml:space="preserve"> </w:t>
      </w:r>
      <w:r>
        <w:rPr>
          <w:u w:val="single" w:color="000000"/>
        </w:rPr>
        <w:t xml:space="preserve">2-4"   </w:t>
      </w:r>
      <w:r>
        <w:rPr>
          <w:spacing w:val="20"/>
          <w:u w:val="single" w:color="000000"/>
        </w:rPr>
        <w:t xml:space="preserve"> </w:t>
      </w:r>
      <w:r>
        <w:rPr>
          <w:u w:val="single" w:color="000000"/>
        </w:rPr>
        <w:t xml:space="preserve">4-6"   </w:t>
      </w:r>
      <w:r>
        <w:rPr>
          <w:spacing w:val="20"/>
          <w:u w:val="single" w:color="000000"/>
        </w:rPr>
        <w:t xml:space="preserve"> </w:t>
      </w:r>
      <w:r>
        <w:rPr>
          <w:u w:val="single" w:color="000000"/>
        </w:rPr>
        <w:t>7'+</w:t>
      </w:r>
    </w:p>
    <w:p w:rsidR="00F87A27" w:rsidRDefault="005A02C9">
      <w:pPr>
        <w:pStyle w:val="BodyText"/>
        <w:tabs>
          <w:tab w:val="left" w:pos="2362"/>
        </w:tabs>
        <w:spacing w:line="223" w:lineRule="exact"/>
        <w:ind w:left="147"/>
        <w:jc w:val="both"/>
      </w:pPr>
      <w:r>
        <w:rPr>
          <w:spacing w:val="-8"/>
        </w:rPr>
        <w:t>To</w:t>
      </w:r>
      <w:r>
        <w:rPr>
          <w:spacing w:val="5"/>
        </w:rPr>
        <w:t xml:space="preserve"> </w:t>
      </w:r>
      <w:r>
        <w:t>hit</w:t>
      </w:r>
      <w:r>
        <w:rPr>
          <w:spacing w:val="5"/>
        </w:rPr>
        <w:t xml:space="preserve"> </w:t>
      </w:r>
      <w:r>
        <w:rPr>
          <w:spacing w:val="-1"/>
        </w:rPr>
        <w:t>Penalty</w:t>
      </w:r>
      <w:r>
        <w:rPr>
          <w:spacing w:val="-1"/>
        </w:rPr>
        <w:tab/>
      </w:r>
      <w:r>
        <w:t xml:space="preserve">-1       </w:t>
      </w:r>
      <w:r>
        <w:rPr>
          <w:spacing w:val="40"/>
        </w:rPr>
        <w:t xml:space="preserve"> </w:t>
      </w:r>
      <w:r>
        <w:t xml:space="preserve">-2       </w:t>
      </w:r>
      <w:r>
        <w:rPr>
          <w:spacing w:val="40"/>
        </w:rPr>
        <w:t xml:space="preserve"> </w:t>
      </w:r>
      <w:r>
        <w:t xml:space="preserve">-3      </w:t>
      </w:r>
      <w:r>
        <w:rPr>
          <w:spacing w:val="35"/>
        </w:rPr>
        <w:t xml:space="preserve"> </w:t>
      </w:r>
      <w:r>
        <w:t>-4</w:t>
      </w:r>
    </w:p>
    <w:p w:rsidR="00F87A27" w:rsidRDefault="005A02C9">
      <w:pPr>
        <w:spacing w:before="161" w:line="220" w:lineRule="exact"/>
        <w:ind w:left="147" w:right="377"/>
        <w:jc w:val="both"/>
        <w:rPr>
          <w:rFonts w:ascii="Garamond" w:eastAsia="Garamond" w:hAnsi="Garamond" w:cs="Garamond"/>
          <w:sz w:val="20"/>
          <w:szCs w:val="20"/>
        </w:rPr>
      </w:pPr>
      <w:r>
        <w:rPr>
          <w:rFonts w:ascii="Garamond"/>
          <w:spacing w:val="7"/>
          <w:sz w:val="20"/>
        </w:rPr>
        <w:t>Note...</w:t>
      </w:r>
      <w:r>
        <w:rPr>
          <w:rFonts w:ascii="Garamond"/>
          <w:spacing w:val="-7"/>
          <w:sz w:val="20"/>
        </w:rPr>
        <w:t xml:space="preserve"> </w:t>
      </w:r>
      <w:r>
        <w:rPr>
          <w:rFonts w:ascii="Garamond"/>
          <w:i/>
          <w:sz w:val="20"/>
        </w:rPr>
        <w:t>the</w:t>
      </w:r>
      <w:r>
        <w:rPr>
          <w:rFonts w:ascii="Garamond"/>
          <w:i/>
          <w:spacing w:val="-7"/>
          <w:sz w:val="20"/>
        </w:rPr>
        <w:t xml:space="preserve"> </w:t>
      </w:r>
      <w:r>
        <w:rPr>
          <w:rFonts w:ascii="Garamond"/>
          <w:i/>
          <w:sz w:val="20"/>
        </w:rPr>
        <w:t>rule</w:t>
      </w:r>
      <w:r>
        <w:rPr>
          <w:rFonts w:ascii="Garamond"/>
          <w:i/>
          <w:spacing w:val="-7"/>
          <w:sz w:val="20"/>
        </w:rPr>
        <w:t xml:space="preserve"> </w:t>
      </w:r>
      <w:r>
        <w:rPr>
          <w:rFonts w:ascii="Garamond"/>
          <w:i/>
          <w:sz w:val="20"/>
        </w:rPr>
        <w:t>of</w:t>
      </w:r>
      <w:r>
        <w:rPr>
          <w:rFonts w:ascii="Garamond"/>
          <w:i/>
          <w:spacing w:val="38"/>
          <w:sz w:val="20"/>
        </w:rPr>
        <w:t xml:space="preserve"> </w:t>
      </w:r>
      <w:r>
        <w:rPr>
          <w:rFonts w:ascii="Garamond"/>
          <w:i/>
          <w:sz w:val="20"/>
        </w:rPr>
        <w:t>one</w:t>
      </w:r>
      <w:r>
        <w:rPr>
          <w:rFonts w:ascii="Garamond"/>
          <w:i/>
          <w:spacing w:val="-7"/>
          <w:sz w:val="20"/>
        </w:rPr>
        <w:t xml:space="preserve"> </w:t>
      </w:r>
      <w:r>
        <w:rPr>
          <w:rFonts w:ascii="Garamond"/>
          <w:i/>
          <w:sz w:val="20"/>
        </w:rPr>
        <w:t>and</w:t>
      </w:r>
      <w:r>
        <w:rPr>
          <w:rFonts w:ascii="Garamond"/>
          <w:i/>
          <w:spacing w:val="-7"/>
          <w:sz w:val="20"/>
        </w:rPr>
        <w:t xml:space="preserve"> </w:t>
      </w:r>
      <w:r>
        <w:rPr>
          <w:rFonts w:ascii="Garamond"/>
          <w:i/>
          <w:sz w:val="20"/>
        </w:rPr>
        <w:t>six</w:t>
      </w:r>
      <w:r>
        <w:rPr>
          <w:rFonts w:ascii="Garamond"/>
          <w:i/>
          <w:spacing w:val="-7"/>
          <w:sz w:val="20"/>
        </w:rPr>
        <w:t xml:space="preserve"> </w:t>
      </w:r>
      <w:r>
        <w:rPr>
          <w:rFonts w:ascii="Garamond"/>
          <w:i/>
          <w:sz w:val="20"/>
        </w:rPr>
        <w:t>does</w:t>
      </w:r>
      <w:r>
        <w:rPr>
          <w:rFonts w:ascii="Garamond"/>
          <w:i/>
          <w:spacing w:val="-7"/>
          <w:sz w:val="20"/>
        </w:rPr>
        <w:t xml:space="preserve"> </w:t>
      </w:r>
      <w:r>
        <w:rPr>
          <w:rFonts w:ascii="Garamond"/>
          <w:i/>
          <w:sz w:val="20"/>
        </w:rPr>
        <w:t>not</w:t>
      </w:r>
      <w:r>
        <w:rPr>
          <w:rFonts w:ascii="Garamond"/>
          <w:i/>
          <w:spacing w:val="-7"/>
          <w:sz w:val="20"/>
        </w:rPr>
        <w:t xml:space="preserve"> </w:t>
      </w:r>
      <w:r>
        <w:rPr>
          <w:rFonts w:ascii="Garamond"/>
          <w:i/>
          <w:sz w:val="20"/>
        </w:rPr>
        <w:t>apply</w:t>
      </w:r>
      <w:r>
        <w:rPr>
          <w:rFonts w:ascii="Garamond"/>
          <w:i/>
          <w:spacing w:val="-7"/>
          <w:sz w:val="20"/>
        </w:rPr>
        <w:t xml:space="preserve"> </w:t>
      </w:r>
      <w:r>
        <w:rPr>
          <w:rFonts w:ascii="Garamond"/>
          <w:i/>
          <w:sz w:val="20"/>
        </w:rPr>
        <w:t>to</w:t>
      </w:r>
      <w:r>
        <w:rPr>
          <w:rFonts w:ascii="Garamond"/>
          <w:i/>
          <w:spacing w:val="-7"/>
          <w:sz w:val="20"/>
        </w:rPr>
        <w:t xml:space="preserve"> </w:t>
      </w:r>
      <w:r>
        <w:rPr>
          <w:rFonts w:ascii="Garamond"/>
          <w:i/>
          <w:sz w:val="20"/>
        </w:rPr>
        <w:t>firing</w:t>
      </w:r>
      <w:r>
        <w:rPr>
          <w:rFonts w:ascii="Garamond"/>
          <w:i/>
          <w:spacing w:val="-7"/>
          <w:sz w:val="20"/>
        </w:rPr>
        <w:t xml:space="preserve"> </w:t>
      </w:r>
      <w:r>
        <w:rPr>
          <w:rFonts w:ascii="Garamond"/>
          <w:i/>
          <w:sz w:val="20"/>
        </w:rPr>
        <w:t>the</w:t>
      </w:r>
      <w:r>
        <w:rPr>
          <w:rFonts w:ascii="Garamond"/>
          <w:i/>
          <w:spacing w:val="-7"/>
          <w:sz w:val="20"/>
        </w:rPr>
        <w:t xml:space="preserve"> </w:t>
      </w:r>
      <w:r>
        <w:rPr>
          <w:rFonts w:ascii="Garamond"/>
          <w:i/>
          <w:sz w:val="20"/>
        </w:rPr>
        <w:t>Long</w:t>
      </w:r>
      <w:r>
        <w:rPr>
          <w:rFonts w:ascii="Garamond"/>
          <w:i/>
          <w:spacing w:val="-7"/>
          <w:sz w:val="20"/>
        </w:rPr>
        <w:t xml:space="preserve"> </w:t>
      </w:r>
      <w:r>
        <w:rPr>
          <w:rFonts w:ascii="Garamond"/>
          <w:i/>
          <w:sz w:val="20"/>
        </w:rPr>
        <w:t>Beam</w:t>
      </w:r>
      <w:r>
        <w:rPr>
          <w:rFonts w:ascii="Garamond"/>
          <w:i/>
          <w:spacing w:val="-7"/>
          <w:sz w:val="20"/>
        </w:rPr>
        <w:t xml:space="preserve"> </w:t>
      </w:r>
      <w:r>
        <w:rPr>
          <w:rFonts w:ascii="Garamond"/>
          <w:i/>
          <w:sz w:val="20"/>
        </w:rPr>
        <w:t>Rifle.</w:t>
      </w:r>
      <w:r>
        <w:rPr>
          <w:rFonts w:ascii="Garamond"/>
          <w:i/>
          <w:spacing w:val="27"/>
          <w:sz w:val="20"/>
        </w:rPr>
        <w:t xml:space="preserve"> </w:t>
      </w:r>
      <w:r>
        <w:rPr>
          <w:rFonts w:ascii="Garamond"/>
          <w:i/>
          <w:sz w:val="20"/>
        </w:rPr>
        <w:t>Also</w:t>
      </w:r>
      <w:r>
        <w:rPr>
          <w:rFonts w:ascii="Garamond"/>
          <w:i/>
          <w:spacing w:val="5"/>
          <w:sz w:val="20"/>
        </w:rPr>
        <w:t xml:space="preserve"> </w:t>
      </w:r>
      <w:r>
        <w:rPr>
          <w:rFonts w:ascii="Garamond"/>
          <w:i/>
          <w:spacing w:val="1"/>
          <w:sz w:val="20"/>
        </w:rPr>
        <w:t>targets</w:t>
      </w:r>
      <w:r>
        <w:rPr>
          <w:rFonts w:ascii="Garamond"/>
          <w:i/>
          <w:spacing w:val="5"/>
          <w:sz w:val="20"/>
        </w:rPr>
        <w:t xml:space="preserve"> </w:t>
      </w:r>
      <w:r>
        <w:rPr>
          <w:rFonts w:ascii="Garamond"/>
          <w:i/>
          <w:spacing w:val="1"/>
          <w:sz w:val="20"/>
        </w:rPr>
        <w:t>larger</w:t>
      </w:r>
      <w:r>
        <w:rPr>
          <w:rFonts w:ascii="Garamond"/>
          <w:i/>
          <w:spacing w:val="5"/>
          <w:sz w:val="20"/>
        </w:rPr>
        <w:t xml:space="preserve"> </w:t>
      </w:r>
      <w:r>
        <w:rPr>
          <w:rFonts w:ascii="Garamond"/>
          <w:i/>
          <w:sz w:val="20"/>
        </w:rPr>
        <w:t>than</w:t>
      </w:r>
      <w:r>
        <w:rPr>
          <w:rFonts w:ascii="Garamond"/>
          <w:i/>
          <w:spacing w:val="5"/>
          <w:sz w:val="20"/>
        </w:rPr>
        <w:t xml:space="preserve"> </w:t>
      </w:r>
      <w:r>
        <w:rPr>
          <w:rFonts w:ascii="Garamond"/>
          <w:i/>
          <w:sz w:val="20"/>
        </w:rPr>
        <w:t>a</w:t>
      </w:r>
      <w:r>
        <w:rPr>
          <w:rFonts w:ascii="Garamond"/>
          <w:i/>
          <w:spacing w:val="5"/>
          <w:sz w:val="20"/>
        </w:rPr>
        <w:t xml:space="preserve"> </w:t>
      </w:r>
      <w:r>
        <w:rPr>
          <w:rFonts w:ascii="Garamond"/>
          <w:i/>
          <w:sz w:val="20"/>
        </w:rPr>
        <w:t>Gundam</w:t>
      </w:r>
      <w:r>
        <w:rPr>
          <w:rFonts w:ascii="Garamond"/>
          <w:i/>
          <w:spacing w:val="5"/>
          <w:sz w:val="20"/>
        </w:rPr>
        <w:t xml:space="preserve"> </w:t>
      </w:r>
      <w:r>
        <w:rPr>
          <w:rFonts w:ascii="Garamond"/>
          <w:i/>
          <w:spacing w:val="-1"/>
          <w:sz w:val="20"/>
        </w:rPr>
        <w:t>(yes</w:t>
      </w:r>
      <w:r>
        <w:rPr>
          <w:rFonts w:ascii="Garamond"/>
          <w:i/>
          <w:spacing w:val="5"/>
          <w:sz w:val="20"/>
        </w:rPr>
        <w:t xml:space="preserve"> </w:t>
      </w:r>
      <w:r>
        <w:rPr>
          <w:rFonts w:ascii="Garamond"/>
          <w:i/>
          <w:spacing w:val="1"/>
          <w:sz w:val="20"/>
        </w:rPr>
        <w:t>there</w:t>
      </w:r>
      <w:r>
        <w:rPr>
          <w:rFonts w:ascii="Garamond"/>
          <w:i/>
          <w:spacing w:val="5"/>
          <w:sz w:val="20"/>
        </w:rPr>
        <w:t xml:space="preserve"> </w:t>
      </w:r>
      <w:r>
        <w:rPr>
          <w:rFonts w:ascii="Garamond"/>
          <w:i/>
          <w:sz w:val="20"/>
        </w:rPr>
        <w:t>is</w:t>
      </w:r>
      <w:r>
        <w:rPr>
          <w:rFonts w:ascii="Garamond"/>
          <w:i/>
          <w:spacing w:val="5"/>
          <w:sz w:val="20"/>
        </w:rPr>
        <w:t xml:space="preserve"> </w:t>
      </w:r>
      <w:r>
        <w:rPr>
          <w:rFonts w:ascii="Garamond"/>
          <w:i/>
          <w:sz w:val="20"/>
        </w:rPr>
        <w:t>some!)</w:t>
      </w:r>
      <w:r>
        <w:rPr>
          <w:rFonts w:ascii="Garamond"/>
          <w:i/>
          <w:spacing w:val="5"/>
          <w:sz w:val="20"/>
        </w:rPr>
        <w:t xml:space="preserve"> </w:t>
      </w:r>
      <w:r>
        <w:rPr>
          <w:rFonts w:ascii="Garamond"/>
          <w:i/>
          <w:sz w:val="20"/>
        </w:rPr>
        <w:t>automatically</w:t>
      </w:r>
      <w:r>
        <w:rPr>
          <w:rFonts w:ascii="Garamond"/>
          <w:i/>
          <w:spacing w:val="5"/>
          <w:sz w:val="20"/>
        </w:rPr>
        <w:t xml:space="preserve"> </w:t>
      </w:r>
      <w:r>
        <w:rPr>
          <w:rFonts w:ascii="Garamond"/>
          <w:i/>
          <w:spacing w:val="-1"/>
          <w:sz w:val="20"/>
        </w:rPr>
        <w:t>gain</w:t>
      </w:r>
      <w:r>
        <w:rPr>
          <w:rFonts w:ascii="Garamond"/>
          <w:i/>
          <w:spacing w:val="5"/>
          <w:sz w:val="20"/>
        </w:rPr>
        <w:t xml:space="preserve"> </w:t>
      </w:r>
      <w:r>
        <w:rPr>
          <w:rFonts w:ascii="Garamond"/>
          <w:i/>
          <w:sz w:val="20"/>
        </w:rPr>
        <w:t>a</w:t>
      </w:r>
    </w:p>
    <w:p w:rsidR="00F87A27" w:rsidRDefault="005A02C9">
      <w:pPr>
        <w:spacing w:before="3"/>
        <w:ind w:left="147"/>
        <w:jc w:val="both"/>
        <w:rPr>
          <w:rFonts w:ascii="Garamond" w:eastAsia="Garamond" w:hAnsi="Garamond" w:cs="Garamond"/>
          <w:sz w:val="20"/>
          <w:szCs w:val="20"/>
        </w:rPr>
      </w:pPr>
      <w:r>
        <w:rPr>
          <w:rFonts w:ascii="Garamond"/>
          <w:i/>
          <w:sz w:val="20"/>
        </w:rPr>
        <w:t>+2</w:t>
      </w:r>
      <w:r>
        <w:rPr>
          <w:rFonts w:ascii="Garamond"/>
          <w:i/>
          <w:spacing w:val="5"/>
          <w:sz w:val="20"/>
        </w:rPr>
        <w:t xml:space="preserve"> </w:t>
      </w:r>
      <w:r>
        <w:rPr>
          <w:rFonts w:ascii="Garamond"/>
          <w:i/>
          <w:sz w:val="20"/>
        </w:rPr>
        <w:t>to</w:t>
      </w:r>
      <w:r>
        <w:rPr>
          <w:rFonts w:ascii="Garamond"/>
          <w:i/>
          <w:spacing w:val="5"/>
          <w:sz w:val="20"/>
        </w:rPr>
        <w:t xml:space="preserve"> </w:t>
      </w:r>
      <w:r>
        <w:rPr>
          <w:rFonts w:ascii="Garamond"/>
          <w:i/>
          <w:sz w:val="20"/>
        </w:rPr>
        <w:t>hit</w:t>
      </w:r>
      <w:r>
        <w:rPr>
          <w:rFonts w:ascii="Garamond"/>
          <w:i/>
          <w:spacing w:val="5"/>
          <w:sz w:val="20"/>
        </w:rPr>
        <w:t xml:space="preserve"> </w:t>
      </w:r>
      <w:r>
        <w:rPr>
          <w:rFonts w:ascii="Garamond"/>
          <w:i/>
          <w:sz w:val="20"/>
        </w:rPr>
        <w:t>on</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dice.</w:t>
      </w:r>
    </w:p>
    <w:p w:rsidR="00F87A27" w:rsidRDefault="005A02C9">
      <w:pPr>
        <w:spacing w:before="76" w:line="220" w:lineRule="exact"/>
        <w:ind w:left="147" w:right="327"/>
        <w:jc w:val="both"/>
        <w:rPr>
          <w:rFonts w:ascii="Garamond" w:eastAsia="Garamond" w:hAnsi="Garamond" w:cs="Garamond"/>
          <w:sz w:val="20"/>
          <w:szCs w:val="20"/>
        </w:rPr>
      </w:pPr>
      <w:r>
        <w:rPr>
          <w:rFonts w:ascii="Garamond"/>
          <w:i/>
          <w:sz w:val="20"/>
        </w:rPr>
        <w:t>The</w:t>
      </w:r>
      <w:r>
        <w:rPr>
          <w:rFonts w:ascii="Garamond"/>
          <w:i/>
          <w:spacing w:val="9"/>
          <w:sz w:val="20"/>
        </w:rPr>
        <w:t xml:space="preserve"> </w:t>
      </w:r>
      <w:r>
        <w:rPr>
          <w:rFonts w:ascii="Garamond"/>
          <w:i/>
          <w:sz w:val="20"/>
        </w:rPr>
        <w:t>Long</w:t>
      </w:r>
      <w:r>
        <w:rPr>
          <w:rFonts w:ascii="Garamond"/>
          <w:i/>
          <w:spacing w:val="9"/>
          <w:sz w:val="20"/>
        </w:rPr>
        <w:t xml:space="preserve"> </w:t>
      </w:r>
      <w:r>
        <w:rPr>
          <w:rFonts w:ascii="Garamond"/>
          <w:i/>
          <w:sz w:val="20"/>
        </w:rPr>
        <w:t>Beam</w:t>
      </w:r>
      <w:r>
        <w:rPr>
          <w:rFonts w:ascii="Garamond"/>
          <w:i/>
          <w:spacing w:val="8"/>
          <w:sz w:val="20"/>
        </w:rPr>
        <w:t xml:space="preserve"> </w:t>
      </w:r>
      <w:r>
        <w:rPr>
          <w:rFonts w:ascii="Garamond"/>
          <w:i/>
          <w:sz w:val="20"/>
        </w:rPr>
        <w:t>Rifles</w:t>
      </w:r>
      <w:r>
        <w:rPr>
          <w:rFonts w:ascii="Garamond"/>
          <w:i/>
          <w:spacing w:val="8"/>
          <w:sz w:val="20"/>
        </w:rPr>
        <w:t xml:space="preserve"> </w:t>
      </w:r>
      <w:r>
        <w:rPr>
          <w:rFonts w:ascii="Garamond"/>
          <w:i/>
          <w:sz w:val="20"/>
        </w:rPr>
        <w:t>fires</w:t>
      </w:r>
      <w:r>
        <w:rPr>
          <w:rFonts w:ascii="Garamond"/>
          <w:i/>
          <w:spacing w:val="8"/>
          <w:sz w:val="20"/>
        </w:rPr>
        <w:t xml:space="preserve"> </w:t>
      </w:r>
      <w:r>
        <w:rPr>
          <w:rFonts w:ascii="Garamond"/>
          <w:i/>
          <w:sz w:val="20"/>
        </w:rPr>
        <w:t>a</w:t>
      </w:r>
      <w:r>
        <w:rPr>
          <w:rFonts w:ascii="Garamond"/>
          <w:i/>
          <w:spacing w:val="9"/>
          <w:sz w:val="20"/>
        </w:rPr>
        <w:t xml:space="preserve"> </w:t>
      </w:r>
      <w:r>
        <w:rPr>
          <w:rFonts w:ascii="Garamond"/>
          <w:i/>
          <w:sz w:val="20"/>
        </w:rPr>
        <w:t>continuous</w:t>
      </w:r>
      <w:r>
        <w:rPr>
          <w:rFonts w:ascii="Garamond"/>
          <w:i/>
          <w:spacing w:val="8"/>
          <w:sz w:val="20"/>
        </w:rPr>
        <w:t xml:space="preserve"> </w:t>
      </w:r>
      <w:r>
        <w:rPr>
          <w:rFonts w:ascii="Garamond"/>
          <w:i/>
          <w:sz w:val="20"/>
        </w:rPr>
        <w:t>stream</w:t>
      </w:r>
      <w:r>
        <w:rPr>
          <w:rFonts w:ascii="Garamond"/>
          <w:i/>
          <w:spacing w:val="9"/>
          <w:sz w:val="20"/>
        </w:rPr>
        <w:t xml:space="preserve"> </w:t>
      </w:r>
      <w:r>
        <w:rPr>
          <w:rFonts w:ascii="Garamond"/>
          <w:i/>
          <w:sz w:val="20"/>
        </w:rPr>
        <w:t>of</w:t>
      </w:r>
      <w:r>
        <w:rPr>
          <w:rFonts w:ascii="Garamond"/>
          <w:i/>
          <w:spacing w:val="14"/>
          <w:sz w:val="20"/>
        </w:rPr>
        <w:t xml:space="preserve"> </w:t>
      </w:r>
      <w:r>
        <w:rPr>
          <w:rFonts w:ascii="Garamond"/>
          <w:i/>
          <w:sz w:val="20"/>
        </w:rPr>
        <w:t>energy</w:t>
      </w:r>
      <w:r>
        <w:rPr>
          <w:rFonts w:ascii="Garamond"/>
          <w:i/>
          <w:spacing w:val="9"/>
          <w:sz w:val="20"/>
        </w:rPr>
        <w:t xml:space="preserve"> </w:t>
      </w:r>
      <w:r>
        <w:rPr>
          <w:rFonts w:ascii="Garamond"/>
          <w:i/>
          <w:sz w:val="20"/>
        </w:rPr>
        <w:t>concentrated</w:t>
      </w:r>
      <w:r>
        <w:rPr>
          <w:rFonts w:ascii="Garamond"/>
          <w:i/>
          <w:spacing w:val="9"/>
          <w:sz w:val="20"/>
        </w:rPr>
        <w:t xml:space="preserve"> </w:t>
      </w:r>
      <w:r>
        <w:rPr>
          <w:rFonts w:ascii="Garamond"/>
          <w:i/>
          <w:sz w:val="20"/>
        </w:rPr>
        <w:t>on</w:t>
      </w:r>
      <w:r>
        <w:rPr>
          <w:rFonts w:ascii="Garamond"/>
          <w:i/>
          <w:spacing w:val="9"/>
          <w:sz w:val="20"/>
        </w:rPr>
        <w:t xml:space="preserve"> </w:t>
      </w:r>
      <w:r>
        <w:rPr>
          <w:rFonts w:ascii="Garamond"/>
          <w:i/>
          <w:sz w:val="20"/>
        </w:rPr>
        <w:t>a point</w:t>
      </w:r>
      <w:r>
        <w:rPr>
          <w:rFonts w:ascii="Garamond"/>
          <w:i/>
          <w:spacing w:val="4"/>
          <w:sz w:val="20"/>
        </w:rPr>
        <w:t xml:space="preserve"> </w:t>
      </w:r>
      <w:r>
        <w:rPr>
          <w:rFonts w:ascii="Garamond"/>
          <w:i/>
          <w:sz w:val="20"/>
        </w:rPr>
        <w:t>on</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z w:val="20"/>
        </w:rPr>
        <w:t>target's</w:t>
      </w:r>
      <w:r>
        <w:rPr>
          <w:rFonts w:ascii="Garamond"/>
          <w:i/>
          <w:spacing w:val="4"/>
          <w:sz w:val="20"/>
        </w:rPr>
        <w:t xml:space="preserve"> </w:t>
      </w:r>
      <w:r>
        <w:rPr>
          <w:rFonts w:ascii="Garamond"/>
          <w:i/>
          <w:sz w:val="20"/>
        </w:rPr>
        <w:t>armor.</w:t>
      </w:r>
      <w:r>
        <w:rPr>
          <w:rFonts w:ascii="Garamond"/>
          <w:i/>
          <w:spacing w:val="4"/>
          <w:sz w:val="20"/>
        </w:rPr>
        <w:t xml:space="preserve"> </w:t>
      </w:r>
      <w:r>
        <w:rPr>
          <w:rFonts w:ascii="Garamond"/>
          <w:i/>
          <w:sz w:val="20"/>
        </w:rPr>
        <w:t>This</w:t>
      </w:r>
      <w:r>
        <w:rPr>
          <w:rFonts w:ascii="Garamond"/>
          <w:i/>
          <w:spacing w:val="4"/>
          <w:sz w:val="20"/>
        </w:rPr>
        <w:t xml:space="preserve"> </w:t>
      </w:r>
      <w:r>
        <w:rPr>
          <w:rFonts w:ascii="Garamond"/>
          <w:i/>
          <w:sz w:val="20"/>
        </w:rPr>
        <w:t>means</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pacing w:val="1"/>
          <w:sz w:val="20"/>
        </w:rPr>
        <w:t>armor</w:t>
      </w:r>
      <w:r>
        <w:rPr>
          <w:rFonts w:ascii="Garamond"/>
          <w:i/>
          <w:spacing w:val="4"/>
          <w:sz w:val="20"/>
        </w:rPr>
        <w:t xml:space="preserve"> </w:t>
      </w:r>
      <w:r>
        <w:rPr>
          <w:rFonts w:ascii="Garamond"/>
          <w:i/>
          <w:sz w:val="20"/>
        </w:rPr>
        <w:t>penetration</w:t>
      </w:r>
      <w:r>
        <w:rPr>
          <w:rFonts w:ascii="Garamond"/>
          <w:i/>
          <w:spacing w:val="4"/>
          <w:sz w:val="20"/>
        </w:rPr>
        <w:t xml:space="preserve"> </w:t>
      </w:r>
      <w:r>
        <w:rPr>
          <w:rFonts w:ascii="Garamond"/>
          <w:i/>
          <w:sz w:val="20"/>
        </w:rPr>
        <w:t>is</w:t>
      </w:r>
      <w:r>
        <w:rPr>
          <w:rFonts w:ascii="Garamond"/>
          <w:i/>
          <w:spacing w:val="4"/>
          <w:sz w:val="20"/>
        </w:rPr>
        <w:t xml:space="preserve"> </w:t>
      </w:r>
      <w:r>
        <w:rPr>
          <w:rFonts w:ascii="Garamond"/>
          <w:i/>
          <w:sz w:val="20"/>
        </w:rPr>
        <w:t>not</w:t>
      </w:r>
      <w:r>
        <w:rPr>
          <w:rFonts w:ascii="Garamond"/>
          <w:i/>
          <w:spacing w:val="4"/>
          <w:sz w:val="20"/>
        </w:rPr>
        <w:t xml:space="preserve"> </w:t>
      </w:r>
      <w:r>
        <w:rPr>
          <w:rFonts w:ascii="Garamond"/>
          <w:i/>
          <w:spacing w:val="-1"/>
          <w:sz w:val="20"/>
        </w:rPr>
        <w:t>worked</w:t>
      </w:r>
      <w:r>
        <w:rPr>
          <w:rFonts w:ascii="Garamond"/>
          <w:i/>
          <w:spacing w:val="24"/>
          <w:sz w:val="20"/>
        </w:rPr>
        <w:t xml:space="preserve"> </w:t>
      </w:r>
      <w:r>
        <w:rPr>
          <w:rFonts w:ascii="Garamond"/>
          <w:i/>
          <w:sz w:val="20"/>
        </w:rPr>
        <w:t>out</w:t>
      </w:r>
      <w:r>
        <w:rPr>
          <w:rFonts w:ascii="Garamond"/>
          <w:i/>
          <w:spacing w:val="11"/>
          <w:sz w:val="20"/>
        </w:rPr>
        <w:t xml:space="preserve"> </w:t>
      </w:r>
      <w:r>
        <w:rPr>
          <w:rFonts w:ascii="Garamond"/>
          <w:i/>
          <w:sz w:val="20"/>
        </w:rPr>
        <w:t>in</w:t>
      </w:r>
      <w:r>
        <w:rPr>
          <w:rFonts w:ascii="Garamond"/>
          <w:i/>
          <w:spacing w:val="11"/>
          <w:sz w:val="20"/>
        </w:rPr>
        <w:t xml:space="preserve"> </w:t>
      </w:r>
      <w:r>
        <w:rPr>
          <w:rFonts w:ascii="Garamond"/>
          <w:i/>
          <w:sz w:val="20"/>
        </w:rPr>
        <w:t>the</w:t>
      </w:r>
      <w:r>
        <w:rPr>
          <w:rFonts w:ascii="Garamond"/>
          <w:i/>
          <w:spacing w:val="10"/>
          <w:sz w:val="20"/>
        </w:rPr>
        <w:t xml:space="preserve"> </w:t>
      </w:r>
      <w:r>
        <w:rPr>
          <w:rFonts w:ascii="Garamond"/>
          <w:i/>
          <w:sz w:val="20"/>
        </w:rPr>
        <w:t>standard</w:t>
      </w:r>
      <w:r>
        <w:rPr>
          <w:rFonts w:ascii="Garamond"/>
          <w:i/>
          <w:spacing w:val="11"/>
          <w:sz w:val="20"/>
        </w:rPr>
        <w:t xml:space="preserve"> </w:t>
      </w:r>
      <w:r>
        <w:rPr>
          <w:rFonts w:ascii="Garamond"/>
          <w:i/>
          <w:spacing w:val="-1"/>
          <w:sz w:val="20"/>
        </w:rPr>
        <w:t>way</w:t>
      </w:r>
      <w:r>
        <w:rPr>
          <w:rFonts w:ascii="Garamond"/>
          <w:i/>
          <w:spacing w:val="11"/>
          <w:sz w:val="20"/>
        </w:rPr>
        <w:t xml:space="preserve"> </w:t>
      </w:r>
      <w:r>
        <w:rPr>
          <w:rFonts w:ascii="Garamond"/>
          <w:i/>
          <w:sz w:val="20"/>
        </w:rPr>
        <w:t>as</w:t>
      </w:r>
      <w:r>
        <w:rPr>
          <w:rFonts w:ascii="Garamond"/>
          <w:i/>
          <w:spacing w:val="11"/>
          <w:sz w:val="20"/>
        </w:rPr>
        <w:t xml:space="preserve"> </w:t>
      </w:r>
      <w:r>
        <w:rPr>
          <w:rFonts w:ascii="Garamond"/>
          <w:i/>
          <w:sz w:val="20"/>
        </w:rPr>
        <w:t>the</w:t>
      </w:r>
      <w:r>
        <w:rPr>
          <w:rFonts w:ascii="Garamond"/>
          <w:i/>
          <w:spacing w:val="10"/>
          <w:sz w:val="20"/>
        </w:rPr>
        <w:t xml:space="preserve"> </w:t>
      </w:r>
      <w:r>
        <w:rPr>
          <w:rFonts w:ascii="Garamond"/>
          <w:i/>
          <w:sz w:val="20"/>
        </w:rPr>
        <w:t>beam</w:t>
      </w:r>
      <w:r>
        <w:rPr>
          <w:rFonts w:ascii="Garamond"/>
          <w:i/>
          <w:spacing w:val="11"/>
          <w:sz w:val="20"/>
        </w:rPr>
        <w:t xml:space="preserve"> </w:t>
      </w:r>
      <w:r>
        <w:rPr>
          <w:rFonts w:ascii="Garamond"/>
          <w:i/>
          <w:spacing w:val="1"/>
          <w:sz w:val="20"/>
        </w:rPr>
        <w:t>burrows</w:t>
      </w:r>
      <w:r>
        <w:rPr>
          <w:rFonts w:ascii="Garamond"/>
          <w:i/>
          <w:spacing w:val="11"/>
          <w:sz w:val="20"/>
        </w:rPr>
        <w:t xml:space="preserve"> </w:t>
      </w:r>
      <w:r>
        <w:rPr>
          <w:rFonts w:ascii="Garamond"/>
          <w:i/>
          <w:sz w:val="20"/>
        </w:rPr>
        <w:t>into</w:t>
      </w:r>
      <w:r>
        <w:rPr>
          <w:rFonts w:ascii="Garamond"/>
          <w:i/>
          <w:spacing w:val="11"/>
          <w:sz w:val="20"/>
        </w:rPr>
        <w:t xml:space="preserve"> </w:t>
      </w:r>
      <w:r>
        <w:rPr>
          <w:rFonts w:ascii="Garamond"/>
          <w:i/>
          <w:sz w:val="20"/>
        </w:rPr>
        <w:t>the</w:t>
      </w:r>
      <w:r>
        <w:rPr>
          <w:rFonts w:ascii="Garamond"/>
          <w:i/>
          <w:spacing w:val="10"/>
          <w:sz w:val="20"/>
        </w:rPr>
        <w:t xml:space="preserve"> </w:t>
      </w:r>
      <w:r>
        <w:rPr>
          <w:rFonts w:ascii="Garamond"/>
          <w:i/>
          <w:spacing w:val="1"/>
          <w:sz w:val="20"/>
        </w:rPr>
        <w:t>target.</w:t>
      </w:r>
      <w:r>
        <w:rPr>
          <w:rFonts w:ascii="Garamond"/>
          <w:i/>
          <w:spacing w:val="10"/>
          <w:sz w:val="20"/>
        </w:rPr>
        <w:t xml:space="preserve"> </w:t>
      </w:r>
      <w:r>
        <w:rPr>
          <w:rFonts w:ascii="Garamond"/>
          <w:i/>
          <w:sz w:val="20"/>
        </w:rPr>
        <w:t>This</w:t>
      </w:r>
      <w:r>
        <w:rPr>
          <w:rFonts w:ascii="Garamond"/>
          <w:i/>
          <w:spacing w:val="10"/>
          <w:sz w:val="20"/>
        </w:rPr>
        <w:t xml:space="preserve"> </w:t>
      </w:r>
      <w:r>
        <w:rPr>
          <w:rFonts w:ascii="Garamond"/>
          <w:i/>
          <w:sz w:val="20"/>
        </w:rPr>
        <w:t>gives</w:t>
      </w:r>
      <w:r>
        <w:rPr>
          <w:rFonts w:ascii="Garamond"/>
          <w:i/>
          <w:spacing w:val="10"/>
          <w:sz w:val="20"/>
        </w:rPr>
        <w:t xml:space="preserve"> </w:t>
      </w:r>
      <w:r>
        <w:rPr>
          <w:rFonts w:ascii="Garamond"/>
          <w:i/>
          <w:sz w:val="20"/>
        </w:rPr>
        <w:t>the</w:t>
      </w:r>
      <w:r>
        <w:rPr>
          <w:rFonts w:ascii="Garamond"/>
          <w:i/>
          <w:spacing w:val="27"/>
          <w:sz w:val="20"/>
        </w:rPr>
        <w:t xml:space="preserve"> </w:t>
      </w:r>
      <w:r>
        <w:rPr>
          <w:rFonts w:ascii="Garamond"/>
          <w:i/>
          <w:spacing w:val="1"/>
          <w:sz w:val="20"/>
        </w:rPr>
        <w:t>target</w:t>
      </w:r>
      <w:r>
        <w:rPr>
          <w:rFonts w:ascii="Garamond"/>
          <w:i/>
          <w:spacing w:val="2"/>
          <w:sz w:val="20"/>
        </w:rPr>
        <w:t xml:space="preserve"> </w:t>
      </w:r>
      <w:r>
        <w:rPr>
          <w:rFonts w:ascii="Garamond"/>
          <w:i/>
          <w:sz w:val="20"/>
        </w:rPr>
        <w:t>a</w:t>
      </w:r>
      <w:r>
        <w:rPr>
          <w:rFonts w:ascii="Garamond"/>
          <w:i/>
          <w:spacing w:val="2"/>
          <w:sz w:val="20"/>
        </w:rPr>
        <w:t xml:space="preserve"> </w:t>
      </w:r>
      <w:r>
        <w:rPr>
          <w:rFonts w:ascii="Garamond"/>
          <w:i/>
          <w:sz w:val="20"/>
        </w:rPr>
        <w:t>chance</w:t>
      </w:r>
      <w:r>
        <w:rPr>
          <w:rFonts w:ascii="Garamond"/>
          <w:i/>
          <w:spacing w:val="2"/>
          <w:sz w:val="20"/>
        </w:rPr>
        <w:t xml:space="preserve"> </w:t>
      </w:r>
      <w:r>
        <w:rPr>
          <w:rFonts w:ascii="Garamond"/>
          <w:i/>
          <w:sz w:val="20"/>
        </w:rPr>
        <w:t>to</w:t>
      </w:r>
      <w:r>
        <w:rPr>
          <w:rFonts w:ascii="Garamond"/>
          <w:i/>
          <w:spacing w:val="2"/>
          <w:sz w:val="20"/>
        </w:rPr>
        <w:t xml:space="preserve"> </w:t>
      </w:r>
      <w:r>
        <w:rPr>
          <w:rFonts w:ascii="Garamond"/>
          <w:i/>
          <w:sz w:val="20"/>
        </w:rPr>
        <w:t>still</w:t>
      </w:r>
      <w:r>
        <w:rPr>
          <w:rFonts w:ascii="Garamond"/>
          <w:i/>
          <w:spacing w:val="2"/>
          <w:sz w:val="20"/>
        </w:rPr>
        <w:t xml:space="preserve"> </w:t>
      </w:r>
      <w:r>
        <w:rPr>
          <w:rFonts w:ascii="Garamond"/>
          <w:i/>
          <w:spacing w:val="-1"/>
          <w:sz w:val="20"/>
        </w:rPr>
        <w:t>shy</w:t>
      </w:r>
      <w:r>
        <w:rPr>
          <w:rFonts w:ascii="Garamond"/>
          <w:i/>
          <w:spacing w:val="2"/>
          <w:sz w:val="20"/>
        </w:rPr>
        <w:t xml:space="preserve"> </w:t>
      </w:r>
      <w:r>
        <w:rPr>
          <w:rFonts w:ascii="Garamond"/>
          <w:i/>
          <w:spacing w:val="-1"/>
          <w:sz w:val="20"/>
        </w:rPr>
        <w:t>away</w:t>
      </w:r>
      <w:r>
        <w:rPr>
          <w:rFonts w:ascii="Garamond"/>
          <w:i/>
          <w:spacing w:val="2"/>
          <w:sz w:val="20"/>
        </w:rPr>
        <w:t xml:space="preserve"> </w:t>
      </w:r>
      <w:r>
        <w:rPr>
          <w:rFonts w:ascii="Garamond"/>
          <w:i/>
          <w:spacing w:val="1"/>
          <w:sz w:val="20"/>
        </w:rPr>
        <w:t>from</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z w:val="20"/>
        </w:rPr>
        <w:t>beam</w:t>
      </w:r>
      <w:r>
        <w:rPr>
          <w:rFonts w:ascii="Garamond"/>
          <w:i/>
          <w:spacing w:val="2"/>
          <w:sz w:val="20"/>
        </w:rPr>
        <w:t xml:space="preserve"> </w:t>
      </w:r>
      <w:r>
        <w:rPr>
          <w:rFonts w:ascii="Garamond"/>
          <w:i/>
          <w:sz w:val="20"/>
        </w:rPr>
        <w:t>or</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z w:val="20"/>
        </w:rPr>
        <w:t>materials</w:t>
      </w:r>
      <w:r>
        <w:rPr>
          <w:rFonts w:ascii="Garamond"/>
          <w:i/>
          <w:spacing w:val="2"/>
          <w:sz w:val="20"/>
        </w:rPr>
        <w:t xml:space="preserve"> </w:t>
      </w:r>
      <w:r>
        <w:rPr>
          <w:rFonts w:ascii="Garamond"/>
          <w:i/>
          <w:sz w:val="20"/>
        </w:rPr>
        <w:t>of</w:t>
      </w:r>
      <w:r>
        <w:rPr>
          <w:rFonts w:ascii="Garamond"/>
          <w:i/>
          <w:spacing w:val="47"/>
          <w:sz w:val="20"/>
        </w:rPr>
        <w:t xml:space="preserve"> </w:t>
      </w:r>
      <w:r>
        <w:rPr>
          <w:rFonts w:ascii="Garamond"/>
          <w:i/>
          <w:sz w:val="20"/>
        </w:rPr>
        <w:t>the</w:t>
      </w:r>
      <w:r>
        <w:rPr>
          <w:rFonts w:ascii="Garamond"/>
          <w:i/>
          <w:spacing w:val="2"/>
          <w:sz w:val="20"/>
        </w:rPr>
        <w:t xml:space="preserve"> </w:t>
      </w:r>
      <w:r>
        <w:rPr>
          <w:rFonts w:ascii="Garamond"/>
          <w:i/>
          <w:spacing w:val="1"/>
          <w:sz w:val="20"/>
        </w:rPr>
        <w:t>armor</w:t>
      </w:r>
      <w:r>
        <w:rPr>
          <w:rFonts w:ascii="Garamond"/>
          <w:i/>
          <w:spacing w:val="23"/>
          <w:sz w:val="20"/>
        </w:rPr>
        <w:t xml:space="preserve"> </w:t>
      </w:r>
      <w:r>
        <w:rPr>
          <w:rFonts w:ascii="Garamond"/>
          <w:i/>
          <w:sz w:val="20"/>
        </w:rPr>
        <w:t>may</w:t>
      </w:r>
      <w:r>
        <w:rPr>
          <w:rFonts w:ascii="Garamond"/>
          <w:i/>
          <w:spacing w:val="7"/>
          <w:sz w:val="20"/>
        </w:rPr>
        <w:t xml:space="preserve"> </w:t>
      </w:r>
      <w:r>
        <w:rPr>
          <w:rFonts w:ascii="Garamond"/>
          <w:i/>
          <w:sz w:val="20"/>
        </w:rPr>
        <w:t>dissipate</w:t>
      </w:r>
      <w:r>
        <w:rPr>
          <w:rFonts w:ascii="Garamond"/>
          <w:i/>
          <w:spacing w:val="7"/>
          <w:sz w:val="20"/>
        </w:rPr>
        <w:t xml:space="preserve"> </w:t>
      </w:r>
      <w:r>
        <w:rPr>
          <w:rFonts w:ascii="Garamond"/>
          <w:i/>
          <w:sz w:val="20"/>
        </w:rPr>
        <w:t>the</w:t>
      </w:r>
      <w:r>
        <w:rPr>
          <w:rFonts w:ascii="Garamond"/>
          <w:i/>
          <w:spacing w:val="7"/>
          <w:sz w:val="20"/>
        </w:rPr>
        <w:t xml:space="preserve"> </w:t>
      </w:r>
      <w:r>
        <w:rPr>
          <w:rFonts w:ascii="Garamond"/>
          <w:i/>
          <w:sz w:val="20"/>
        </w:rPr>
        <w:t>beams</w:t>
      </w:r>
      <w:r>
        <w:rPr>
          <w:rFonts w:ascii="Garamond"/>
          <w:i/>
          <w:spacing w:val="7"/>
          <w:sz w:val="20"/>
        </w:rPr>
        <w:t xml:space="preserve"> </w:t>
      </w:r>
      <w:r>
        <w:rPr>
          <w:rFonts w:ascii="Garamond"/>
          <w:i/>
          <w:sz w:val="20"/>
        </w:rPr>
        <w:t>energy.</w:t>
      </w:r>
      <w:r>
        <w:rPr>
          <w:rFonts w:ascii="Garamond"/>
          <w:i/>
          <w:spacing w:val="7"/>
          <w:sz w:val="20"/>
        </w:rPr>
        <w:t xml:space="preserve"> </w:t>
      </w:r>
      <w:r>
        <w:rPr>
          <w:rFonts w:ascii="Garamond"/>
          <w:i/>
          <w:sz w:val="20"/>
        </w:rPr>
        <w:t>The</w:t>
      </w:r>
      <w:r>
        <w:rPr>
          <w:rFonts w:ascii="Garamond"/>
          <w:i/>
          <w:spacing w:val="7"/>
          <w:sz w:val="20"/>
        </w:rPr>
        <w:t xml:space="preserve"> </w:t>
      </w:r>
      <w:r>
        <w:rPr>
          <w:rFonts w:ascii="Garamond"/>
          <w:i/>
          <w:sz w:val="20"/>
        </w:rPr>
        <w:t>beam</w:t>
      </w:r>
      <w:r>
        <w:rPr>
          <w:rFonts w:ascii="Garamond"/>
          <w:i/>
          <w:spacing w:val="7"/>
          <w:sz w:val="20"/>
        </w:rPr>
        <w:t xml:space="preserve"> </w:t>
      </w:r>
      <w:r>
        <w:rPr>
          <w:rFonts w:ascii="Garamond"/>
          <w:i/>
          <w:sz w:val="20"/>
        </w:rPr>
        <w:t>penetration</w:t>
      </w:r>
      <w:r>
        <w:rPr>
          <w:rFonts w:ascii="Garamond"/>
          <w:i/>
          <w:spacing w:val="7"/>
          <w:sz w:val="20"/>
        </w:rPr>
        <w:t xml:space="preserve"> </w:t>
      </w:r>
      <w:r>
        <w:rPr>
          <w:rFonts w:ascii="Garamond"/>
          <w:i/>
          <w:sz w:val="20"/>
        </w:rPr>
        <w:t>strength</w:t>
      </w:r>
      <w:r>
        <w:rPr>
          <w:rFonts w:ascii="Garamond"/>
          <w:i/>
          <w:spacing w:val="7"/>
          <w:sz w:val="20"/>
        </w:rPr>
        <w:t xml:space="preserve"> </w:t>
      </w:r>
      <w:r>
        <w:rPr>
          <w:rFonts w:ascii="Garamond"/>
          <w:i/>
          <w:sz w:val="20"/>
        </w:rPr>
        <w:t>is</w:t>
      </w:r>
      <w:r>
        <w:rPr>
          <w:rFonts w:ascii="Garamond"/>
          <w:i/>
          <w:spacing w:val="7"/>
          <w:sz w:val="20"/>
        </w:rPr>
        <w:t xml:space="preserve"> </w:t>
      </w:r>
      <w:r>
        <w:rPr>
          <w:rFonts w:ascii="Garamond"/>
          <w:i/>
          <w:sz w:val="20"/>
        </w:rPr>
        <w:t>worked</w:t>
      </w:r>
      <w:r>
        <w:rPr>
          <w:rFonts w:ascii="Garamond"/>
          <w:i/>
          <w:spacing w:val="7"/>
          <w:sz w:val="20"/>
        </w:rPr>
        <w:t xml:space="preserve"> </w:t>
      </w:r>
      <w:r>
        <w:rPr>
          <w:rFonts w:ascii="Garamond"/>
          <w:i/>
          <w:sz w:val="20"/>
        </w:rPr>
        <w:t>out on</w:t>
      </w:r>
      <w:r>
        <w:rPr>
          <w:rFonts w:ascii="Garamond"/>
          <w:i/>
          <w:spacing w:val="8"/>
          <w:sz w:val="20"/>
        </w:rPr>
        <w:t xml:space="preserve"> </w:t>
      </w:r>
      <w:r>
        <w:rPr>
          <w:rFonts w:ascii="Garamond"/>
          <w:i/>
          <w:sz w:val="20"/>
        </w:rPr>
        <w:t>the</w:t>
      </w:r>
      <w:r>
        <w:rPr>
          <w:rFonts w:ascii="Garamond"/>
          <w:i/>
          <w:spacing w:val="8"/>
          <w:sz w:val="20"/>
        </w:rPr>
        <w:t xml:space="preserve"> </w:t>
      </w:r>
      <w:r>
        <w:rPr>
          <w:rFonts w:ascii="Garamond"/>
          <w:i/>
          <w:sz w:val="20"/>
        </w:rPr>
        <w:t>thickness</w:t>
      </w:r>
      <w:r>
        <w:rPr>
          <w:rFonts w:ascii="Garamond"/>
          <w:i/>
          <w:spacing w:val="8"/>
          <w:sz w:val="20"/>
        </w:rPr>
        <w:t xml:space="preserve"> </w:t>
      </w:r>
      <w:r>
        <w:rPr>
          <w:rFonts w:ascii="Garamond"/>
          <w:i/>
          <w:sz w:val="20"/>
        </w:rPr>
        <w:t>of</w:t>
      </w:r>
      <w:r>
        <w:rPr>
          <w:rFonts w:ascii="Garamond"/>
          <w:i/>
          <w:spacing w:val="15"/>
          <w:sz w:val="20"/>
        </w:rPr>
        <w:t xml:space="preserve"> </w:t>
      </w:r>
      <w:r>
        <w:rPr>
          <w:rFonts w:ascii="Garamond"/>
          <w:i/>
          <w:sz w:val="20"/>
        </w:rPr>
        <w:t>a</w:t>
      </w:r>
      <w:r>
        <w:rPr>
          <w:rFonts w:ascii="Garamond"/>
          <w:sz w:val="20"/>
        </w:rPr>
        <w:t>r</w:t>
      </w:r>
      <w:r>
        <w:rPr>
          <w:rFonts w:ascii="Garamond"/>
          <w:i/>
          <w:sz w:val="20"/>
        </w:rPr>
        <w:t>mor.</w:t>
      </w:r>
      <w:r>
        <w:rPr>
          <w:rFonts w:ascii="Garamond"/>
          <w:i/>
          <w:spacing w:val="8"/>
          <w:sz w:val="20"/>
        </w:rPr>
        <w:t xml:space="preserve"> </w:t>
      </w:r>
      <w:r>
        <w:rPr>
          <w:rFonts w:ascii="Garamond"/>
          <w:i/>
          <w:sz w:val="20"/>
        </w:rPr>
        <w:t>For</w:t>
      </w:r>
      <w:r>
        <w:rPr>
          <w:rFonts w:ascii="Garamond"/>
          <w:i/>
          <w:spacing w:val="8"/>
          <w:sz w:val="20"/>
        </w:rPr>
        <w:t xml:space="preserve"> </w:t>
      </w:r>
      <w:r>
        <w:rPr>
          <w:rFonts w:ascii="Garamond"/>
          <w:i/>
          <w:sz w:val="20"/>
        </w:rPr>
        <w:t>example</w:t>
      </w:r>
      <w:r>
        <w:rPr>
          <w:rFonts w:ascii="Garamond"/>
          <w:i/>
          <w:spacing w:val="8"/>
          <w:sz w:val="20"/>
        </w:rPr>
        <w:t xml:space="preserve"> </w:t>
      </w:r>
      <w:r>
        <w:rPr>
          <w:rFonts w:ascii="Garamond"/>
          <w:i/>
          <w:sz w:val="20"/>
        </w:rPr>
        <w:t>a</w:t>
      </w:r>
      <w:r>
        <w:rPr>
          <w:rFonts w:ascii="Garamond"/>
          <w:i/>
          <w:spacing w:val="8"/>
          <w:sz w:val="20"/>
        </w:rPr>
        <w:t xml:space="preserve"> </w:t>
      </w:r>
      <w:r>
        <w:rPr>
          <w:rFonts w:ascii="Garamond"/>
          <w:i/>
          <w:sz w:val="20"/>
        </w:rPr>
        <w:t>target</w:t>
      </w:r>
      <w:r>
        <w:rPr>
          <w:rFonts w:ascii="Garamond"/>
          <w:i/>
          <w:spacing w:val="8"/>
          <w:sz w:val="20"/>
        </w:rPr>
        <w:t xml:space="preserve"> </w:t>
      </w:r>
      <w:r>
        <w:rPr>
          <w:rFonts w:ascii="Garamond"/>
          <w:i/>
          <w:sz w:val="20"/>
        </w:rPr>
        <w:t>with</w:t>
      </w:r>
      <w:r>
        <w:rPr>
          <w:rFonts w:ascii="Garamond"/>
          <w:i/>
          <w:spacing w:val="8"/>
          <w:sz w:val="20"/>
        </w:rPr>
        <w:t xml:space="preserve"> </w:t>
      </w:r>
      <w:r>
        <w:rPr>
          <w:rFonts w:ascii="Garamond"/>
          <w:i/>
          <w:sz w:val="20"/>
        </w:rPr>
        <w:t>an</w:t>
      </w:r>
      <w:r>
        <w:rPr>
          <w:rFonts w:ascii="Garamond"/>
          <w:i/>
          <w:spacing w:val="8"/>
          <w:sz w:val="20"/>
        </w:rPr>
        <w:t xml:space="preserve"> </w:t>
      </w:r>
      <w:r>
        <w:rPr>
          <w:rFonts w:ascii="Garamond"/>
          <w:i/>
          <w:sz w:val="20"/>
        </w:rPr>
        <w:t>armor</w:t>
      </w:r>
      <w:r>
        <w:rPr>
          <w:rFonts w:ascii="Garamond"/>
          <w:i/>
          <w:spacing w:val="8"/>
          <w:sz w:val="20"/>
        </w:rPr>
        <w:t xml:space="preserve"> </w:t>
      </w:r>
      <w:r>
        <w:rPr>
          <w:rFonts w:ascii="Garamond"/>
          <w:i/>
          <w:sz w:val="20"/>
        </w:rPr>
        <w:t>thickness</w:t>
      </w:r>
      <w:r>
        <w:rPr>
          <w:rFonts w:ascii="Garamond"/>
          <w:i/>
          <w:spacing w:val="8"/>
          <w:sz w:val="20"/>
        </w:rPr>
        <w:t xml:space="preserve"> </w:t>
      </w:r>
      <w:r>
        <w:rPr>
          <w:rFonts w:ascii="Garamond"/>
          <w:i/>
          <w:sz w:val="20"/>
        </w:rPr>
        <w:t>of 9-11</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z w:val="20"/>
        </w:rPr>
        <w:t>Sniper</w:t>
      </w:r>
      <w:r>
        <w:rPr>
          <w:rFonts w:ascii="Garamond"/>
          <w:i/>
          <w:spacing w:val="-3"/>
          <w:sz w:val="20"/>
        </w:rPr>
        <w:t xml:space="preserve"> </w:t>
      </w:r>
      <w:r>
        <w:rPr>
          <w:rFonts w:ascii="Garamond"/>
          <w:i/>
          <w:sz w:val="20"/>
        </w:rPr>
        <w:t>pilot</w:t>
      </w:r>
      <w:r>
        <w:rPr>
          <w:rFonts w:ascii="Garamond"/>
          <w:i/>
          <w:spacing w:val="-3"/>
          <w:sz w:val="20"/>
        </w:rPr>
        <w:t xml:space="preserve"> </w:t>
      </w:r>
      <w:r>
        <w:rPr>
          <w:rFonts w:ascii="Garamond"/>
          <w:i/>
          <w:sz w:val="20"/>
        </w:rPr>
        <w:t>would</w:t>
      </w:r>
      <w:r>
        <w:rPr>
          <w:rFonts w:ascii="Garamond"/>
          <w:i/>
          <w:spacing w:val="-3"/>
          <w:sz w:val="20"/>
        </w:rPr>
        <w:t xml:space="preserve"> </w:t>
      </w:r>
      <w:r>
        <w:rPr>
          <w:rFonts w:ascii="Garamond"/>
          <w:i/>
          <w:spacing w:val="1"/>
          <w:sz w:val="20"/>
        </w:rPr>
        <w:t>roll</w:t>
      </w:r>
      <w:r>
        <w:rPr>
          <w:rFonts w:ascii="Garamond"/>
          <w:i/>
          <w:spacing w:val="-4"/>
          <w:sz w:val="20"/>
        </w:rPr>
        <w:t xml:space="preserve"> </w:t>
      </w:r>
      <w:r>
        <w:rPr>
          <w:rFonts w:ascii="Garamond"/>
          <w:i/>
          <w:sz w:val="20"/>
        </w:rPr>
        <w:t>3D6</w:t>
      </w:r>
      <w:r>
        <w:rPr>
          <w:rFonts w:ascii="Garamond"/>
          <w:i/>
          <w:spacing w:val="-4"/>
          <w:sz w:val="20"/>
        </w:rPr>
        <w:t xml:space="preserve"> </w:t>
      </w:r>
      <w:r>
        <w:rPr>
          <w:rFonts w:ascii="Garamond"/>
          <w:i/>
          <w:sz w:val="20"/>
        </w:rPr>
        <w:t>adding</w:t>
      </w:r>
      <w:r>
        <w:rPr>
          <w:rFonts w:ascii="Garamond"/>
          <w:i/>
          <w:spacing w:val="-3"/>
          <w:sz w:val="20"/>
        </w:rPr>
        <w:t xml:space="preserve"> </w:t>
      </w:r>
      <w:r>
        <w:rPr>
          <w:rFonts w:ascii="Garamond"/>
          <w:i/>
          <w:sz w:val="20"/>
        </w:rPr>
        <w:t>them</w:t>
      </w:r>
      <w:r>
        <w:rPr>
          <w:rFonts w:ascii="Garamond"/>
          <w:i/>
          <w:spacing w:val="-4"/>
          <w:sz w:val="20"/>
        </w:rPr>
        <w:t xml:space="preserve"> </w:t>
      </w:r>
      <w:r>
        <w:rPr>
          <w:rFonts w:ascii="Garamond"/>
          <w:i/>
          <w:spacing w:val="-1"/>
          <w:sz w:val="20"/>
        </w:rPr>
        <w:t>together</w:t>
      </w:r>
      <w:r>
        <w:rPr>
          <w:rFonts w:ascii="Garamond"/>
          <w:i/>
          <w:spacing w:val="-4"/>
          <w:sz w:val="20"/>
        </w:rPr>
        <w:t xml:space="preserve"> </w:t>
      </w:r>
      <w:r>
        <w:rPr>
          <w:rFonts w:ascii="Garamond"/>
          <w:i/>
          <w:sz w:val="20"/>
        </w:rPr>
        <w:t>scoring</w:t>
      </w:r>
      <w:r>
        <w:rPr>
          <w:rFonts w:ascii="Garamond"/>
          <w:i/>
          <w:spacing w:val="-3"/>
          <w:sz w:val="20"/>
        </w:rPr>
        <w:t xml:space="preserve"> </w:t>
      </w:r>
      <w:r>
        <w:rPr>
          <w:rFonts w:ascii="Garamond"/>
          <w:i/>
          <w:spacing w:val="-1"/>
          <w:sz w:val="20"/>
        </w:rPr>
        <w:t>somewhere</w:t>
      </w:r>
      <w:r>
        <w:rPr>
          <w:rFonts w:ascii="Garamond"/>
          <w:i/>
          <w:spacing w:val="30"/>
          <w:sz w:val="20"/>
        </w:rPr>
        <w:t xml:space="preserve"> </w:t>
      </w:r>
      <w:r>
        <w:rPr>
          <w:rFonts w:ascii="Garamond"/>
          <w:i/>
          <w:sz w:val="20"/>
        </w:rPr>
        <w:t>between</w:t>
      </w:r>
      <w:r>
        <w:rPr>
          <w:rFonts w:ascii="Garamond"/>
          <w:i/>
          <w:spacing w:val="4"/>
          <w:sz w:val="20"/>
        </w:rPr>
        <w:t xml:space="preserve"> </w:t>
      </w:r>
      <w:r>
        <w:rPr>
          <w:rFonts w:ascii="Garamond"/>
          <w:i/>
          <w:sz w:val="20"/>
        </w:rPr>
        <w:t>3</w:t>
      </w:r>
      <w:r>
        <w:rPr>
          <w:rFonts w:ascii="Garamond"/>
          <w:i/>
          <w:spacing w:val="4"/>
          <w:sz w:val="20"/>
        </w:rPr>
        <w:t xml:space="preserve"> </w:t>
      </w:r>
      <w:r>
        <w:rPr>
          <w:rFonts w:ascii="Garamond"/>
          <w:i/>
          <w:sz w:val="20"/>
        </w:rPr>
        <w:t>to</w:t>
      </w:r>
      <w:r>
        <w:rPr>
          <w:rFonts w:ascii="Garamond"/>
          <w:i/>
          <w:spacing w:val="5"/>
          <w:sz w:val="20"/>
        </w:rPr>
        <w:t xml:space="preserve"> </w:t>
      </w:r>
      <w:r>
        <w:rPr>
          <w:rFonts w:ascii="Garamond"/>
          <w:i/>
          <w:sz w:val="20"/>
        </w:rPr>
        <w:t>18</w:t>
      </w:r>
    </w:p>
    <w:p w:rsidR="00F87A27" w:rsidRDefault="005A02C9">
      <w:pPr>
        <w:pStyle w:val="Heading4"/>
        <w:tabs>
          <w:tab w:val="left" w:pos="2179"/>
        </w:tabs>
        <w:spacing w:before="117" w:line="223" w:lineRule="exact"/>
        <w:ind w:left="147"/>
        <w:jc w:val="both"/>
        <w:rPr>
          <w:b w:val="0"/>
          <w:bCs w:val="0"/>
        </w:rPr>
      </w:pPr>
      <w:r>
        <w:rPr>
          <w:spacing w:val="1"/>
        </w:rPr>
        <w:t>Armor</w:t>
      </w:r>
      <w:r>
        <w:rPr>
          <w:spacing w:val="4"/>
        </w:rPr>
        <w:t xml:space="preserve"> </w:t>
      </w:r>
      <w:r>
        <w:t>Thickness</w:t>
      </w:r>
      <w:r>
        <w:tab/>
        <w:t xml:space="preserve">1-4   </w:t>
      </w:r>
      <w:r>
        <w:rPr>
          <w:spacing w:val="20"/>
        </w:rPr>
        <w:t xml:space="preserve"> </w:t>
      </w:r>
      <w:r>
        <w:t xml:space="preserve">5-8  </w:t>
      </w:r>
      <w:r>
        <w:rPr>
          <w:spacing w:val="15"/>
        </w:rPr>
        <w:t xml:space="preserve"> </w:t>
      </w:r>
      <w:r>
        <w:t xml:space="preserve">9-11  </w:t>
      </w:r>
      <w:r>
        <w:rPr>
          <w:spacing w:val="15"/>
        </w:rPr>
        <w:t xml:space="preserve"> </w:t>
      </w:r>
      <w:r>
        <w:t xml:space="preserve">12-14 </w:t>
      </w:r>
      <w:r>
        <w:rPr>
          <w:spacing w:val="10"/>
        </w:rPr>
        <w:t xml:space="preserve"> </w:t>
      </w:r>
      <w:r>
        <w:t>15+</w:t>
      </w:r>
    </w:p>
    <w:p w:rsidR="00F87A27" w:rsidRDefault="005A02C9">
      <w:pPr>
        <w:pStyle w:val="BodyText"/>
        <w:tabs>
          <w:tab w:val="left" w:pos="2082"/>
        </w:tabs>
        <w:spacing w:line="223" w:lineRule="exact"/>
        <w:ind w:left="147"/>
        <w:jc w:val="both"/>
      </w:pPr>
      <w:r>
        <w:rPr>
          <w:spacing w:val="-1"/>
        </w:rPr>
        <w:t>Penetration</w:t>
      </w:r>
      <w:r>
        <w:rPr>
          <w:spacing w:val="-1"/>
        </w:rPr>
        <w:tab/>
      </w:r>
      <w:r>
        <w:t xml:space="preserve">D6    </w:t>
      </w:r>
      <w:r>
        <w:rPr>
          <w:spacing w:val="25"/>
        </w:rPr>
        <w:t xml:space="preserve"> </w:t>
      </w:r>
      <w:r>
        <w:t xml:space="preserve">2D6 </w:t>
      </w:r>
      <w:r>
        <w:rPr>
          <w:spacing w:val="10"/>
        </w:rPr>
        <w:t xml:space="preserve"> </w:t>
      </w:r>
      <w:r>
        <w:t xml:space="preserve">3D6  </w:t>
      </w:r>
      <w:r>
        <w:rPr>
          <w:spacing w:val="15"/>
        </w:rPr>
        <w:t xml:space="preserve"> </w:t>
      </w:r>
      <w:r>
        <w:t xml:space="preserve">4D6  </w:t>
      </w:r>
      <w:r>
        <w:rPr>
          <w:spacing w:val="15"/>
        </w:rPr>
        <w:t xml:space="preserve"> </w:t>
      </w:r>
      <w:r>
        <w:t>5D6</w:t>
      </w:r>
    </w:p>
    <w:p w:rsidR="00F87A27" w:rsidRDefault="00F87A27">
      <w:pPr>
        <w:spacing w:before="5"/>
        <w:rPr>
          <w:rFonts w:ascii="Garamond" w:eastAsia="Garamond" w:hAnsi="Garamond" w:cs="Garamond"/>
          <w:sz w:val="28"/>
          <w:szCs w:val="28"/>
        </w:rPr>
      </w:pPr>
    </w:p>
    <w:p w:rsidR="00F87A27" w:rsidRDefault="005A02C9">
      <w:pPr>
        <w:pStyle w:val="Heading2"/>
        <w:spacing w:line="269" w:lineRule="exact"/>
        <w:ind w:left="147"/>
        <w:jc w:val="both"/>
        <w:rPr>
          <w:b w:val="0"/>
          <w:bCs w:val="0"/>
        </w:rPr>
      </w:pPr>
      <w:r>
        <w:t>LONG</w:t>
      </w:r>
      <w:r>
        <w:rPr>
          <w:spacing w:val="6"/>
        </w:rPr>
        <w:t xml:space="preserve"> </w:t>
      </w:r>
      <w:r>
        <w:t>BEAM</w:t>
      </w:r>
      <w:r>
        <w:rPr>
          <w:spacing w:val="6"/>
        </w:rPr>
        <w:t xml:space="preserve"> </w:t>
      </w:r>
      <w:r>
        <w:t>RIFLE</w:t>
      </w:r>
      <w:r>
        <w:rPr>
          <w:spacing w:val="6"/>
        </w:rPr>
        <w:t xml:space="preserve"> </w:t>
      </w:r>
      <w:r>
        <w:t>WEAPON</w:t>
      </w:r>
      <w:r>
        <w:rPr>
          <w:spacing w:val="6"/>
        </w:rPr>
        <w:t xml:space="preserve"> </w:t>
      </w:r>
      <w:r>
        <w:rPr>
          <w:spacing w:val="-1"/>
        </w:rPr>
        <w:t>PROFILE</w:t>
      </w:r>
    </w:p>
    <w:p w:rsidR="00F87A27" w:rsidRDefault="005A02C9">
      <w:pPr>
        <w:pStyle w:val="Heading4"/>
        <w:tabs>
          <w:tab w:val="left" w:pos="1587"/>
        </w:tabs>
        <w:spacing w:line="222" w:lineRule="exact"/>
        <w:ind w:left="147"/>
        <w:jc w:val="both"/>
        <w:rPr>
          <w:b w:val="0"/>
          <w:bCs w:val="0"/>
        </w:rPr>
      </w:pPr>
      <w:r>
        <w:rPr>
          <w:spacing w:val="-2"/>
        </w:rPr>
        <w:t>Weapon</w:t>
      </w:r>
      <w:r>
        <w:rPr>
          <w:spacing w:val="-2"/>
        </w:rPr>
        <w:tab/>
      </w:r>
      <w:r>
        <w:t xml:space="preserve">Range    </w:t>
      </w:r>
      <w:r>
        <w:rPr>
          <w:spacing w:val="30"/>
        </w:rPr>
        <w:t xml:space="preserve"> </w:t>
      </w:r>
      <w:r>
        <w:rPr>
          <w:spacing w:val="1"/>
        </w:rPr>
        <w:t>Short</w:t>
      </w:r>
      <w:r>
        <w:t xml:space="preserve">  </w:t>
      </w:r>
      <w:r>
        <w:rPr>
          <w:spacing w:val="5"/>
        </w:rPr>
        <w:t xml:space="preserve"> </w:t>
      </w:r>
      <w:r>
        <w:t xml:space="preserve">Long    </w:t>
      </w:r>
      <w:r>
        <w:rPr>
          <w:spacing w:val="20"/>
        </w:rPr>
        <w:t xml:space="preserve"> </w:t>
      </w:r>
      <w:r>
        <w:t xml:space="preserve">Str        </w:t>
      </w:r>
      <w:r>
        <w:rPr>
          <w:spacing w:val="36"/>
        </w:rPr>
        <w:t xml:space="preserve"> </w:t>
      </w:r>
      <w:r>
        <w:rPr>
          <w:spacing w:val="-2"/>
        </w:rPr>
        <w:t>Type</w:t>
      </w:r>
    </w:p>
    <w:p w:rsidR="00F87A27" w:rsidRDefault="005A02C9">
      <w:pPr>
        <w:pStyle w:val="BodyText"/>
        <w:spacing w:line="222" w:lineRule="exact"/>
        <w:ind w:left="147"/>
        <w:jc w:val="both"/>
      </w:pPr>
      <w:r>
        <w:t>Long</w:t>
      </w:r>
      <w:r>
        <w:rPr>
          <w:spacing w:val="5"/>
        </w:rPr>
        <w:t xml:space="preserve"> </w:t>
      </w:r>
      <w:r>
        <w:t>Beam</w:t>
      </w:r>
      <w:r>
        <w:rPr>
          <w:spacing w:val="5"/>
        </w:rPr>
        <w:t xml:space="preserve"> </w:t>
      </w:r>
      <w:r>
        <w:t xml:space="preserve">Rifle </w:t>
      </w:r>
      <w:r>
        <w:rPr>
          <w:spacing w:val="11"/>
        </w:rPr>
        <w:t xml:space="preserve"> </w:t>
      </w:r>
      <w:r>
        <w:t xml:space="preserve">12”-120”     </w:t>
      </w:r>
      <w:r>
        <w:rPr>
          <w:spacing w:val="39"/>
        </w:rPr>
        <w:t xml:space="preserve"> </w:t>
      </w:r>
      <w:r>
        <w:t xml:space="preserve">-       </w:t>
      </w:r>
      <w:r>
        <w:rPr>
          <w:spacing w:val="37"/>
        </w:rPr>
        <w:t xml:space="preserve"> </w:t>
      </w:r>
      <w:r>
        <w:t xml:space="preserve">-1     </w:t>
      </w:r>
      <w:r>
        <w:rPr>
          <w:spacing w:val="29"/>
        </w:rPr>
        <w:t xml:space="preserve"> </w:t>
      </w:r>
      <w:r>
        <w:t xml:space="preserve">Special     </w:t>
      </w:r>
      <w:r>
        <w:rPr>
          <w:spacing w:val="6"/>
        </w:rPr>
        <w:t xml:space="preserve"> </w:t>
      </w:r>
      <w:r>
        <w:rPr>
          <w:spacing w:val="-1"/>
        </w:rPr>
        <w:t>Heavy</w:t>
      </w:r>
    </w:p>
    <w:p w:rsidR="00F87A27" w:rsidRDefault="00F87A27">
      <w:pPr>
        <w:spacing w:line="222" w:lineRule="exact"/>
        <w:jc w:val="both"/>
        <w:sectPr w:rsidR="00F87A27">
          <w:type w:val="continuous"/>
          <w:pgSz w:w="12240" w:h="15840"/>
          <w:pgMar w:top="700" w:right="540" w:bottom="280" w:left="620" w:header="720" w:footer="720" w:gutter="0"/>
          <w:cols w:num="2" w:space="720" w:equalWidth="0">
            <w:col w:w="5433" w:space="40"/>
            <w:col w:w="5607"/>
          </w:cols>
        </w:sectPr>
      </w:pPr>
    </w:p>
    <w:p w:rsidR="00F87A27" w:rsidRDefault="005A02C9">
      <w:pPr>
        <w:pStyle w:val="Heading2"/>
        <w:spacing w:before="57"/>
        <w:rPr>
          <w:b w:val="0"/>
          <w:bCs w:val="0"/>
        </w:rPr>
      </w:pPr>
      <w:bookmarkStart w:id="9" w:name="rx-78"/>
      <w:bookmarkEnd w:id="9"/>
      <w:r>
        <w:rPr>
          <w:spacing w:val="-1"/>
        </w:rPr>
        <w:lastRenderedPageBreak/>
        <w:t>RX-78-2</w:t>
      </w:r>
      <w:r>
        <w:rPr>
          <w:spacing w:val="6"/>
        </w:rPr>
        <w:t xml:space="preserve"> </w:t>
      </w:r>
      <w:r>
        <w:t>Gundam</w:t>
      </w:r>
    </w:p>
    <w:p w:rsidR="00F87A27" w:rsidRDefault="005A02C9">
      <w:pPr>
        <w:spacing w:before="7"/>
        <w:rPr>
          <w:rFonts w:ascii="Garamond" w:eastAsia="Garamond" w:hAnsi="Garamond" w:cs="Garamond"/>
          <w:b/>
          <w:bCs/>
          <w:sz w:val="28"/>
          <w:szCs w:val="28"/>
        </w:rPr>
      </w:pPr>
      <w:r>
        <w:br w:type="column"/>
      </w:r>
    </w:p>
    <w:p w:rsidR="00F87A27" w:rsidRDefault="00E86CF6">
      <w:pPr>
        <w:pStyle w:val="BodyText"/>
        <w:spacing w:line="220" w:lineRule="exact"/>
        <w:jc w:val="both"/>
      </w:pPr>
      <w:r>
        <w:pict>
          <v:group id="_x0000_s1347" style="position:absolute;left:0;text-align:left;margin-left:36.55pt;margin-top:5.65pt;width:136.35pt;height:242pt;z-index:251642368;mso-position-horizontal-relative:page" coordorigin="732,113" coordsize="2727,4840">
            <v:group id="_x0000_s1351" style="position:absolute;left:752;top:133;width:2687;height:4800" coordorigin="752,133" coordsize="2687,4800">
              <v:shape id="_x0000_s1352" style="position:absolute;left:752;top:133;width:2687;height:4800" coordorigin="752,133" coordsize="2687,4800" path="m752,133r2686,l3438,4932r-2686,l752,133xe" filled="f" strokeweight="2pt">
                <v:path arrowok="t"/>
              </v:shape>
            </v:group>
            <v:group id="_x0000_s1348" style="position:absolute;left:805;top:187;width:2580;height:4693" coordorigin="805,187" coordsize="2580,4693">
              <v:shape id="_x0000_s1350" style="position:absolute;left:805;top:187;width:2580;height:4693" coordorigin="805,187" coordsize="2580,4693" path="m805,187r2580,l3385,4879r-2580,l805,187xe" filled="f" strokeweight=".23528mm">
                <v:path arrowok="t"/>
              </v:shape>
              <v:shape id="_x0000_s1349" type="#_x0000_t75" style="position:absolute;left:825;top:324;width:2513;height:4523">
                <v:imagedata r:id="rId46" o:title=""/>
              </v:shape>
            </v:group>
            <w10:wrap anchorx="page"/>
          </v:group>
        </w:pict>
      </w:r>
      <w:r w:rsidR="005A02C9">
        <w:rPr>
          <w:spacing w:val="3"/>
        </w:rPr>
        <w:t>T</w:t>
      </w:r>
      <w:r w:rsidR="005A02C9">
        <w:t>he</w:t>
      </w:r>
      <w:r w:rsidR="005A02C9">
        <w:rPr>
          <w:spacing w:val="-3"/>
        </w:rPr>
        <w:t xml:space="preserve"> </w:t>
      </w:r>
      <w:r w:rsidR="005A02C9">
        <w:t>RX-78</w:t>
      </w:r>
      <w:r w:rsidR="005A02C9">
        <w:rPr>
          <w:spacing w:val="-3"/>
        </w:rPr>
        <w:t xml:space="preserve"> </w:t>
      </w:r>
      <w:r w:rsidR="005A02C9">
        <w:t>Gundam,</w:t>
      </w:r>
      <w:r w:rsidR="005A02C9">
        <w:rPr>
          <w:spacing w:val="-3"/>
        </w:rPr>
        <w:t xml:space="preserve"> </w:t>
      </w:r>
      <w:r w:rsidR="005A02C9">
        <w:t>a</w:t>
      </w:r>
      <w:r w:rsidR="005A02C9">
        <w:rPr>
          <w:spacing w:val="-3"/>
        </w:rPr>
        <w:t xml:space="preserve"> </w:t>
      </w:r>
      <w:r w:rsidR="005A02C9">
        <w:t>product of</w:t>
      </w:r>
      <w:r w:rsidR="005A02C9">
        <w:rPr>
          <w:spacing w:val="38"/>
        </w:rPr>
        <w:t xml:space="preserve"> </w:t>
      </w:r>
      <w:r w:rsidR="005A02C9">
        <w:t>the</w:t>
      </w:r>
      <w:r w:rsidR="005A02C9">
        <w:rPr>
          <w:spacing w:val="12"/>
        </w:rPr>
        <w:t xml:space="preserve"> </w:t>
      </w:r>
      <w:r w:rsidR="005A02C9">
        <w:t>Earth</w:t>
      </w:r>
      <w:r w:rsidR="005A02C9">
        <w:rPr>
          <w:spacing w:val="12"/>
        </w:rPr>
        <w:t xml:space="preserve"> </w:t>
      </w:r>
      <w:r w:rsidR="005A02C9">
        <w:rPr>
          <w:spacing w:val="-2"/>
        </w:rPr>
        <w:t>Federal</w:t>
      </w:r>
      <w:r w:rsidR="005A02C9">
        <w:rPr>
          <w:spacing w:val="12"/>
        </w:rPr>
        <w:t xml:space="preserve"> </w:t>
      </w:r>
      <w:r w:rsidR="005A02C9">
        <w:rPr>
          <w:spacing w:val="-2"/>
        </w:rPr>
        <w:t>Forces'</w:t>
      </w:r>
      <w:r w:rsidR="005A02C9">
        <w:rPr>
          <w:spacing w:val="31"/>
        </w:rPr>
        <w:t xml:space="preserve"> </w:t>
      </w:r>
      <w:r w:rsidR="005A02C9">
        <w:t>Operation</w:t>
      </w:r>
      <w:r w:rsidR="005A02C9">
        <w:rPr>
          <w:spacing w:val="19"/>
        </w:rPr>
        <w:t xml:space="preserve"> </w:t>
      </w:r>
      <w:r w:rsidR="005A02C9">
        <w:t>V</w:t>
      </w:r>
      <w:r w:rsidR="005A02C9">
        <w:rPr>
          <w:spacing w:val="38"/>
        </w:rPr>
        <w:t xml:space="preserve"> </w:t>
      </w:r>
      <w:r w:rsidR="005A02C9">
        <w:t>program,</w:t>
      </w:r>
      <w:r w:rsidR="005A02C9">
        <w:rPr>
          <w:spacing w:val="19"/>
        </w:rPr>
        <w:t xml:space="preserve"> </w:t>
      </w:r>
      <w:r w:rsidR="005A02C9">
        <w:t>is</w:t>
      </w:r>
      <w:r w:rsidR="005A02C9">
        <w:rPr>
          <w:spacing w:val="19"/>
        </w:rPr>
        <w:t xml:space="preserve"> </w:t>
      </w:r>
      <w:r w:rsidR="005A02C9">
        <w:t>a</w:t>
      </w:r>
      <w:r w:rsidR="005A02C9">
        <w:rPr>
          <w:spacing w:val="25"/>
        </w:rPr>
        <w:t xml:space="preserve"> </w:t>
      </w:r>
      <w:r w:rsidR="005A02C9">
        <w:rPr>
          <w:spacing w:val="2"/>
        </w:rPr>
        <w:t>state-of-the-art</w:t>
      </w:r>
      <w:r w:rsidR="005A02C9">
        <w:rPr>
          <w:spacing w:val="27"/>
        </w:rPr>
        <w:t xml:space="preserve"> </w:t>
      </w:r>
      <w:r w:rsidR="005A02C9">
        <w:rPr>
          <w:spacing w:val="1"/>
        </w:rPr>
        <w:t>close</w:t>
      </w:r>
      <w:r w:rsidR="005A02C9">
        <w:rPr>
          <w:spacing w:val="27"/>
        </w:rPr>
        <w:t xml:space="preserve"> </w:t>
      </w:r>
      <w:r w:rsidR="005A02C9">
        <w:rPr>
          <w:spacing w:val="2"/>
        </w:rPr>
        <w:t>combat</w:t>
      </w:r>
      <w:r w:rsidR="005A02C9">
        <w:rPr>
          <w:spacing w:val="27"/>
        </w:rPr>
        <w:t xml:space="preserve"> </w:t>
      </w:r>
      <w:r w:rsidR="005A02C9">
        <w:t>mobile</w:t>
      </w:r>
      <w:r w:rsidR="005A02C9">
        <w:rPr>
          <w:spacing w:val="15"/>
        </w:rPr>
        <w:t xml:space="preserve"> </w:t>
      </w:r>
      <w:r w:rsidR="005A02C9">
        <w:t>suit,</w:t>
      </w:r>
      <w:r w:rsidR="005A02C9">
        <w:rPr>
          <w:spacing w:val="15"/>
        </w:rPr>
        <w:t xml:space="preserve"> </w:t>
      </w:r>
      <w:r w:rsidR="005A02C9">
        <w:rPr>
          <w:spacing w:val="-1"/>
        </w:rPr>
        <w:t>developed</w:t>
      </w:r>
      <w:r w:rsidR="005A02C9">
        <w:rPr>
          <w:spacing w:val="15"/>
        </w:rPr>
        <w:t xml:space="preserve"> </w:t>
      </w:r>
      <w:r w:rsidR="005A02C9">
        <w:t>for</w:t>
      </w:r>
      <w:r w:rsidR="005A02C9">
        <w:rPr>
          <w:spacing w:val="15"/>
        </w:rPr>
        <w:t xml:space="preserve"> </w:t>
      </w:r>
      <w:r w:rsidR="005A02C9">
        <w:t>use</w:t>
      </w:r>
      <w:r w:rsidR="005A02C9">
        <w:rPr>
          <w:spacing w:val="25"/>
        </w:rPr>
        <w:t xml:space="preserve"> </w:t>
      </w:r>
      <w:r w:rsidR="005A02C9">
        <w:t>by</w:t>
      </w:r>
      <w:r w:rsidR="005A02C9">
        <w:rPr>
          <w:spacing w:val="1"/>
        </w:rPr>
        <w:t xml:space="preserve"> </w:t>
      </w:r>
      <w:r w:rsidR="005A02C9">
        <w:t>the</w:t>
      </w:r>
      <w:r w:rsidR="005A02C9">
        <w:rPr>
          <w:spacing w:val="3"/>
        </w:rPr>
        <w:t xml:space="preserve"> </w:t>
      </w:r>
      <w:r w:rsidR="005A02C9">
        <w:rPr>
          <w:spacing w:val="-1"/>
        </w:rPr>
        <w:t>Federdation</w:t>
      </w:r>
      <w:r w:rsidR="005A02C9">
        <w:rPr>
          <w:spacing w:val="3"/>
        </w:rPr>
        <w:t xml:space="preserve"> </w:t>
      </w:r>
      <w:r w:rsidR="005A02C9">
        <w:rPr>
          <w:spacing w:val="-4"/>
        </w:rPr>
        <w:t>Navy.</w:t>
      </w:r>
      <w:r w:rsidR="005A02C9">
        <w:rPr>
          <w:spacing w:val="3"/>
        </w:rPr>
        <w:t xml:space="preserve"> </w:t>
      </w:r>
      <w:r w:rsidR="005A02C9">
        <w:t>This</w:t>
      </w:r>
      <w:r w:rsidR="005A02C9">
        <w:rPr>
          <w:spacing w:val="26"/>
        </w:rPr>
        <w:t xml:space="preserve"> </w:t>
      </w:r>
      <w:r w:rsidR="005A02C9">
        <w:rPr>
          <w:spacing w:val="-1"/>
        </w:rPr>
        <w:t>versatile</w:t>
      </w:r>
      <w:r w:rsidR="005A02C9">
        <w:rPr>
          <w:spacing w:val="-6"/>
        </w:rPr>
        <w:t xml:space="preserve"> </w:t>
      </w:r>
      <w:r w:rsidR="005A02C9">
        <w:t>prototype</w:t>
      </w:r>
      <w:r w:rsidR="005A02C9">
        <w:rPr>
          <w:spacing w:val="-6"/>
        </w:rPr>
        <w:t xml:space="preserve"> </w:t>
      </w:r>
      <w:r w:rsidR="005A02C9">
        <w:t>is</w:t>
      </w:r>
      <w:r w:rsidR="005A02C9">
        <w:rPr>
          <w:spacing w:val="-6"/>
        </w:rPr>
        <w:t xml:space="preserve"> </w:t>
      </w:r>
      <w:r w:rsidR="005A02C9">
        <w:t>equipped</w:t>
      </w:r>
      <w:r w:rsidR="005A02C9">
        <w:rPr>
          <w:spacing w:val="25"/>
        </w:rPr>
        <w:t xml:space="preserve"> </w:t>
      </w:r>
      <w:r w:rsidR="005A02C9">
        <w:t>with</w:t>
      </w:r>
      <w:r w:rsidR="005A02C9">
        <w:rPr>
          <w:spacing w:val="26"/>
        </w:rPr>
        <w:t xml:space="preserve"> </w:t>
      </w:r>
      <w:r w:rsidR="005A02C9">
        <w:t>the</w:t>
      </w:r>
      <w:r w:rsidR="005A02C9">
        <w:rPr>
          <w:spacing w:val="26"/>
        </w:rPr>
        <w:t xml:space="preserve"> </w:t>
      </w:r>
      <w:r w:rsidR="005A02C9">
        <w:t>same</w:t>
      </w:r>
      <w:r w:rsidR="005A02C9">
        <w:rPr>
          <w:spacing w:val="26"/>
        </w:rPr>
        <w:t xml:space="preserve"> </w:t>
      </w:r>
      <w:r w:rsidR="005A02C9">
        <w:t>sturdy</w:t>
      </w:r>
      <w:r w:rsidR="005A02C9">
        <w:rPr>
          <w:spacing w:val="26"/>
        </w:rPr>
        <w:t xml:space="preserve"> </w:t>
      </w:r>
      <w:r w:rsidR="005A02C9">
        <w:rPr>
          <w:spacing w:val="1"/>
        </w:rPr>
        <w:t>Luna</w:t>
      </w:r>
      <w:r w:rsidR="005A02C9">
        <w:rPr>
          <w:spacing w:val="27"/>
        </w:rPr>
        <w:t xml:space="preserve"> </w:t>
      </w:r>
      <w:r w:rsidR="005A02C9">
        <w:t>Titanium</w:t>
      </w:r>
      <w:r w:rsidR="005A02C9">
        <w:rPr>
          <w:spacing w:val="10"/>
        </w:rPr>
        <w:t xml:space="preserve"> </w:t>
      </w:r>
      <w:r w:rsidR="005A02C9">
        <w:rPr>
          <w:spacing w:val="1"/>
        </w:rPr>
        <w:t>armor</w:t>
      </w:r>
      <w:r w:rsidR="005A02C9">
        <w:rPr>
          <w:spacing w:val="10"/>
        </w:rPr>
        <w:t xml:space="preserve"> </w:t>
      </w:r>
      <w:r w:rsidR="005A02C9">
        <w:t>and</w:t>
      </w:r>
      <w:r w:rsidR="005A02C9">
        <w:rPr>
          <w:spacing w:val="10"/>
        </w:rPr>
        <w:t xml:space="preserve"> </w:t>
      </w:r>
      <w:r w:rsidR="005A02C9">
        <w:rPr>
          <w:spacing w:val="-1"/>
        </w:rPr>
        <w:t>adaptive</w:t>
      </w:r>
      <w:r w:rsidR="005A02C9">
        <w:rPr>
          <w:spacing w:val="23"/>
        </w:rPr>
        <w:t xml:space="preserve"> </w:t>
      </w:r>
      <w:r w:rsidR="005A02C9">
        <w:rPr>
          <w:spacing w:val="3"/>
        </w:rPr>
        <w:t xml:space="preserve">learning </w:t>
      </w:r>
      <w:r w:rsidR="005A02C9">
        <w:rPr>
          <w:spacing w:val="2"/>
        </w:rPr>
        <w:t>computer</w:t>
      </w:r>
      <w:r w:rsidR="005A02C9">
        <w:rPr>
          <w:spacing w:val="3"/>
        </w:rPr>
        <w:t xml:space="preserve"> </w:t>
      </w:r>
      <w:r w:rsidR="005A02C9">
        <w:rPr>
          <w:spacing w:val="1"/>
        </w:rPr>
        <w:t>as</w:t>
      </w:r>
      <w:r w:rsidR="005A02C9">
        <w:rPr>
          <w:spacing w:val="3"/>
        </w:rPr>
        <w:t xml:space="preserve"> the</w:t>
      </w:r>
      <w:r w:rsidR="005A02C9">
        <w:rPr>
          <w:spacing w:val="30"/>
        </w:rPr>
        <w:t xml:space="preserve"> </w:t>
      </w:r>
      <w:r w:rsidR="005A02C9">
        <w:t>Guncannon</w:t>
      </w:r>
      <w:r w:rsidR="005A02C9">
        <w:rPr>
          <w:spacing w:val="48"/>
        </w:rPr>
        <w:t xml:space="preserve"> </w:t>
      </w:r>
      <w:r w:rsidR="005A02C9">
        <w:t>and</w:t>
      </w:r>
      <w:r w:rsidR="005A02C9">
        <w:rPr>
          <w:spacing w:val="48"/>
        </w:rPr>
        <w:t xml:space="preserve"> </w:t>
      </w:r>
      <w:r w:rsidR="005A02C9">
        <w:t>Guntank.</w:t>
      </w:r>
      <w:r w:rsidR="005A02C9">
        <w:rPr>
          <w:spacing w:val="48"/>
        </w:rPr>
        <w:t xml:space="preserve"> </w:t>
      </w:r>
      <w:r w:rsidR="005A02C9">
        <w:t xml:space="preserve">Its </w:t>
      </w:r>
      <w:r w:rsidR="005A02C9">
        <w:rPr>
          <w:spacing w:val="1"/>
        </w:rPr>
        <w:t>armed</w:t>
      </w:r>
      <w:r w:rsidR="005A02C9">
        <w:rPr>
          <w:spacing w:val="24"/>
        </w:rPr>
        <w:t xml:space="preserve"> </w:t>
      </w:r>
      <w:r w:rsidR="005A02C9">
        <w:t>with</w:t>
      </w:r>
      <w:r w:rsidR="005A02C9">
        <w:rPr>
          <w:spacing w:val="24"/>
        </w:rPr>
        <w:t xml:space="preserve"> </w:t>
      </w:r>
      <w:r w:rsidR="005A02C9">
        <w:t>a</w:t>
      </w:r>
      <w:r w:rsidR="005A02C9">
        <w:rPr>
          <w:spacing w:val="24"/>
        </w:rPr>
        <w:t xml:space="preserve"> </w:t>
      </w:r>
      <w:r w:rsidR="005A02C9">
        <w:t>pair</w:t>
      </w:r>
      <w:r w:rsidR="005A02C9">
        <w:rPr>
          <w:spacing w:val="24"/>
        </w:rPr>
        <w:t xml:space="preserve"> </w:t>
      </w:r>
      <w:r w:rsidR="005A02C9">
        <w:t>of lethal</w:t>
      </w:r>
      <w:r w:rsidR="005A02C9">
        <w:rPr>
          <w:spacing w:val="22"/>
        </w:rPr>
        <w:t xml:space="preserve"> </w:t>
      </w:r>
      <w:r w:rsidR="005A02C9">
        <w:t>beam</w:t>
      </w:r>
      <w:r w:rsidR="005A02C9">
        <w:rPr>
          <w:spacing w:val="46"/>
        </w:rPr>
        <w:t xml:space="preserve"> </w:t>
      </w:r>
      <w:r w:rsidR="005A02C9">
        <w:rPr>
          <w:spacing w:val="-1"/>
        </w:rPr>
        <w:t>sabers,</w:t>
      </w:r>
      <w:r w:rsidR="005A02C9">
        <w:rPr>
          <w:spacing w:val="46"/>
        </w:rPr>
        <w:t xml:space="preserve"> </w:t>
      </w:r>
      <w:r w:rsidR="005A02C9">
        <w:t>and</w:t>
      </w:r>
      <w:r w:rsidR="005A02C9">
        <w:rPr>
          <w:spacing w:val="46"/>
        </w:rPr>
        <w:t xml:space="preserve"> </w:t>
      </w:r>
      <w:r w:rsidR="005A02C9">
        <w:t>can</w:t>
      </w:r>
      <w:r w:rsidR="005A02C9">
        <w:rPr>
          <w:spacing w:val="46"/>
        </w:rPr>
        <w:t xml:space="preserve"> </w:t>
      </w:r>
      <w:r w:rsidR="005A02C9">
        <w:rPr>
          <w:spacing w:val="2"/>
        </w:rPr>
        <w:t>carry</w:t>
      </w:r>
      <w:r w:rsidR="005A02C9">
        <w:rPr>
          <w:spacing w:val="46"/>
        </w:rPr>
        <w:t xml:space="preserve"> </w:t>
      </w:r>
      <w:r w:rsidR="005A02C9">
        <w:t>a</w:t>
      </w:r>
      <w:r w:rsidR="005A02C9">
        <w:rPr>
          <w:spacing w:val="20"/>
        </w:rPr>
        <w:t xml:space="preserve"> </w:t>
      </w:r>
      <w:r w:rsidR="005A02C9">
        <w:rPr>
          <w:spacing w:val="-1"/>
        </w:rPr>
        <w:t>hyper</w:t>
      </w:r>
      <w:r w:rsidR="005A02C9">
        <w:rPr>
          <w:spacing w:val="4"/>
        </w:rPr>
        <w:t xml:space="preserve"> </w:t>
      </w:r>
      <w:r w:rsidR="005A02C9">
        <w:t>bazooka</w:t>
      </w:r>
      <w:r w:rsidR="005A02C9">
        <w:rPr>
          <w:spacing w:val="4"/>
        </w:rPr>
        <w:t xml:space="preserve"> </w:t>
      </w:r>
      <w:r w:rsidR="005A02C9">
        <w:t>or</w:t>
      </w:r>
      <w:r w:rsidR="005A02C9">
        <w:rPr>
          <w:spacing w:val="4"/>
        </w:rPr>
        <w:t xml:space="preserve"> </w:t>
      </w:r>
      <w:r w:rsidR="005A02C9">
        <w:t>a</w:t>
      </w:r>
      <w:r w:rsidR="005A02C9">
        <w:rPr>
          <w:spacing w:val="4"/>
        </w:rPr>
        <w:t xml:space="preserve"> </w:t>
      </w:r>
      <w:r w:rsidR="005A02C9">
        <w:rPr>
          <w:spacing w:val="-1"/>
        </w:rPr>
        <w:t>powerful</w:t>
      </w:r>
      <w:r w:rsidR="005A02C9">
        <w:rPr>
          <w:spacing w:val="24"/>
        </w:rPr>
        <w:t xml:space="preserve"> </w:t>
      </w:r>
      <w:r w:rsidR="005A02C9">
        <w:rPr>
          <w:spacing w:val="2"/>
        </w:rPr>
        <w:t>beam</w:t>
      </w:r>
      <w:r w:rsidR="005A02C9">
        <w:rPr>
          <w:spacing w:val="41"/>
        </w:rPr>
        <w:t xml:space="preserve"> </w:t>
      </w:r>
      <w:r w:rsidR="005A02C9">
        <w:rPr>
          <w:spacing w:val="3"/>
        </w:rPr>
        <w:t>rifle</w:t>
      </w:r>
      <w:r w:rsidR="005A02C9">
        <w:rPr>
          <w:spacing w:val="41"/>
        </w:rPr>
        <w:t xml:space="preserve"> </w:t>
      </w:r>
      <w:r w:rsidR="005A02C9">
        <w:rPr>
          <w:spacing w:val="2"/>
        </w:rPr>
        <w:t>for</w:t>
      </w:r>
      <w:r w:rsidR="005A02C9">
        <w:rPr>
          <w:spacing w:val="41"/>
        </w:rPr>
        <w:t xml:space="preserve"> </w:t>
      </w:r>
      <w:r w:rsidR="005A02C9">
        <w:rPr>
          <w:spacing w:val="2"/>
        </w:rPr>
        <w:t>longer-range</w:t>
      </w:r>
      <w:r w:rsidR="005A02C9">
        <w:rPr>
          <w:spacing w:val="26"/>
        </w:rPr>
        <w:t xml:space="preserve"> </w:t>
      </w:r>
      <w:r w:rsidR="005A02C9">
        <w:t>combat.</w:t>
      </w:r>
    </w:p>
    <w:p w:rsidR="00F87A27" w:rsidRDefault="00F87A27">
      <w:pPr>
        <w:spacing w:before="6"/>
        <w:rPr>
          <w:rFonts w:ascii="Garamond" w:eastAsia="Garamond" w:hAnsi="Garamond" w:cs="Garamond"/>
          <w:sz w:val="19"/>
          <w:szCs w:val="19"/>
        </w:rPr>
      </w:pPr>
    </w:p>
    <w:p w:rsidR="00F87A27" w:rsidRDefault="005A02C9">
      <w:pPr>
        <w:pStyle w:val="BodyText"/>
        <w:spacing w:line="220" w:lineRule="exact"/>
        <w:jc w:val="both"/>
      </w:pPr>
      <w:r>
        <w:t>A</w:t>
      </w:r>
      <w:r>
        <w:rPr>
          <w:spacing w:val="49"/>
        </w:rPr>
        <w:t xml:space="preserve"> </w:t>
      </w:r>
      <w:r>
        <w:t>total</w:t>
      </w:r>
      <w:r>
        <w:rPr>
          <w:spacing w:val="49"/>
        </w:rPr>
        <w:t xml:space="preserve"> </w:t>
      </w:r>
      <w:r>
        <w:t>of</w:t>
      </w:r>
      <w:r>
        <w:rPr>
          <w:spacing w:val="25"/>
        </w:rPr>
        <w:t xml:space="preserve"> </w:t>
      </w:r>
      <w:r>
        <w:t>eight</w:t>
      </w:r>
      <w:r>
        <w:rPr>
          <w:spacing w:val="49"/>
        </w:rPr>
        <w:t xml:space="preserve"> </w:t>
      </w:r>
      <w:r>
        <w:t>RX-78</w:t>
      </w:r>
      <w:r>
        <w:rPr>
          <w:spacing w:val="49"/>
        </w:rPr>
        <w:t xml:space="preserve"> </w:t>
      </w:r>
      <w:r>
        <w:t xml:space="preserve">units </w:t>
      </w:r>
      <w:r>
        <w:rPr>
          <w:spacing w:val="-1"/>
        </w:rPr>
        <w:t>were</w:t>
      </w:r>
      <w:r>
        <w:rPr>
          <w:spacing w:val="3"/>
        </w:rPr>
        <w:t xml:space="preserve"> </w:t>
      </w:r>
      <w:r>
        <w:t>produced</w:t>
      </w:r>
      <w:r>
        <w:rPr>
          <w:spacing w:val="3"/>
        </w:rPr>
        <w:t xml:space="preserve"> </w:t>
      </w:r>
      <w:r>
        <w:t>at</w:t>
      </w:r>
      <w:r>
        <w:rPr>
          <w:spacing w:val="3"/>
        </w:rPr>
        <w:t xml:space="preserve"> </w:t>
      </w:r>
      <w:r>
        <w:rPr>
          <w:spacing w:val="-3"/>
        </w:rPr>
        <w:t>Jaburo,</w:t>
      </w:r>
      <w:r>
        <w:rPr>
          <w:spacing w:val="3"/>
        </w:rPr>
        <w:t xml:space="preserve"> </w:t>
      </w:r>
      <w:r>
        <w:t>the</w:t>
      </w:r>
      <w:r>
        <w:rPr>
          <w:spacing w:val="27"/>
        </w:rPr>
        <w:t xml:space="preserve"> </w:t>
      </w:r>
      <w:r>
        <w:rPr>
          <w:spacing w:val="-2"/>
        </w:rPr>
        <w:t>Federal</w:t>
      </w:r>
      <w:r>
        <w:rPr>
          <w:spacing w:val="3"/>
        </w:rPr>
        <w:t xml:space="preserve"> </w:t>
      </w:r>
      <w:r>
        <w:rPr>
          <w:spacing w:val="-2"/>
        </w:rPr>
        <w:t>Forces</w:t>
      </w:r>
      <w:r>
        <w:rPr>
          <w:spacing w:val="3"/>
        </w:rPr>
        <w:t xml:space="preserve"> </w:t>
      </w:r>
      <w:r>
        <w:rPr>
          <w:spacing w:val="-1"/>
        </w:rPr>
        <w:t>headquarters.</w:t>
      </w:r>
      <w:r>
        <w:rPr>
          <w:spacing w:val="3"/>
        </w:rPr>
        <w:t xml:space="preserve"> </w:t>
      </w:r>
      <w:r>
        <w:t>In</w:t>
      </w:r>
      <w:r>
        <w:rPr>
          <w:spacing w:val="37"/>
        </w:rPr>
        <w:t xml:space="preserve"> </w:t>
      </w:r>
      <w:r>
        <w:rPr>
          <w:spacing w:val="-1"/>
        </w:rPr>
        <w:t>August</w:t>
      </w:r>
      <w:r>
        <w:rPr>
          <w:spacing w:val="40"/>
        </w:rPr>
        <w:t xml:space="preserve"> </w:t>
      </w:r>
      <w:r>
        <w:t>of</w:t>
      </w:r>
      <w:r>
        <w:rPr>
          <w:spacing w:val="16"/>
        </w:rPr>
        <w:t xml:space="preserve"> </w:t>
      </w:r>
      <w:r>
        <w:t>UC</w:t>
      </w:r>
      <w:r>
        <w:rPr>
          <w:spacing w:val="40"/>
        </w:rPr>
        <w:t xml:space="preserve"> </w:t>
      </w:r>
      <w:r>
        <w:t>0079,</w:t>
      </w:r>
      <w:r>
        <w:rPr>
          <w:spacing w:val="40"/>
        </w:rPr>
        <w:t xml:space="preserve"> </w:t>
      </w:r>
      <w:r>
        <w:t>three</w:t>
      </w:r>
      <w:r>
        <w:rPr>
          <w:spacing w:val="40"/>
        </w:rPr>
        <w:t xml:space="preserve"> </w:t>
      </w:r>
      <w:r>
        <w:t>of</w:t>
      </w:r>
      <w:r>
        <w:rPr>
          <w:spacing w:val="22"/>
        </w:rPr>
        <w:t xml:space="preserve"> </w:t>
      </w:r>
      <w:r>
        <w:t>these</w:t>
      </w:r>
      <w:r>
        <w:rPr>
          <w:spacing w:val="39"/>
        </w:rPr>
        <w:t xml:space="preserve"> </w:t>
      </w:r>
      <w:r>
        <w:rPr>
          <w:spacing w:val="-1"/>
        </w:rPr>
        <w:t>were</w:t>
      </w:r>
      <w:r>
        <w:rPr>
          <w:spacing w:val="39"/>
        </w:rPr>
        <w:t xml:space="preserve"> </w:t>
      </w:r>
      <w:r>
        <w:t>sent</w:t>
      </w:r>
      <w:r>
        <w:rPr>
          <w:spacing w:val="39"/>
        </w:rPr>
        <w:t xml:space="preserve"> </w:t>
      </w:r>
      <w:r>
        <w:t>to</w:t>
      </w:r>
      <w:r>
        <w:rPr>
          <w:spacing w:val="39"/>
        </w:rPr>
        <w:t xml:space="preserve"> </w:t>
      </w:r>
      <w:r>
        <w:t>the</w:t>
      </w:r>
      <w:r>
        <w:rPr>
          <w:spacing w:val="39"/>
        </w:rPr>
        <w:t xml:space="preserve"> </w:t>
      </w:r>
      <w:r>
        <w:t>Side</w:t>
      </w:r>
      <w:r>
        <w:rPr>
          <w:spacing w:val="39"/>
        </w:rPr>
        <w:t xml:space="preserve"> </w:t>
      </w:r>
      <w:r>
        <w:t>7</w:t>
      </w:r>
      <w:r>
        <w:rPr>
          <w:spacing w:val="21"/>
        </w:rPr>
        <w:t xml:space="preserve"> </w:t>
      </w:r>
      <w:r>
        <w:rPr>
          <w:spacing w:val="2"/>
        </w:rPr>
        <w:t>research</w:t>
      </w:r>
      <w:r>
        <w:t xml:space="preserve"> </w:t>
      </w:r>
      <w:r>
        <w:rPr>
          <w:spacing w:val="44"/>
        </w:rPr>
        <w:t xml:space="preserve"> </w:t>
      </w:r>
      <w:r>
        <w:rPr>
          <w:spacing w:val="2"/>
        </w:rPr>
        <w:t>colony</w:t>
      </w:r>
      <w:r>
        <w:t xml:space="preserve"> </w:t>
      </w:r>
      <w:r>
        <w:rPr>
          <w:spacing w:val="44"/>
        </w:rPr>
        <w:t xml:space="preserve"> </w:t>
      </w:r>
      <w:r>
        <w:rPr>
          <w:spacing w:val="2"/>
        </w:rPr>
        <w:t>for</w:t>
      </w:r>
      <w:r>
        <w:t xml:space="preserve"> </w:t>
      </w:r>
      <w:r>
        <w:rPr>
          <w:spacing w:val="44"/>
        </w:rPr>
        <w:t xml:space="preserve"> </w:t>
      </w:r>
      <w:r>
        <w:rPr>
          <w:spacing w:val="3"/>
        </w:rPr>
        <w:t>further</w:t>
      </w:r>
    </w:p>
    <w:p w:rsidR="00F87A27" w:rsidRDefault="005A02C9">
      <w:pPr>
        <w:pStyle w:val="BodyText"/>
        <w:spacing w:before="61" w:line="220" w:lineRule="exact"/>
        <w:ind w:right="106"/>
        <w:jc w:val="both"/>
      </w:pPr>
      <w:r>
        <w:br w:type="column"/>
      </w:r>
      <w:r>
        <w:lastRenderedPageBreak/>
        <w:t>On</w:t>
      </w:r>
      <w:r>
        <w:rPr>
          <w:spacing w:val="14"/>
        </w:rPr>
        <w:t xml:space="preserve"> </w:t>
      </w:r>
      <w:r>
        <w:t>September</w:t>
      </w:r>
      <w:r>
        <w:rPr>
          <w:spacing w:val="14"/>
        </w:rPr>
        <w:t xml:space="preserve"> </w:t>
      </w:r>
      <w:r>
        <w:t>18,</w:t>
      </w:r>
      <w:r>
        <w:rPr>
          <w:spacing w:val="14"/>
        </w:rPr>
        <w:t xml:space="preserve"> </w:t>
      </w:r>
      <w:r>
        <w:t>the</w:t>
      </w:r>
      <w:r>
        <w:rPr>
          <w:spacing w:val="14"/>
        </w:rPr>
        <w:t xml:space="preserve"> </w:t>
      </w:r>
      <w:r>
        <w:t>mobile</w:t>
      </w:r>
      <w:r>
        <w:rPr>
          <w:spacing w:val="14"/>
        </w:rPr>
        <w:t xml:space="preserve"> </w:t>
      </w:r>
      <w:r>
        <w:t>assault</w:t>
      </w:r>
      <w:r>
        <w:rPr>
          <w:spacing w:val="14"/>
        </w:rPr>
        <w:t xml:space="preserve"> </w:t>
      </w:r>
      <w:r>
        <w:t>carrier</w:t>
      </w:r>
      <w:r>
        <w:rPr>
          <w:spacing w:val="14"/>
        </w:rPr>
        <w:t xml:space="preserve"> </w:t>
      </w:r>
      <w:r>
        <w:t>White</w:t>
      </w:r>
      <w:r>
        <w:rPr>
          <w:spacing w:val="14"/>
        </w:rPr>
        <w:t xml:space="preserve"> </w:t>
      </w:r>
      <w:r>
        <w:t>Base</w:t>
      </w:r>
      <w:r>
        <w:rPr>
          <w:spacing w:val="14"/>
        </w:rPr>
        <w:t xml:space="preserve"> </w:t>
      </w:r>
      <w:r>
        <w:rPr>
          <w:spacing w:val="-1"/>
        </w:rPr>
        <w:t>arrived</w:t>
      </w:r>
      <w:r>
        <w:rPr>
          <w:spacing w:val="14"/>
        </w:rPr>
        <w:t xml:space="preserve"> </w:t>
      </w:r>
      <w:r>
        <w:t>at</w:t>
      </w:r>
      <w:r>
        <w:rPr>
          <w:spacing w:val="29"/>
        </w:rPr>
        <w:t xml:space="preserve"> </w:t>
      </w:r>
      <w:r>
        <w:t>Side</w:t>
      </w:r>
      <w:r>
        <w:rPr>
          <w:spacing w:val="33"/>
        </w:rPr>
        <w:t xml:space="preserve"> </w:t>
      </w:r>
      <w:r>
        <w:t>7</w:t>
      </w:r>
      <w:r>
        <w:rPr>
          <w:spacing w:val="33"/>
        </w:rPr>
        <w:t xml:space="preserve"> </w:t>
      </w:r>
      <w:r>
        <w:t>to</w:t>
      </w:r>
      <w:r>
        <w:rPr>
          <w:spacing w:val="33"/>
        </w:rPr>
        <w:t xml:space="preserve"> </w:t>
      </w:r>
      <w:r>
        <w:t>collect</w:t>
      </w:r>
      <w:r>
        <w:rPr>
          <w:spacing w:val="33"/>
        </w:rPr>
        <w:t xml:space="preserve"> </w:t>
      </w:r>
      <w:r>
        <w:t>the</w:t>
      </w:r>
      <w:r>
        <w:rPr>
          <w:spacing w:val="33"/>
        </w:rPr>
        <w:t xml:space="preserve"> </w:t>
      </w:r>
      <w:r>
        <w:t>prototypes</w:t>
      </w:r>
      <w:r>
        <w:rPr>
          <w:spacing w:val="33"/>
        </w:rPr>
        <w:t xml:space="preserve"> </w:t>
      </w:r>
      <w:r>
        <w:t>and</w:t>
      </w:r>
      <w:r>
        <w:rPr>
          <w:spacing w:val="34"/>
        </w:rPr>
        <w:t xml:space="preserve"> </w:t>
      </w:r>
      <w:r>
        <w:t>their</w:t>
      </w:r>
      <w:r>
        <w:rPr>
          <w:spacing w:val="33"/>
        </w:rPr>
        <w:t xml:space="preserve"> </w:t>
      </w:r>
      <w:r>
        <w:t>vital</w:t>
      </w:r>
      <w:r>
        <w:rPr>
          <w:spacing w:val="33"/>
        </w:rPr>
        <w:t xml:space="preserve"> </w:t>
      </w:r>
      <w:r>
        <w:t>test</w:t>
      </w:r>
      <w:r>
        <w:rPr>
          <w:spacing w:val="33"/>
        </w:rPr>
        <w:t xml:space="preserve"> </w:t>
      </w:r>
      <w:r>
        <w:t>data.</w:t>
      </w:r>
      <w:r>
        <w:rPr>
          <w:spacing w:val="33"/>
        </w:rPr>
        <w:t xml:space="preserve"> </w:t>
      </w:r>
      <w:r>
        <w:t>As</w:t>
      </w:r>
      <w:r>
        <w:rPr>
          <w:spacing w:val="33"/>
        </w:rPr>
        <w:t xml:space="preserve"> </w:t>
      </w:r>
      <w:r>
        <w:t xml:space="preserve">fate </w:t>
      </w:r>
      <w:r>
        <w:rPr>
          <w:spacing w:val="-2"/>
        </w:rPr>
        <w:t>would</w:t>
      </w:r>
      <w:r>
        <w:rPr>
          <w:spacing w:val="7"/>
        </w:rPr>
        <w:t xml:space="preserve"> </w:t>
      </w:r>
      <w:r>
        <w:rPr>
          <w:spacing w:val="-2"/>
        </w:rPr>
        <w:t>have</w:t>
      </w:r>
      <w:r>
        <w:rPr>
          <w:spacing w:val="7"/>
        </w:rPr>
        <w:t xml:space="preserve"> </w:t>
      </w:r>
      <w:r>
        <w:t>it,</w:t>
      </w:r>
      <w:r>
        <w:rPr>
          <w:spacing w:val="7"/>
        </w:rPr>
        <w:t xml:space="preserve"> </w:t>
      </w:r>
      <w:r>
        <w:t>a</w:t>
      </w:r>
      <w:r>
        <w:rPr>
          <w:spacing w:val="8"/>
        </w:rPr>
        <w:t xml:space="preserve"> </w:t>
      </w:r>
      <w:r>
        <w:t>Zeon</w:t>
      </w:r>
      <w:r>
        <w:rPr>
          <w:spacing w:val="7"/>
        </w:rPr>
        <w:t xml:space="preserve"> </w:t>
      </w:r>
      <w:r>
        <w:t>cruiser</w:t>
      </w:r>
      <w:r>
        <w:rPr>
          <w:spacing w:val="7"/>
        </w:rPr>
        <w:t xml:space="preserve"> </w:t>
      </w:r>
      <w:r>
        <w:t>spotted</w:t>
      </w:r>
      <w:r>
        <w:rPr>
          <w:spacing w:val="7"/>
        </w:rPr>
        <w:t xml:space="preserve"> </w:t>
      </w:r>
      <w:r>
        <w:t>the</w:t>
      </w:r>
      <w:r>
        <w:rPr>
          <w:spacing w:val="7"/>
        </w:rPr>
        <w:t xml:space="preserve"> </w:t>
      </w:r>
      <w:r>
        <w:t>White</w:t>
      </w:r>
      <w:r>
        <w:rPr>
          <w:spacing w:val="7"/>
        </w:rPr>
        <w:t xml:space="preserve"> </w:t>
      </w:r>
      <w:r>
        <w:t>Base</w:t>
      </w:r>
      <w:r>
        <w:rPr>
          <w:spacing w:val="7"/>
        </w:rPr>
        <w:t xml:space="preserve"> </w:t>
      </w:r>
      <w:r>
        <w:t>in</w:t>
      </w:r>
      <w:r>
        <w:rPr>
          <w:spacing w:val="8"/>
        </w:rPr>
        <w:t xml:space="preserve"> </w:t>
      </w:r>
      <w:r>
        <w:t>transit</w:t>
      </w:r>
      <w:r>
        <w:rPr>
          <w:spacing w:val="7"/>
        </w:rPr>
        <w:t xml:space="preserve"> </w:t>
      </w:r>
      <w:r>
        <w:t>and</w:t>
      </w:r>
      <w:r>
        <w:rPr>
          <w:spacing w:val="27"/>
        </w:rPr>
        <w:t xml:space="preserve"> </w:t>
      </w:r>
      <w:r>
        <w:rPr>
          <w:spacing w:val="-1"/>
        </w:rPr>
        <w:t>launched</w:t>
      </w:r>
      <w:r>
        <w:rPr>
          <w:spacing w:val="9"/>
        </w:rPr>
        <w:t xml:space="preserve"> </w:t>
      </w:r>
      <w:r>
        <w:t>a</w:t>
      </w:r>
      <w:r>
        <w:rPr>
          <w:spacing w:val="9"/>
        </w:rPr>
        <w:t xml:space="preserve"> </w:t>
      </w:r>
      <w:r>
        <w:t>surprise</w:t>
      </w:r>
      <w:r>
        <w:rPr>
          <w:spacing w:val="9"/>
        </w:rPr>
        <w:t xml:space="preserve"> </w:t>
      </w:r>
      <w:r>
        <w:rPr>
          <w:spacing w:val="-1"/>
        </w:rPr>
        <w:t>attack</w:t>
      </w:r>
      <w:r>
        <w:rPr>
          <w:spacing w:val="9"/>
        </w:rPr>
        <w:t xml:space="preserve"> </w:t>
      </w:r>
      <w:r>
        <w:t>on</w:t>
      </w:r>
      <w:r>
        <w:rPr>
          <w:spacing w:val="10"/>
        </w:rPr>
        <w:t xml:space="preserve"> </w:t>
      </w:r>
      <w:r>
        <w:t>Side</w:t>
      </w:r>
      <w:r>
        <w:rPr>
          <w:spacing w:val="9"/>
        </w:rPr>
        <w:t xml:space="preserve"> </w:t>
      </w:r>
      <w:r>
        <w:t>7.</w:t>
      </w:r>
      <w:r>
        <w:rPr>
          <w:spacing w:val="9"/>
        </w:rPr>
        <w:t xml:space="preserve"> </w:t>
      </w:r>
      <w:r>
        <w:t>With</w:t>
      </w:r>
      <w:r>
        <w:rPr>
          <w:spacing w:val="9"/>
        </w:rPr>
        <w:t xml:space="preserve"> </w:t>
      </w:r>
      <w:r>
        <w:t>most</w:t>
      </w:r>
      <w:r>
        <w:rPr>
          <w:spacing w:val="9"/>
        </w:rPr>
        <w:t xml:space="preserve"> </w:t>
      </w:r>
      <w:r>
        <w:t>of</w:t>
      </w:r>
      <w:r>
        <w:rPr>
          <w:spacing w:val="36"/>
        </w:rPr>
        <w:t xml:space="preserve"> </w:t>
      </w:r>
      <w:r>
        <w:t>the</w:t>
      </w:r>
      <w:r>
        <w:rPr>
          <w:spacing w:val="9"/>
        </w:rPr>
        <w:t xml:space="preserve"> </w:t>
      </w:r>
      <w:r>
        <w:t>White</w:t>
      </w:r>
      <w:r>
        <w:rPr>
          <w:spacing w:val="9"/>
        </w:rPr>
        <w:t xml:space="preserve"> </w:t>
      </w:r>
      <w:r>
        <w:t>Base</w:t>
      </w:r>
      <w:r>
        <w:rPr>
          <w:spacing w:val="24"/>
        </w:rPr>
        <w:t xml:space="preserve"> </w:t>
      </w:r>
      <w:r>
        <w:t>crew</w:t>
      </w:r>
      <w:r>
        <w:rPr>
          <w:spacing w:val="14"/>
        </w:rPr>
        <w:t xml:space="preserve"> </w:t>
      </w:r>
      <w:r>
        <w:t>and</w:t>
      </w:r>
      <w:r>
        <w:rPr>
          <w:spacing w:val="14"/>
        </w:rPr>
        <w:t xml:space="preserve"> </w:t>
      </w:r>
      <w:r>
        <w:t>the</w:t>
      </w:r>
      <w:r>
        <w:rPr>
          <w:spacing w:val="14"/>
        </w:rPr>
        <w:t xml:space="preserve"> </w:t>
      </w:r>
      <w:r>
        <w:t>Side</w:t>
      </w:r>
      <w:r>
        <w:rPr>
          <w:spacing w:val="14"/>
        </w:rPr>
        <w:t xml:space="preserve"> </w:t>
      </w:r>
      <w:r>
        <w:t>7</w:t>
      </w:r>
      <w:r>
        <w:rPr>
          <w:spacing w:val="14"/>
        </w:rPr>
        <w:t xml:space="preserve"> </w:t>
      </w:r>
      <w:r>
        <w:rPr>
          <w:spacing w:val="1"/>
        </w:rPr>
        <w:t>garrison</w:t>
      </w:r>
      <w:r>
        <w:rPr>
          <w:spacing w:val="14"/>
        </w:rPr>
        <w:t xml:space="preserve"> </w:t>
      </w:r>
      <w:r>
        <w:t>wiped</w:t>
      </w:r>
      <w:r>
        <w:rPr>
          <w:spacing w:val="14"/>
        </w:rPr>
        <w:t xml:space="preserve"> </w:t>
      </w:r>
      <w:r>
        <w:t>out,</w:t>
      </w:r>
      <w:r>
        <w:rPr>
          <w:spacing w:val="14"/>
        </w:rPr>
        <w:t xml:space="preserve"> </w:t>
      </w:r>
      <w:r>
        <w:t>it</w:t>
      </w:r>
      <w:r>
        <w:rPr>
          <w:spacing w:val="14"/>
        </w:rPr>
        <w:t xml:space="preserve"> </w:t>
      </w:r>
      <w:r>
        <w:t>fell</w:t>
      </w:r>
      <w:r>
        <w:rPr>
          <w:spacing w:val="14"/>
        </w:rPr>
        <w:t xml:space="preserve"> </w:t>
      </w:r>
      <w:r>
        <w:t>to</w:t>
      </w:r>
      <w:r>
        <w:rPr>
          <w:spacing w:val="14"/>
        </w:rPr>
        <w:t xml:space="preserve"> </w:t>
      </w:r>
      <w:r>
        <w:t>a</w:t>
      </w:r>
      <w:r>
        <w:rPr>
          <w:spacing w:val="14"/>
        </w:rPr>
        <w:t xml:space="preserve"> </w:t>
      </w:r>
      <w:r>
        <w:rPr>
          <w:spacing w:val="-1"/>
        </w:rPr>
        <w:t>fifteen-year-old</w:t>
      </w:r>
      <w:r>
        <w:rPr>
          <w:spacing w:val="22"/>
        </w:rPr>
        <w:t xml:space="preserve"> </w:t>
      </w:r>
      <w:r>
        <w:rPr>
          <w:spacing w:val="-1"/>
        </w:rPr>
        <w:t>civilian</w:t>
      </w:r>
      <w:r>
        <w:rPr>
          <w:spacing w:val="49"/>
        </w:rPr>
        <w:t xml:space="preserve"> </w:t>
      </w:r>
      <w:r>
        <w:t>named</w:t>
      </w:r>
      <w:r>
        <w:rPr>
          <w:spacing w:val="49"/>
        </w:rPr>
        <w:t xml:space="preserve"> </w:t>
      </w:r>
      <w:r>
        <w:rPr>
          <w:spacing w:val="-1"/>
        </w:rPr>
        <w:t>Amuro</w:t>
      </w:r>
      <w:r>
        <w:rPr>
          <w:spacing w:val="49"/>
        </w:rPr>
        <w:t xml:space="preserve"> </w:t>
      </w:r>
      <w:r>
        <w:rPr>
          <w:spacing w:val="-1"/>
        </w:rPr>
        <w:t>Ray</w:t>
      </w:r>
      <w:r>
        <w:rPr>
          <w:spacing w:val="49"/>
        </w:rPr>
        <w:t xml:space="preserve"> </w:t>
      </w:r>
      <w:r>
        <w:t>to</w:t>
      </w:r>
      <w:r>
        <w:rPr>
          <w:spacing w:val="49"/>
        </w:rPr>
        <w:t xml:space="preserve"> </w:t>
      </w:r>
      <w:r>
        <w:t>pilot</w:t>
      </w:r>
      <w:r>
        <w:rPr>
          <w:spacing w:val="49"/>
        </w:rPr>
        <w:t xml:space="preserve"> </w:t>
      </w:r>
      <w:r>
        <w:t>the</w:t>
      </w:r>
      <w:r>
        <w:rPr>
          <w:spacing w:val="49"/>
        </w:rPr>
        <w:t xml:space="preserve"> </w:t>
      </w:r>
      <w:r>
        <w:t>sole</w:t>
      </w:r>
      <w:r>
        <w:rPr>
          <w:spacing w:val="49"/>
        </w:rPr>
        <w:t xml:space="preserve"> </w:t>
      </w:r>
      <w:r>
        <w:t>surviving</w:t>
      </w:r>
      <w:r>
        <w:rPr>
          <w:spacing w:val="49"/>
        </w:rPr>
        <w:t xml:space="preserve"> </w:t>
      </w:r>
      <w:r>
        <w:t>Gundam</w:t>
      </w:r>
      <w:r>
        <w:rPr>
          <w:spacing w:val="23"/>
        </w:rPr>
        <w:t xml:space="preserve"> </w:t>
      </w:r>
      <w:r>
        <w:t>prototype</w:t>
      </w:r>
      <w:r>
        <w:rPr>
          <w:spacing w:val="7"/>
        </w:rPr>
        <w:t xml:space="preserve"> </w:t>
      </w:r>
      <w:r>
        <w:t>and</w:t>
      </w:r>
      <w:r>
        <w:rPr>
          <w:spacing w:val="7"/>
        </w:rPr>
        <w:t xml:space="preserve"> </w:t>
      </w:r>
      <w:r>
        <w:t>fend</w:t>
      </w:r>
      <w:r>
        <w:rPr>
          <w:spacing w:val="7"/>
        </w:rPr>
        <w:t xml:space="preserve"> </w:t>
      </w:r>
      <w:r>
        <w:t>off</w:t>
      </w:r>
      <w:r>
        <w:rPr>
          <w:spacing w:val="26"/>
        </w:rPr>
        <w:t xml:space="preserve"> </w:t>
      </w:r>
      <w:r>
        <w:t>the</w:t>
      </w:r>
      <w:r>
        <w:rPr>
          <w:spacing w:val="7"/>
        </w:rPr>
        <w:t xml:space="preserve"> </w:t>
      </w:r>
      <w:r>
        <w:t>attackers. In</w:t>
      </w:r>
      <w:r>
        <w:rPr>
          <w:spacing w:val="7"/>
        </w:rPr>
        <w:t xml:space="preserve"> </w:t>
      </w:r>
      <w:r>
        <w:t>the</w:t>
      </w:r>
      <w:r>
        <w:rPr>
          <w:spacing w:val="7"/>
        </w:rPr>
        <w:t xml:space="preserve"> </w:t>
      </w:r>
      <w:r>
        <w:t>months</w:t>
      </w:r>
      <w:r>
        <w:rPr>
          <w:spacing w:val="7"/>
        </w:rPr>
        <w:t xml:space="preserve"> </w:t>
      </w:r>
      <w:r>
        <w:t>to</w:t>
      </w:r>
      <w:r>
        <w:rPr>
          <w:spacing w:val="7"/>
        </w:rPr>
        <w:t xml:space="preserve"> </w:t>
      </w:r>
      <w:r>
        <w:t>come, Amuro</w:t>
      </w:r>
      <w:r>
        <w:rPr>
          <w:spacing w:val="22"/>
        </w:rPr>
        <w:t xml:space="preserve"> </w:t>
      </w:r>
      <w:r>
        <w:t>would</w:t>
      </w:r>
      <w:r>
        <w:rPr>
          <w:spacing w:val="22"/>
        </w:rPr>
        <w:t xml:space="preserve"> </w:t>
      </w:r>
      <w:r>
        <w:t>become</w:t>
      </w:r>
      <w:r>
        <w:rPr>
          <w:spacing w:val="22"/>
        </w:rPr>
        <w:t xml:space="preserve"> </w:t>
      </w:r>
      <w:r>
        <w:t>the</w:t>
      </w:r>
      <w:r>
        <w:rPr>
          <w:spacing w:val="22"/>
        </w:rPr>
        <w:t xml:space="preserve"> </w:t>
      </w:r>
      <w:r>
        <w:t>greatest</w:t>
      </w:r>
      <w:r>
        <w:rPr>
          <w:spacing w:val="21"/>
        </w:rPr>
        <w:t xml:space="preserve"> </w:t>
      </w:r>
      <w:r>
        <w:t>ace</w:t>
      </w:r>
      <w:r>
        <w:rPr>
          <w:spacing w:val="22"/>
        </w:rPr>
        <w:t xml:space="preserve"> </w:t>
      </w:r>
      <w:r>
        <w:t>of</w:t>
      </w:r>
      <w:r>
        <w:rPr>
          <w:spacing w:val="46"/>
        </w:rPr>
        <w:t xml:space="preserve"> </w:t>
      </w:r>
      <w:r>
        <w:t>the</w:t>
      </w:r>
      <w:r>
        <w:rPr>
          <w:spacing w:val="22"/>
        </w:rPr>
        <w:t xml:space="preserve"> </w:t>
      </w:r>
      <w:r>
        <w:t>One</w:t>
      </w:r>
      <w:r>
        <w:rPr>
          <w:spacing w:val="22"/>
        </w:rPr>
        <w:t xml:space="preserve"> </w:t>
      </w:r>
      <w:r>
        <w:t>Year</w:t>
      </w:r>
      <w:r>
        <w:rPr>
          <w:spacing w:val="22"/>
        </w:rPr>
        <w:t xml:space="preserve"> </w:t>
      </w:r>
      <w:r>
        <w:t>War,</w:t>
      </w:r>
      <w:r>
        <w:rPr>
          <w:spacing w:val="20"/>
        </w:rPr>
        <w:t xml:space="preserve"> </w:t>
      </w:r>
      <w:r>
        <w:t xml:space="preserve">and the </w:t>
      </w:r>
      <w:r>
        <w:rPr>
          <w:spacing w:val="-1"/>
        </w:rPr>
        <w:t xml:space="preserve">RX-78-2 </w:t>
      </w:r>
      <w:r>
        <w:t>Gundam would become a legend.</w:t>
      </w:r>
    </w:p>
    <w:p w:rsidR="00F87A27" w:rsidRDefault="00F87A27">
      <w:pPr>
        <w:spacing w:before="2"/>
        <w:rPr>
          <w:rFonts w:ascii="Garamond" w:eastAsia="Garamond" w:hAnsi="Garamond" w:cs="Garamond"/>
          <w:sz w:val="19"/>
          <w:szCs w:val="19"/>
        </w:rPr>
      </w:pPr>
    </w:p>
    <w:p w:rsidR="00F87A27" w:rsidRDefault="005A02C9">
      <w:pPr>
        <w:pStyle w:val="Heading2"/>
        <w:spacing w:line="269" w:lineRule="exact"/>
        <w:jc w:val="both"/>
        <w:rPr>
          <w:b w:val="0"/>
          <w:bCs w:val="0"/>
        </w:rPr>
      </w:pPr>
      <w:r>
        <w:rPr>
          <w:spacing w:val="-1"/>
        </w:rPr>
        <w:t>RX-78-2</w:t>
      </w:r>
      <w:r>
        <w:rPr>
          <w:spacing w:val="6"/>
        </w:rPr>
        <w:t xml:space="preserve"> </w:t>
      </w:r>
      <w:r>
        <w:t>Gundam</w:t>
      </w:r>
    </w:p>
    <w:p w:rsidR="00F87A27" w:rsidRDefault="005A02C9">
      <w:pPr>
        <w:pStyle w:val="Heading4"/>
        <w:tabs>
          <w:tab w:val="left" w:pos="3319"/>
          <w:tab w:val="left" w:pos="4063"/>
        </w:tabs>
        <w:spacing w:line="224" w:lineRule="exact"/>
        <w:ind w:left="1535"/>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rsidR="00F87A27" w:rsidRDefault="005A02C9">
      <w:pPr>
        <w:pStyle w:val="BodyText"/>
        <w:spacing w:line="220" w:lineRule="exact"/>
        <w:ind w:left="121"/>
        <w:jc w:val="both"/>
      </w:pPr>
      <w:r>
        <w:t>Pilot</w:t>
      </w:r>
      <w:r>
        <w:rPr>
          <w:spacing w:val="4"/>
        </w:rPr>
        <w:t xml:space="preserve"> </w:t>
      </w:r>
      <w:r>
        <w:t xml:space="preserve">Bonus        </w:t>
      </w:r>
      <w:r>
        <w:rPr>
          <w:spacing w:val="39"/>
        </w:rPr>
        <w:t xml:space="preserve"> </w:t>
      </w:r>
      <w:r>
        <w:t>+1</w:t>
      </w:r>
      <w:r>
        <w:rPr>
          <w:spacing w:val="37"/>
        </w:rPr>
        <w:t xml:space="preserve"> </w:t>
      </w:r>
      <w:r>
        <w:t xml:space="preserve">+1  </w:t>
      </w:r>
      <w:r>
        <w:rPr>
          <w:spacing w:val="13"/>
        </w:rPr>
        <w:t xml:space="preserve"> </w:t>
      </w:r>
      <w:r>
        <w:t xml:space="preserve">6     </w:t>
      </w:r>
      <w:r>
        <w:rPr>
          <w:spacing w:val="10"/>
        </w:rPr>
        <w:t xml:space="preserve"> </w:t>
      </w:r>
      <w:r>
        <w:t xml:space="preserve">-  </w:t>
      </w:r>
      <w:r>
        <w:rPr>
          <w:spacing w:val="31"/>
        </w:rPr>
        <w:t xml:space="preserve"> </w:t>
      </w:r>
      <w:r>
        <w:t xml:space="preserve">+1  </w:t>
      </w:r>
      <w:r>
        <w:rPr>
          <w:spacing w:val="33"/>
        </w:rPr>
        <w:t xml:space="preserve"> </w:t>
      </w:r>
      <w:r>
        <w:t xml:space="preserve">+1 </w:t>
      </w:r>
      <w:r>
        <w:rPr>
          <w:spacing w:val="12"/>
        </w:rPr>
        <w:t xml:space="preserve"> </w:t>
      </w:r>
      <w:r>
        <w:t xml:space="preserve">+1      </w:t>
      </w:r>
      <w:r>
        <w:rPr>
          <w:spacing w:val="8"/>
        </w:rPr>
        <w:t xml:space="preserve"> </w:t>
      </w:r>
      <w:r>
        <w:t>-</w:t>
      </w:r>
    </w:p>
    <w:p w:rsidR="00F87A27" w:rsidRDefault="005A02C9">
      <w:pPr>
        <w:pStyle w:val="Heading4"/>
        <w:tabs>
          <w:tab w:val="left" w:pos="3834"/>
          <w:tab w:val="left" w:pos="4867"/>
        </w:tabs>
        <w:spacing w:line="218" w:lineRule="exact"/>
        <w:jc w:val="both"/>
        <w:rPr>
          <w:b w:val="0"/>
          <w:bCs w:val="0"/>
        </w:rPr>
      </w:pPr>
      <w:r>
        <w:rPr>
          <w:spacing w:val="1"/>
        </w:rPr>
        <w:t>Armor</w:t>
      </w:r>
      <w:r>
        <w:rPr>
          <w:spacing w:val="5"/>
        </w:rPr>
        <w:t xml:space="preserve"> </w:t>
      </w:r>
      <w:r>
        <w:rPr>
          <w:spacing w:val="-4"/>
        </w:rPr>
        <w:t>Values</w:t>
      </w:r>
      <w:r>
        <w:t xml:space="preserve">         </w:t>
      </w:r>
      <w:r>
        <w:rPr>
          <w:spacing w:val="24"/>
        </w:rPr>
        <w:t xml:space="preserve"> </w:t>
      </w:r>
      <w:r>
        <w:rPr>
          <w:spacing w:val="-1"/>
        </w:rPr>
        <w:t>Front</w:t>
      </w:r>
      <w:r>
        <w:t xml:space="preserve">         </w:t>
      </w:r>
      <w:r>
        <w:rPr>
          <w:spacing w:val="6"/>
        </w:rPr>
        <w:t xml:space="preserve"> </w:t>
      </w:r>
      <w:r>
        <w:t>Side</w:t>
      </w:r>
      <w:r>
        <w:tab/>
      </w:r>
      <w:r>
        <w:rPr>
          <w:spacing w:val="-1"/>
          <w:w w:val="95"/>
        </w:rPr>
        <w:t>Rear</w:t>
      </w:r>
      <w:r>
        <w:rPr>
          <w:spacing w:val="-1"/>
          <w:w w:val="95"/>
        </w:rPr>
        <w:tab/>
      </w:r>
      <w:r>
        <w:t>PV</w:t>
      </w:r>
    </w:p>
    <w:p w:rsidR="00F87A27" w:rsidRDefault="005A02C9">
      <w:pPr>
        <w:pStyle w:val="BodyText"/>
        <w:tabs>
          <w:tab w:val="left" w:pos="1871"/>
          <w:tab w:val="left" w:pos="2861"/>
          <w:tab w:val="left" w:pos="3938"/>
          <w:tab w:val="right" w:pos="5147"/>
        </w:tabs>
        <w:spacing w:line="223" w:lineRule="exact"/>
        <w:jc w:val="both"/>
      </w:pPr>
      <w:r>
        <w:rPr>
          <w:spacing w:val="-1"/>
        </w:rPr>
        <w:t xml:space="preserve">RX-78 </w:t>
      </w:r>
      <w:r>
        <w:t>-2</w:t>
      </w:r>
      <w:r>
        <w:tab/>
      </w:r>
      <w:r>
        <w:rPr>
          <w:w w:val="95"/>
        </w:rPr>
        <w:t>13</w:t>
      </w:r>
      <w:r>
        <w:rPr>
          <w:w w:val="95"/>
        </w:rPr>
        <w:tab/>
        <w:t>13</w:t>
      </w:r>
      <w:r>
        <w:rPr>
          <w:w w:val="95"/>
        </w:rPr>
        <w:tab/>
      </w:r>
      <w:r>
        <w:t>10</w:t>
      </w:r>
      <w:r>
        <w:rPr>
          <w:rFonts w:ascii="Times New Roman"/>
        </w:rPr>
        <w:tab/>
      </w:r>
      <w:r>
        <w:t>200</w:t>
      </w:r>
    </w:p>
    <w:p w:rsidR="00F87A27" w:rsidRDefault="00F87A27">
      <w:pPr>
        <w:spacing w:before="1"/>
        <w:rPr>
          <w:rFonts w:ascii="Garamond" w:eastAsia="Garamond" w:hAnsi="Garamond" w:cs="Garamond"/>
          <w:sz w:val="19"/>
          <w:szCs w:val="19"/>
        </w:rPr>
      </w:pPr>
    </w:p>
    <w:p w:rsidR="00F87A27" w:rsidRDefault="005A02C9">
      <w:pPr>
        <w:pStyle w:val="Heading4"/>
        <w:spacing w:line="222" w:lineRule="exact"/>
        <w:jc w:val="both"/>
        <w:rPr>
          <w:b w:val="0"/>
          <w:bCs w:val="0"/>
        </w:rPr>
      </w:pPr>
      <w:r>
        <w:rPr>
          <w:spacing w:val="-1"/>
        </w:rPr>
        <w:t>RX-78-2</w:t>
      </w:r>
      <w:r>
        <w:rPr>
          <w:spacing w:val="5"/>
        </w:rPr>
        <w:t xml:space="preserve"> </w:t>
      </w:r>
      <w:r>
        <w:t>Gundam</w:t>
      </w:r>
      <w:r>
        <w:rPr>
          <w:spacing w:val="5"/>
        </w:rPr>
        <w:t xml:space="preserve"> </w:t>
      </w:r>
      <w:r>
        <w:t>Standard</w:t>
      </w:r>
      <w:r>
        <w:rPr>
          <w:spacing w:val="5"/>
        </w:rPr>
        <w:t xml:space="preserve"> </w:t>
      </w:r>
      <w:r>
        <w:t>equipment</w:t>
      </w:r>
      <w:r>
        <w:rPr>
          <w:spacing w:val="5"/>
        </w:rPr>
        <w:t xml:space="preserve"> </w:t>
      </w:r>
      <w:r>
        <w:t>&amp;</w:t>
      </w:r>
      <w:r>
        <w:rPr>
          <w:spacing w:val="5"/>
        </w:rPr>
        <w:t xml:space="preserve"> </w:t>
      </w:r>
      <w:r>
        <w:t>weapon:</w:t>
      </w:r>
    </w:p>
    <w:p w:rsidR="00F87A27" w:rsidRDefault="005A02C9">
      <w:pPr>
        <w:pStyle w:val="BodyText"/>
        <w:spacing w:line="235" w:lineRule="auto"/>
      </w:pPr>
      <w:r>
        <w:t>The</w:t>
      </w:r>
      <w:r>
        <w:rPr>
          <w:spacing w:val="7"/>
        </w:rPr>
        <w:t xml:space="preserve"> </w:t>
      </w:r>
      <w:r>
        <w:rPr>
          <w:spacing w:val="-1"/>
        </w:rPr>
        <w:t>RX-78-2</w:t>
      </w:r>
      <w:r>
        <w:rPr>
          <w:spacing w:val="7"/>
        </w:rPr>
        <w:t xml:space="preserve"> </w:t>
      </w:r>
      <w:r>
        <w:t>Gundam</w:t>
      </w:r>
      <w:r>
        <w:rPr>
          <w:spacing w:val="7"/>
        </w:rPr>
        <w:t xml:space="preserve"> </w:t>
      </w:r>
      <w:r>
        <w:t>comes</w:t>
      </w:r>
      <w:r>
        <w:rPr>
          <w:spacing w:val="7"/>
        </w:rPr>
        <w:t xml:space="preserve"> </w:t>
      </w:r>
      <w:r>
        <w:t>with</w:t>
      </w:r>
      <w:r>
        <w:rPr>
          <w:spacing w:val="7"/>
        </w:rPr>
        <w:t xml:space="preserve"> </w:t>
      </w:r>
      <w:r>
        <w:t>this</w:t>
      </w:r>
      <w:r>
        <w:rPr>
          <w:spacing w:val="7"/>
        </w:rPr>
        <w:t xml:space="preserve"> </w:t>
      </w:r>
      <w:r>
        <w:t>equipment</w:t>
      </w:r>
      <w:r>
        <w:rPr>
          <w:spacing w:val="7"/>
        </w:rPr>
        <w:t xml:space="preserve"> </w:t>
      </w:r>
      <w:r>
        <w:t>and</w:t>
      </w:r>
      <w:r>
        <w:rPr>
          <w:spacing w:val="7"/>
        </w:rPr>
        <w:t xml:space="preserve"> </w:t>
      </w:r>
      <w:r>
        <w:t>weapons</w:t>
      </w:r>
      <w:r>
        <w:rPr>
          <w:spacing w:val="7"/>
        </w:rPr>
        <w:t xml:space="preserve"> </w:t>
      </w:r>
      <w:r>
        <w:t>as</w:t>
      </w:r>
      <w:r>
        <w:rPr>
          <w:spacing w:val="26"/>
        </w:rPr>
        <w:t xml:space="preserve"> </w:t>
      </w:r>
      <w:r>
        <w:rPr>
          <w:spacing w:val="2"/>
        </w:rPr>
        <w:t>standard:</w:t>
      </w:r>
      <w:r>
        <w:t xml:space="preserve">   </w:t>
      </w:r>
      <w:r>
        <w:rPr>
          <w:spacing w:val="1"/>
        </w:rPr>
        <w:t>Targetor,</w:t>
      </w:r>
      <w:r>
        <w:t xml:space="preserve">   </w:t>
      </w:r>
      <w:r>
        <w:rPr>
          <w:spacing w:val="2"/>
        </w:rPr>
        <w:t>beam</w:t>
      </w:r>
      <w:r>
        <w:t xml:space="preserve"> </w:t>
      </w:r>
      <w:r>
        <w:rPr>
          <w:spacing w:val="46"/>
        </w:rPr>
        <w:t xml:space="preserve"> </w:t>
      </w:r>
      <w:r>
        <w:rPr>
          <w:spacing w:val="2"/>
        </w:rPr>
        <w:t>sabre,</w:t>
      </w:r>
      <w:r>
        <w:t xml:space="preserve"> </w:t>
      </w:r>
      <w:r>
        <w:rPr>
          <w:spacing w:val="50"/>
        </w:rPr>
        <w:t xml:space="preserve"> </w:t>
      </w:r>
      <w:r>
        <w:rPr>
          <w:spacing w:val="2"/>
        </w:rPr>
        <w:t>twin-linked</w:t>
      </w:r>
      <w:r>
        <w:t xml:space="preserve"> </w:t>
      </w:r>
      <w:r>
        <w:rPr>
          <w:spacing w:val="46"/>
        </w:rPr>
        <w:t xml:space="preserve"> </w:t>
      </w:r>
      <w:r>
        <w:rPr>
          <w:spacing w:val="2"/>
        </w:rPr>
        <w:t>60mm</w:t>
      </w:r>
      <w:r>
        <w:t xml:space="preserve"> </w:t>
      </w:r>
      <w:r>
        <w:rPr>
          <w:spacing w:val="46"/>
        </w:rPr>
        <w:t xml:space="preserve"> </w:t>
      </w:r>
      <w:r>
        <w:rPr>
          <w:spacing w:val="3"/>
        </w:rPr>
        <w:t>vulcans</w:t>
      </w:r>
    </w:p>
    <w:p w:rsidR="00F87A27" w:rsidRDefault="005A02C9">
      <w:pPr>
        <w:pStyle w:val="BodyText"/>
        <w:spacing w:line="222" w:lineRule="exact"/>
        <w:jc w:val="both"/>
      </w:pPr>
      <w:r>
        <w:t>&amp;</w:t>
      </w:r>
      <w:r>
        <w:rPr>
          <w:spacing w:val="-7"/>
        </w:rPr>
        <w:t xml:space="preserve"> </w:t>
      </w:r>
      <w:r>
        <w:t>jump</w:t>
      </w:r>
      <w:r>
        <w:rPr>
          <w:spacing w:val="5"/>
        </w:rPr>
        <w:t xml:space="preserve"> </w:t>
      </w:r>
      <w:r>
        <w:rPr>
          <w:spacing w:val="-1"/>
        </w:rPr>
        <w:t>pack</w:t>
      </w:r>
    </w:p>
    <w:p w:rsidR="00F87A27" w:rsidRDefault="00F87A27">
      <w:pPr>
        <w:spacing w:before="1"/>
        <w:rPr>
          <w:rFonts w:ascii="Garamond" w:eastAsia="Garamond" w:hAnsi="Garamond" w:cs="Garamond"/>
          <w:sz w:val="19"/>
          <w:szCs w:val="19"/>
        </w:rPr>
      </w:pPr>
    </w:p>
    <w:p w:rsidR="00F87A27" w:rsidRDefault="005A02C9">
      <w:pPr>
        <w:pStyle w:val="Heading4"/>
        <w:spacing w:line="222" w:lineRule="exact"/>
        <w:jc w:val="both"/>
        <w:rPr>
          <w:b w:val="0"/>
          <w:bCs w:val="0"/>
        </w:rPr>
      </w:pPr>
      <w:r>
        <w:rPr>
          <w:spacing w:val="-1"/>
        </w:rPr>
        <w:t>RX-78-2</w:t>
      </w:r>
      <w:r>
        <w:rPr>
          <w:spacing w:val="5"/>
        </w:rPr>
        <w:t xml:space="preserve"> </w:t>
      </w:r>
      <w:r>
        <w:t>Gundam</w:t>
      </w:r>
      <w:r>
        <w:rPr>
          <w:spacing w:val="5"/>
        </w:rPr>
        <w:t xml:space="preserve"> </w:t>
      </w:r>
      <w:r>
        <w:t>Optional</w:t>
      </w:r>
      <w:r>
        <w:rPr>
          <w:spacing w:val="5"/>
        </w:rPr>
        <w:t xml:space="preserve"> </w:t>
      </w:r>
      <w:r>
        <w:t>equipment</w:t>
      </w:r>
      <w:r>
        <w:rPr>
          <w:spacing w:val="5"/>
        </w:rPr>
        <w:t xml:space="preserve"> </w:t>
      </w:r>
      <w:r>
        <w:t>&amp;</w:t>
      </w:r>
      <w:r>
        <w:rPr>
          <w:spacing w:val="5"/>
        </w:rPr>
        <w:t xml:space="preserve"> </w:t>
      </w:r>
      <w:r>
        <w:t>weapon</w:t>
      </w:r>
      <w:r>
        <w:rPr>
          <w:spacing w:val="5"/>
        </w:rPr>
        <w:t xml:space="preserve"> </w:t>
      </w:r>
      <w:r>
        <w:t>options</w:t>
      </w:r>
    </w:p>
    <w:p w:rsidR="00F87A27" w:rsidRDefault="005A02C9">
      <w:pPr>
        <w:pStyle w:val="BodyText"/>
        <w:spacing w:line="235" w:lineRule="auto"/>
      </w:pPr>
      <w:r>
        <w:t>The</w:t>
      </w:r>
      <w:r>
        <w:rPr>
          <w:spacing w:val="19"/>
        </w:rPr>
        <w:t xml:space="preserve"> </w:t>
      </w:r>
      <w:r>
        <w:t>RX-78</w:t>
      </w:r>
      <w:r>
        <w:rPr>
          <w:spacing w:val="19"/>
        </w:rPr>
        <w:t xml:space="preserve"> </w:t>
      </w:r>
      <w:r>
        <w:t>Gundam</w:t>
      </w:r>
      <w:r>
        <w:rPr>
          <w:spacing w:val="19"/>
        </w:rPr>
        <w:t xml:space="preserve"> </w:t>
      </w:r>
      <w:r>
        <w:t>can</w:t>
      </w:r>
      <w:r>
        <w:rPr>
          <w:spacing w:val="19"/>
        </w:rPr>
        <w:t xml:space="preserve"> </w:t>
      </w:r>
      <w:r>
        <w:t>be</w:t>
      </w:r>
      <w:r>
        <w:rPr>
          <w:spacing w:val="19"/>
        </w:rPr>
        <w:t xml:space="preserve"> </w:t>
      </w:r>
      <w:r>
        <w:t>equipped</w:t>
      </w:r>
      <w:r>
        <w:rPr>
          <w:spacing w:val="19"/>
        </w:rPr>
        <w:t xml:space="preserve"> </w:t>
      </w:r>
      <w:r>
        <w:t>with</w:t>
      </w:r>
      <w:r>
        <w:rPr>
          <w:spacing w:val="19"/>
        </w:rPr>
        <w:t xml:space="preserve"> </w:t>
      </w:r>
      <w:r>
        <w:t>the</w:t>
      </w:r>
      <w:r>
        <w:rPr>
          <w:spacing w:val="19"/>
        </w:rPr>
        <w:t xml:space="preserve"> </w:t>
      </w:r>
      <w:r>
        <w:rPr>
          <w:spacing w:val="-1"/>
        </w:rPr>
        <w:t>following</w:t>
      </w:r>
      <w:r>
        <w:rPr>
          <w:spacing w:val="19"/>
        </w:rPr>
        <w:t xml:space="preserve"> </w:t>
      </w:r>
      <w:r>
        <w:t>optional</w:t>
      </w:r>
      <w:r>
        <w:rPr>
          <w:spacing w:val="28"/>
        </w:rPr>
        <w:t xml:space="preserve"> </w:t>
      </w:r>
      <w:r>
        <w:t xml:space="preserve">equipment </w:t>
      </w:r>
      <w:r>
        <w:rPr>
          <w:spacing w:val="25"/>
        </w:rPr>
        <w:t xml:space="preserve"> </w:t>
      </w:r>
      <w:r>
        <w:t xml:space="preserve">and </w:t>
      </w:r>
      <w:r>
        <w:rPr>
          <w:spacing w:val="25"/>
        </w:rPr>
        <w:t xml:space="preserve"> </w:t>
      </w:r>
      <w:r>
        <w:rPr>
          <w:spacing w:val="-1"/>
        </w:rPr>
        <w:t>weapons:</w:t>
      </w:r>
      <w:r>
        <w:t xml:space="preserve"> </w:t>
      </w:r>
      <w:r>
        <w:rPr>
          <w:spacing w:val="26"/>
        </w:rPr>
        <w:t xml:space="preserve"> </w:t>
      </w:r>
      <w:r>
        <w:t xml:space="preserve">Shield </w:t>
      </w:r>
      <w:r>
        <w:rPr>
          <w:spacing w:val="25"/>
        </w:rPr>
        <w:t xml:space="preserve"> </w:t>
      </w:r>
      <w:r>
        <w:rPr>
          <w:spacing w:val="-1"/>
        </w:rPr>
        <w:t>(+25pts,</w:t>
      </w:r>
      <w:r>
        <w:t xml:space="preserve"> </w:t>
      </w:r>
      <w:r>
        <w:rPr>
          <w:spacing w:val="26"/>
        </w:rPr>
        <w:t xml:space="preserve"> </w:t>
      </w:r>
      <w:r>
        <w:t xml:space="preserve">beam </w:t>
      </w:r>
      <w:r>
        <w:rPr>
          <w:spacing w:val="25"/>
        </w:rPr>
        <w:t xml:space="preserve"> </w:t>
      </w:r>
      <w:r>
        <w:t xml:space="preserve">rifle </w:t>
      </w:r>
      <w:r>
        <w:rPr>
          <w:spacing w:val="25"/>
        </w:rPr>
        <w:t xml:space="preserve"> </w:t>
      </w:r>
      <w:r>
        <w:t>(+45pts)</w:t>
      </w:r>
    </w:p>
    <w:p w:rsidR="00F87A27" w:rsidRDefault="00F87A27">
      <w:pPr>
        <w:spacing w:line="235" w:lineRule="auto"/>
        <w:sectPr w:rsidR="00F87A27">
          <w:pgSz w:w="12240" w:h="15840"/>
          <w:pgMar w:top="480" w:right="580" w:bottom="280" w:left="620" w:header="720" w:footer="720" w:gutter="0"/>
          <w:cols w:num="3" w:space="720" w:equalWidth="0">
            <w:col w:w="1906" w:space="912"/>
            <w:col w:w="2566" w:space="115"/>
            <w:col w:w="5541"/>
          </w:cols>
        </w:sectPr>
      </w:pPr>
    </w:p>
    <w:p w:rsidR="00F87A27" w:rsidRDefault="005A02C9">
      <w:pPr>
        <w:pStyle w:val="BodyText"/>
        <w:spacing w:line="234" w:lineRule="auto"/>
        <w:jc w:val="both"/>
      </w:pPr>
      <w:r>
        <w:rPr>
          <w:spacing w:val="-2"/>
        </w:rPr>
        <w:lastRenderedPageBreak/>
        <w:t>testing.</w:t>
      </w:r>
      <w:r>
        <w:rPr>
          <w:spacing w:val="28"/>
        </w:rPr>
        <w:t xml:space="preserve"> </w:t>
      </w:r>
      <w:r>
        <w:t>These</w:t>
      </w:r>
      <w:r>
        <w:rPr>
          <w:spacing w:val="28"/>
        </w:rPr>
        <w:t xml:space="preserve"> </w:t>
      </w:r>
      <w:r>
        <w:t>three</w:t>
      </w:r>
      <w:r>
        <w:rPr>
          <w:spacing w:val="28"/>
        </w:rPr>
        <w:t xml:space="preserve"> </w:t>
      </w:r>
      <w:r>
        <w:t>units</w:t>
      </w:r>
      <w:r>
        <w:rPr>
          <w:spacing w:val="28"/>
        </w:rPr>
        <w:t xml:space="preserve"> </w:t>
      </w:r>
      <w:r>
        <w:rPr>
          <w:spacing w:val="-1"/>
        </w:rPr>
        <w:t>were</w:t>
      </w:r>
      <w:r>
        <w:rPr>
          <w:spacing w:val="28"/>
        </w:rPr>
        <w:t xml:space="preserve"> </w:t>
      </w:r>
      <w:r>
        <w:t>upgraded</w:t>
      </w:r>
      <w:r>
        <w:rPr>
          <w:spacing w:val="28"/>
        </w:rPr>
        <w:t xml:space="preserve"> </w:t>
      </w:r>
      <w:r>
        <w:t>to</w:t>
      </w:r>
      <w:r>
        <w:rPr>
          <w:spacing w:val="28"/>
        </w:rPr>
        <w:t xml:space="preserve"> </w:t>
      </w:r>
      <w:r>
        <w:t>the</w:t>
      </w:r>
      <w:r>
        <w:rPr>
          <w:spacing w:val="28"/>
        </w:rPr>
        <w:t xml:space="preserve"> </w:t>
      </w:r>
      <w:r>
        <w:t>RX-78-2</w:t>
      </w:r>
      <w:r>
        <w:rPr>
          <w:spacing w:val="28"/>
        </w:rPr>
        <w:t xml:space="preserve"> </w:t>
      </w:r>
      <w:r>
        <w:rPr>
          <w:spacing w:val="-1"/>
        </w:rPr>
        <w:t>version,</w:t>
      </w:r>
      <w:r>
        <w:rPr>
          <w:spacing w:val="39"/>
        </w:rPr>
        <w:t xml:space="preserve"> </w:t>
      </w:r>
      <w:r>
        <w:rPr>
          <w:spacing w:val="1"/>
        </w:rPr>
        <w:t>with</w:t>
      </w:r>
      <w:r>
        <w:rPr>
          <w:spacing w:val="27"/>
        </w:rPr>
        <w:t xml:space="preserve"> </w:t>
      </w:r>
      <w:r>
        <w:rPr>
          <w:spacing w:val="1"/>
        </w:rPr>
        <w:t>higher</w:t>
      </w:r>
      <w:r>
        <w:rPr>
          <w:spacing w:val="27"/>
        </w:rPr>
        <w:t xml:space="preserve"> </w:t>
      </w:r>
      <w:r>
        <w:t>power</w:t>
      </w:r>
      <w:r>
        <w:rPr>
          <w:spacing w:val="27"/>
        </w:rPr>
        <w:t xml:space="preserve"> </w:t>
      </w:r>
      <w:r>
        <w:rPr>
          <w:spacing w:val="1"/>
        </w:rPr>
        <w:t>output</w:t>
      </w:r>
      <w:r>
        <w:rPr>
          <w:spacing w:val="27"/>
        </w:rPr>
        <w:t xml:space="preserve"> </w:t>
      </w:r>
      <w:r>
        <w:rPr>
          <w:spacing w:val="1"/>
        </w:rPr>
        <w:t>to</w:t>
      </w:r>
      <w:r>
        <w:rPr>
          <w:spacing w:val="27"/>
        </w:rPr>
        <w:t xml:space="preserve"> </w:t>
      </w:r>
      <w:r>
        <w:rPr>
          <w:spacing w:val="1"/>
        </w:rPr>
        <w:t>satisfy</w:t>
      </w:r>
      <w:r>
        <w:rPr>
          <w:spacing w:val="27"/>
        </w:rPr>
        <w:t xml:space="preserve"> </w:t>
      </w:r>
      <w:r>
        <w:rPr>
          <w:spacing w:val="1"/>
        </w:rPr>
        <w:t>its</w:t>
      </w:r>
      <w:r>
        <w:rPr>
          <w:spacing w:val="27"/>
        </w:rPr>
        <w:t xml:space="preserve"> </w:t>
      </w:r>
      <w:r>
        <w:rPr>
          <w:spacing w:val="1"/>
        </w:rPr>
        <w:t>beam</w:t>
      </w:r>
      <w:r>
        <w:rPr>
          <w:spacing w:val="27"/>
        </w:rPr>
        <w:t xml:space="preserve"> </w:t>
      </w:r>
      <w:r>
        <w:rPr>
          <w:spacing w:val="2"/>
        </w:rPr>
        <w:t>rifle's</w:t>
      </w:r>
      <w:r>
        <w:rPr>
          <w:spacing w:val="27"/>
        </w:rPr>
        <w:t xml:space="preserve"> </w:t>
      </w:r>
      <w:r>
        <w:rPr>
          <w:spacing w:val="3"/>
        </w:rPr>
        <w:t>energy</w:t>
      </w:r>
      <w:r>
        <w:rPr>
          <w:spacing w:val="48"/>
        </w:rPr>
        <w:t xml:space="preserve"> </w:t>
      </w:r>
      <w:r>
        <w:rPr>
          <w:spacing w:val="-1"/>
        </w:rPr>
        <w:t>requirements,</w:t>
      </w:r>
      <w:r>
        <w:rPr>
          <w:spacing w:val="18"/>
        </w:rPr>
        <w:t xml:space="preserve"> </w:t>
      </w:r>
      <w:r>
        <w:t>and</w:t>
      </w:r>
      <w:r>
        <w:rPr>
          <w:spacing w:val="18"/>
        </w:rPr>
        <w:t xml:space="preserve"> </w:t>
      </w:r>
      <w:r>
        <w:t>their</w:t>
      </w:r>
      <w:r>
        <w:rPr>
          <w:spacing w:val="18"/>
        </w:rPr>
        <w:t xml:space="preserve"> </w:t>
      </w:r>
      <w:r>
        <w:t>initial</w:t>
      </w:r>
      <w:r>
        <w:rPr>
          <w:spacing w:val="18"/>
        </w:rPr>
        <w:t xml:space="preserve"> </w:t>
      </w:r>
      <w:r>
        <w:t>color</w:t>
      </w:r>
      <w:r>
        <w:rPr>
          <w:spacing w:val="18"/>
        </w:rPr>
        <w:t xml:space="preserve"> </w:t>
      </w:r>
      <w:r>
        <w:rPr>
          <w:spacing w:val="-1"/>
        </w:rPr>
        <w:t>schemes</w:t>
      </w:r>
      <w:r>
        <w:rPr>
          <w:spacing w:val="18"/>
        </w:rPr>
        <w:t xml:space="preserve"> </w:t>
      </w:r>
      <w:r>
        <w:rPr>
          <w:spacing w:val="-1"/>
        </w:rPr>
        <w:t>were</w:t>
      </w:r>
      <w:r>
        <w:rPr>
          <w:spacing w:val="18"/>
        </w:rPr>
        <w:t xml:space="preserve"> </w:t>
      </w:r>
      <w:r>
        <w:t>changed</w:t>
      </w:r>
      <w:r>
        <w:rPr>
          <w:spacing w:val="18"/>
        </w:rPr>
        <w:t xml:space="preserve"> </w:t>
      </w:r>
      <w:r>
        <w:t>to</w:t>
      </w:r>
      <w:r>
        <w:rPr>
          <w:spacing w:val="18"/>
        </w:rPr>
        <w:t xml:space="preserve"> </w:t>
      </w:r>
      <w:r>
        <w:t>eye-</w:t>
      </w:r>
      <w:r>
        <w:rPr>
          <w:spacing w:val="23"/>
        </w:rPr>
        <w:t xml:space="preserve"> </w:t>
      </w:r>
      <w:r>
        <w:rPr>
          <w:spacing w:val="-1"/>
        </w:rPr>
        <w:t>catching</w:t>
      </w:r>
      <w:r>
        <w:rPr>
          <w:spacing w:val="5"/>
        </w:rPr>
        <w:t xml:space="preserve"> </w:t>
      </w:r>
      <w:r>
        <w:t>demonstration</w:t>
      </w:r>
      <w:r>
        <w:rPr>
          <w:spacing w:val="5"/>
        </w:rPr>
        <w:t xml:space="preserve"> </w:t>
      </w:r>
      <w:r>
        <w:rPr>
          <w:spacing w:val="-2"/>
        </w:rPr>
        <w:t>colors.</w:t>
      </w:r>
    </w:p>
    <w:p w:rsidR="00F87A27" w:rsidRDefault="005A02C9">
      <w:pPr>
        <w:pStyle w:val="BodyText"/>
        <w:spacing w:line="222" w:lineRule="exact"/>
      </w:pPr>
      <w:r>
        <w:br w:type="column"/>
      </w:r>
      <w:r>
        <w:lastRenderedPageBreak/>
        <w:t>100mm</w:t>
      </w:r>
      <w:r>
        <w:rPr>
          <w:spacing w:val="4"/>
        </w:rPr>
        <w:t xml:space="preserve"> </w:t>
      </w:r>
      <w:r>
        <w:rPr>
          <w:spacing w:val="-1"/>
        </w:rPr>
        <w:t>machine</w:t>
      </w:r>
      <w:r>
        <w:rPr>
          <w:spacing w:val="5"/>
        </w:rPr>
        <w:t xml:space="preserve"> </w:t>
      </w:r>
      <w:r>
        <w:t>gun</w:t>
      </w:r>
      <w:r>
        <w:rPr>
          <w:spacing w:val="4"/>
        </w:rPr>
        <w:t xml:space="preserve"> </w:t>
      </w:r>
      <w:r>
        <w:t>(+40pts)</w:t>
      </w:r>
      <w:r>
        <w:rPr>
          <w:spacing w:val="4"/>
        </w:rPr>
        <w:t xml:space="preserve"> </w:t>
      </w:r>
      <w:r>
        <w:t>or</w:t>
      </w:r>
      <w:r>
        <w:rPr>
          <w:spacing w:val="5"/>
        </w:rPr>
        <w:t xml:space="preserve"> </w:t>
      </w:r>
      <w:r>
        <w:t>bazooka</w:t>
      </w:r>
      <w:r>
        <w:rPr>
          <w:spacing w:val="5"/>
        </w:rPr>
        <w:t xml:space="preserve"> </w:t>
      </w:r>
      <w:r>
        <w:t>(+55pts)</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rPr>
          <w:b w:val="0"/>
          <w:bCs w:val="0"/>
        </w:rPr>
      </w:pPr>
      <w:r>
        <w:rPr>
          <w:spacing w:val="-1"/>
        </w:rPr>
        <w:t>RX-78-2</w:t>
      </w:r>
      <w:r>
        <w:rPr>
          <w:spacing w:val="5"/>
        </w:rPr>
        <w:t xml:space="preserve"> </w:t>
      </w:r>
      <w:r>
        <w:t>Army</w:t>
      </w:r>
      <w:r>
        <w:rPr>
          <w:spacing w:val="4"/>
        </w:rPr>
        <w:t xml:space="preserve"> </w:t>
      </w:r>
      <w:r>
        <w:t>Entry</w:t>
      </w:r>
    </w:p>
    <w:p w:rsidR="00F87A27" w:rsidRDefault="005A02C9">
      <w:pPr>
        <w:spacing w:line="223" w:lineRule="exact"/>
        <w:ind w:left="120"/>
        <w:rPr>
          <w:rFonts w:ascii="Garamond" w:eastAsia="Garamond" w:hAnsi="Garamond" w:cs="Garamond"/>
          <w:sz w:val="20"/>
          <w:szCs w:val="20"/>
        </w:rPr>
      </w:pPr>
      <w:r>
        <w:rPr>
          <w:rFonts w:ascii="Garamond"/>
          <w:i/>
          <w:sz w:val="20"/>
        </w:rPr>
        <w:t>The</w:t>
      </w:r>
      <w:r>
        <w:rPr>
          <w:rFonts w:ascii="Garamond"/>
          <w:i/>
          <w:spacing w:val="-6"/>
          <w:sz w:val="20"/>
        </w:rPr>
        <w:t xml:space="preserve"> </w:t>
      </w:r>
      <w:r>
        <w:rPr>
          <w:rFonts w:ascii="Garamond"/>
          <w:i/>
          <w:sz w:val="20"/>
        </w:rPr>
        <w:t>RX-78</w:t>
      </w:r>
      <w:r>
        <w:rPr>
          <w:rFonts w:ascii="Garamond"/>
          <w:i/>
          <w:spacing w:val="-6"/>
          <w:sz w:val="20"/>
        </w:rPr>
        <w:t xml:space="preserve"> </w:t>
      </w:r>
      <w:r>
        <w:rPr>
          <w:rFonts w:ascii="Garamond"/>
          <w:i/>
          <w:sz w:val="20"/>
        </w:rPr>
        <w:t>Gundam</w:t>
      </w:r>
      <w:r>
        <w:rPr>
          <w:rFonts w:ascii="Garamond"/>
          <w:i/>
          <w:spacing w:val="-5"/>
          <w:sz w:val="20"/>
        </w:rPr>
        <w:t xml:space="preserve"> </w:t>
      </w:r>
      <w:r>
        <w:rPr>
          <w:rFonts w:ascii="Garamond"/>
          <w:i/>
          <w:sz w:val="20"/>
        </w:rPr>
        <w:t>can</w:t>
      </w:r>
      <w:r>
        <w:rPr>
          <w:rFonts w:ascii="Garamond"/>
          <w:i/>
          <w:spacing w:val="-6"/>
          <w:sz w:val="20"/>
        </w:rPr>
        <w:t xml:space="preserve"> </w:t>
      </w:r>
      <w:r>
        <w:rPr>
          <w:rFonts w:ascii="Garamond"/>
          <w:i/>
          <w:sz w:val="20"/>
        </w:rPr>
        <w:t>only</w:t>
      </w:r>
      <w:r>
        <w:rPr>
          <w:rFonts w:ascii="Garamond"/>
          <w:i/>
          <w:spacing w:val="-6"/>
          <w:sz w:val="20"/>
        </w:rPr>
        <w:t xml:space="preserve"> </w:t>
      </w:r>
      <w:r>
        <w:rPr>
          <w:rFonts w:ascii="Garamond"/>
          <w:i/>
          <w:sz w:val="20"/>
        </w:rPr>
        <w:t>be</w:t>
      </w:r>
      <w:r>
        <w:rPr>
          <w:rFonts w:ascii="Garamond"/>
          <w:i/>
          <w:spacing w:val="-6"/>
          <w:sz w:val="20"/>
        </w:rPr>
        <w:t xml:space="preserve"> </w:t>
      </w:r>
      <w:r>
        <w:rPr>
          <w:rFonts w:ascii="Garamond"/>
          <w:i/>
          <w:sz w:val="20"/>
        </w:rPr>
        <w:t>used</w:t>
      </w:r>
      <w:r>
        <w:rPr>
          <w:rFonts w:ascii="Garamond"/>
          <w:i/>
          <w:spacing w:val="-6"/>
          <w:sz w:val="20"/>
        </w:rPr>
        <w:t xml:space="preserve"> </w:t>
      </w:r>
      <w:r>
        <w:rPr>
          <w:rFonts w:ascii="Garamond"/>
          <w:i/>
          <w:sz w:val="20"/>
        </w:rPr>
        <w:t>by</w:t>
      </w:r>
      <w:r>
        <w:rPr>
          <w:rFonts w:ascii="Garamond"/>
          <w:i/>
          <w:spacing w:val="-6"/>
          <w:sz w:val="20"/>
        </w:rPr>
        <w:t xml:space="preserve"> </w:t>
      </w:r>
      <w:r>
        <w:rPr>
          <w:rFonts w:ascii="Garamond"/>
          <w:i/>
          <w:spacing w:val="-2"/>
          <w:sz w:val="20"/>
        </w:rPr>
        <w:t>Federation</w:t>
      </w:r>
      <w:r>
        <w:rPr>
          <w:rFonts w:ascii="Garamond"/>
          <w:i/>
          <w:spacing w:val="-6"/>
          <w:sz w:val="20"/>
        </w:rPr>
        <w:t xml:space="preserve"> </w:t>
      </w:r>
      <w:r>
        <w:rPr>
          <w:rFonts w:ascii="Garamond"/>
          <w:i/>
          <w:sz w:val="20"/>
        </w:rPr>
        <w:t>HQ</w:t>
      </w:r>
      <w:r>
        <w:rPr>
          <w:rFonts w:ascii="Garamond"/>
          <w:i/>
          <w:spacing w:val="-6"/>
          <w:sz w:val="20"/>
        </w:rPr>
        <w:t xml:space="preserve"> </w:t>
      </w:r>
      <w:r>
        <w:rPr>
          <w:rFonts w:ascii="Garamond"/>
          <w:i/>
          <w:sz w:val="20"/>
        </w:rPr>
        <w:t>and</w:t>
      </w:r>
      <w:r>
        <w:rPr>
          <w:rFonts w:ascii="Garamond"/>
          <w:i/>
          <w:spacing w:val="-6"/>
          <w:sz w:val="20"/>
        </w:rPr>
        <w:t xml:space="preserve"> </w:t>
      </w:r>
      <w:r>
        <w:rPr>
          <w:rFonts w:ascii="Garamond"/>
          <w:i/>
          <w:sz w:val="20"/>
        </w:rPr>
        <w:t>Elite</w:t>
      </w:r>
      <w:r>
        <w:rPr>
          <w:rFonts w:ascii="Garamond"/>
          <w:i/>
          <w:spacing w:val="-6"/>
          <w:sz w:val="20"/>
        </w:rPr>
        <w:t xml:space="preserve"> </w:t>
      </w:r>
      <w:r>
        <w:rPr>
          <w:rFonts w:ascii="Garamond"/>
          <w:i/>
          <w:sz w:val="20"/>
        </w:rPr>
        <w:t>Pilots</w:t>
      </w:r>
      <w:r>
        <w:rPr>
          <w:rFonts w:ascii="Garamond"/>
          <w:i/>
          <w:spacing w:val="-6"/>
          <w:sz w:val="20"/>
        </w:rPr>
        <w:t xml:space="preserve"> </w:t>
      </w:r>
      <w:r>
        <w:rPr>
          <w:rFonts w:ascii="Garamond"/>
          <w:i/>
          <w:spacing w:val="-1"/>
          <w:sz w:val="20"/>
        </w:rPr>
        <w:t>only.</w:t>
      </w:r>
    </w:p>
    <w:p w:rsidR="00F87A27" w:rsidRDefault="00F87A27">
      <w:pPr>
        <w:spacing w:line="223" w:lineRule="exact"/>
        <w:rPr>
          <w:rFonts w:ascii="Garamond" w:eastAsia="Garamond" w:hAnsi="Garamond" w:cs="Garamond"/>
          <w:sz w:val="20"/>
          <w:szCs w:val="20"/>
        </w:rPr>
        <w:sectPr w:rsidR="00F87A27">
          <w:type w:val="continuous"/>
          <w:pgSz w:w="12240" w:h="15840"/>
          <w:pgMar w:top="700" w:right="580" w:bottom="280" w:left="620" w:header="720" w:footer="720" w:gutter="0"/>
          <w:cols w:num="2" w:space="720" w:equalWidth="0">
            <w:col w:w="5382" w:space="118"/>
            <w:col w:w="5540"/>
          </w:cols>
        </w:sectPr>
      </w:pPr>
    </w:p>
    <w:p w:rsidR="00F87A27" w:rsidRDefault="00F87A27">
      <w:pPr>
        <w:spacing w:before="6"/>
        <w:rPr>
          <w:rFonts w:ascii="Garamond" w:eastAsia="Garamond" w:hAnsi="Garamond" w:cs="Garamond"/>
          <w:i/>
          <w:sz w:val="29"/>
          <w:szCs w:val="29"/>
        </w:rPr>
      </w:pPr>
    </w:p>
    <w:p w:rsidR="00F87A27" w:rsidRDefault="00E86CF6">
      <w:pPr>
        <w:spacing w:line="200" w:lineRule="atLeast"/>
        <w:ind w:left="100"/>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v:group id="_x0000_s1341" style="width:540pt;height:401.9pt;mso-position-horizontal-relative:char;mso-position-vertical-relative:line" coordsize="10800,8038">
            <v:shape id="_x0000_s1346" type="#_x0000_t75" style="position:absolute;left:73;top:73;width:10653;height:7891">
              <v:imagedata r:id="rId47" o:title=""/>
            </v:shape>
            <v:group id="_x0000_s1344" style="position:absolute;left:20;top:20;width:10760;height:7998" coordorigin="20,20" coordsize="10760,7998">
              <v:shape id="_x0000_s1345" style="position:absolute;left:20;top:20;width:10760;height:7998" coordorigin="20,20" coordsize="10760,7998" path="m20,20r10760,l10780,8018,20,8018,20,20xe" filled="f" strokeweight="2pt">
                <v:path arrowok="t"/>
              </v:shape>
            </v:group>
            <v:group id="_x0000_s1342" style="position:absolute;left:73;top:73;width:10654;height:7891" coordorigin="73,73" coordsize="10654,7891">
              <v:shape id="_x0000_s1343" style="position:absolute;left:73;top:73;width:10654;height:7891" coordorigin="73,73" coordsize="10654,7891" path="m73,73r10654,l10727,7964,73,7964,73,73xe" filled="f" strokeweight=".23528mm">
                <v:path arrowok="t"/>
              </v:shape>
            </v:group>
            <w10:wrap type="none"/>
            <w10:anchorlock/>
          </v:group>
        </w:pict>
      </w:r>
    </w:p>
    <w:p w:rsidR="00F87A27" w:rsidRDefault="00F87A27">
      <w:pPr>
        <w:spacing w:line="200" w:lineRule="atLeast"/>
        <w:rPr>
          <w:rFonts w:ascii="Garamond" w:eastAsia="Garamond" w:hAnsi="Garamond" w:cs="Garamond"/>
          <w:sz w:val="20"/>
          <w:szCs w:val="20"/>
        </w:rPr>
        <w:sectPr w:rsidR="00F87A27">
          <w:type w:val="continuous"/>
          <w:pgSz w:w="12240" w:h="15840"/>
          <w:pgMar w:top="700" w:right="580" w:bottom="280" w:left="620" w:header="720" w:footer="720" w:gutter="0"/>
          <w:cols w:space="720"/>
        </w:sectPr>
      </w:pPr>
    </w:p>
    <w:p w:rsidR="00F87A27" w:rsidRDefault="005A02C9">
      <w:pPr>
        <w:pStyle w:val="Heading2"/>
        <w:spacing w:before="50" w:line="269" w:lineRule="exact"/>
        <w:ind w:left="160"/>
        <w:jc w:val="both"/>
        <w:rPr>
          <w:b w:val="0"/>
          <w:bCs w:val="0"/>
        </w:rPr>
      </w:pPr>
      <w:bookmarkStart w:id="10" w:name="MSlistspt3"/>
      <w:bookmarkEnd w:id="10"/>
      <w:r>
        <w:lastRenderedPageBreak/>
        <w:t>Zeon</w:t>
      </w:r>
      <w:r>
        <w:rPr>
          <w:spacing w:val="6"/>
        </w:rPr>
        <w:t xml:space="preserve"> </w:t>
      </w:r>
      <w:r>
        <w:t>Expeditionary</w:t>
      </w:r>
      <w:r>
        <w:rPr>
          <w:spacing w:val="6"/>
        </w:rPr>
        <w:t xml:space="preserve"> </w:t>
      </w:r>
      <w:r>
        <w:rPr>
          <w:spacing w:val="-2"/>
        </w:rPr>
        <w:t>Force</w:t>
      </w:r>
      <w:r>
        <w:rPr>
          <w:spacing w:val="6"/>
        </w:rPr>
        <w:t xml:space="preserve"> </w:t>
      </w:r>
      <w:r>
        <w:t>List</w:t>
      </w:r>
    </w:p>
    <w:p w:rsidR="00F87A27" w:rsidRDefault="005A02C9">
      <w:pPr>
        <w:pStyle w:val="BodyText"/>
        <w:spacing w:before="3" w:line="234" w:lineRule="auto"/>
        <w:ind w:left="160"/>
        <w:jc w:val="both"/>
      </w:pPr>
      <w:r>
        <w:t>During</w:t>
      </w:r>
      <w:r>
        <w:rPr>
          <w:spacing w:val="-4"/>
        </w:rPr>
        <w:t xml:space="preserve"> </w:t>
      </w:r>
      <w:r>
        <w:t>the</w:t>
      </w:r>
      <w:r>
        <w:rPr>
          <w:spacing w:val="-4"/>
        </w:rPr>
        <w:t xml:space="preserve"> </w:t>
      </w:r>
      <w:r>
        <w:t>Earth</w:t>
      </w:r>
      <w:r>
        <w:rPr>
          <w:spacing w:val="-4"/>
        </w:rPr>
        <w:t xml:space="preserve"> </w:t>
      </w:r>
      <w:r>
        <w:rPr>
          <w:spacing w:val="-1"/>
        </w:rPr>
        <w:t>Invasion</w:t>
      </w:r>
      <w:r>
        <w:rPr>
          <w:spacing w:val="-4"/>
        </w:rPr>
        <w:t xml:space="preserve"> </w:t>
      </w:r>
      <w:r>
        <w:t>the</w:t>
      </w:r>
      <w:r>
        <w:rPr>
          <w:spacing w:val="-4"/>
        </w:rPr>
        <w:t xml:space="preserve"> </w:t>
      </w:r>
      <w:r>
        <w:t>Zeon</w:t>
      </w:r>
      <w:r>
        <w:rPr>
          <w:spacing w:val="-4"/>
        </w:rPr>
        <w:t xml:space="preserve"> </w:t>
      </w:r>
      <w:r>
        <w:t>forces</w:t>
      </w:r>
      <w:r>
        <w:rPr>
          <w:spacing w:val="-4"/>
        </w:rPr>
        <w:t xml:space="preserve"> </w:t>
      </w:r>
      <w:r>
        <w:t>had</w:t>
      </w:r>
      <w:r>
        <w:rPr>
          <w:spacing w:val="-4"/>
        </w:rPr>
        <w:t xml:space="preserve"> </w:t>
      </w:r>
      <w:r>
        <w:t>the</w:t>
      </w:r>
      <w:r>
        <w:rPr>
          <w:spacing w:val="-4"/>
        </w:rPr>
        <w:t xml:space="preserve"> </w:t>
      </w:r>
      <w:r>
        <w:t>upper</w:t>
      </w:r>
      <w:r>
        <w:rPr>
          <w:spacing w:val="-4"/>
        </w:rPr>
        <w:t xml:space="preserve"> </w:t>
      </w:r>
      <w:r>
        <w:t>hand</w:t>
      </w:r>
      <w:r>
        <w:rPr>
          <w:spacing w:val="-4"/>
        </w:rPr>
        <w:t xml:space="preserve"> </w:t>
      </w:r>
      <w:r>
        <w:t>with</w:t>
      </w:r>
      <w:r>
        <w:rPr>
          <w:spacing w:val="25"/>
        </w:rPr>
        <w:t xml:space="preserve"> </w:t>
      </w:r>
      <w:r>
        <w:t>superior</w:t>
      </w:r>
      <w:r>
        <w:rPr>
          <w:spacing w:val="1"/>
        </w:rPr>
        <w:t xml:space="preserve"> </w:t>
      </w:r>
      <w:r>
        <w:t>Mobile</w:t>
      </w:r>
      <w:r>
        <w:rPr>
          <w:spacing w:val="1"/>
        </w:rPr>
        <w:t xml:space="preserve"> </w:t>
      </w:r>
      <w:r>
        <w:rPr>
          <w:spacing w:val="-2"/>
        </w:rPr>
        <w:t>Suits,</w:t>
      </w:r>
      <w:r>
        <w:rPr>
          <w:spacing w:val="1"/>
        </w:rPr>
        <w:t xml:space="preserve"> </w:t>
      </w:r>
      <w:r>
        <w:t>armor,</w:t>
      </w:r>
      <w:r>
        <w:rPr>
          <w:spacing w:val="1"/>
        </w:rPr>
        <w:t xml:space="preserve"> </w:t>
      </w:r>
      <w:r>
        <w:rPr>
          <w:spacing w:val="-1"/>
        </w:rPr>
        <w:t>weapons</w:t>
      </w:r>
      <w:r>
        <w:rPr>
          <w:spacing w:val="1"/>
        </w:rPr>
        <w:t xml:space="preserve"> </w:t>
      </w:r>
      <w:r>
        <w:t>and</w:t>
      </w:r>
      <w:r>
        <w:rPr>
          <w:spacing w:val="1"/>
        </w:rPr>
        <w:t xml:space="preserve"> </w:t>
      </w:r>
      <w:r>
        <w:rPr>
          <w:spacing w:val="-2"/>
        </w:rPr>
        <w:t>pilots.</w:t>
      </w:r>
      <w:r>
        <w:rPr>
          <w:spacing w:val="1"/>
        </w:rPr>
        <w:t xml:space="preserve"> </w:t>
      </w:r>
      <w:r>
        <w:t>Their</w:t>
      </w:r>
      <w:r>
        <w:rPr>
          <w:spacing w:val="1"/>
        </w:rPr>
        <w:t xml:space="preserve"> </w:t>
      </w:r>
      <w:r>
        <w:t>Mobile</w:t>
      </w:r>
      <w:r>
        <w:rPr>
          <w:spacing w:val="1"/>
        </w:rPr>
        <w:t xml:space="preserve"> </w:t>
      </w:r>
      <w:r>
        <w:t>Suit</w:t>
      </w:r>
      <w:r>
        <w:rPr>
          <w:spacing w:val="41"/>
        </w:rPr>
        <w:t xml:space="preserve"> </w:t>
      </w:r>
      <w:r>
        <w:t>teams</w:t>
      </w:r>
      <w:r>
        <w:rPr>
          <w:spacing w:val="28"/>
        </w:rPr>
        <w:t xml:space="preserve"> </w:t>
      </w:r>
      <w:r>
        <w:t>are</w:t>
      </w:r>
      <w:r>
        <w:rPr>
          <w:spacing w:val="28"/>
        </w:rPr>
        <w:t xml:space="preserve"> </w:t>
      </w:r>
      <w:r>
        <w:t>used</w:t>
      </w:r>
      <w:r>
        <w:rPr>
          <w:spacing w:val="28"/>
        </w:rPr>
        <w:t xml:space="preserve"> </w:t>
      </w:r>
      <w:r>
        <w:t>to</w:t>
      </w:r>
      <w:r>
        <w:rPr>
          <w:spacing w:val="28"/>
        </w:rPr>
        <w:t xml:space="preserve"> </w:t>
      </w:r>
      <w:r>
        <w:rPr>
          <w:spacing w:val="-1"/>
        </w:rPr>
        <w:t>working</w:t>
      </w:r>
      <w:r>
        <w:rPr>
          <w:spacing w:val="28"/>
        </w:rPr>
        <w:t xml:space="preserve"> </w:t>
      </w:r>
      <w:r>
        <w:t>together</w:t>
      </w:r>
      <w:r>
        <w:rPr>
          <w:spacing w:val="28"/>
        </w:rPr>
        <w:t xml:space="preserve"> </w:t>
      </w:r>
      <w:r>
        <w:t>and</w:t>
      </w:r>
      <w:r>
        <w:rPr>
          <w:spacing w:val="28"/>
        </w:rPr>
        <w:t xml:space="preserve"> </w:t>
      </w:r>
      <w:r>
        <w:t>trained</w:t>
      </w:r>
      <w:r>
        <w:rPr>
          <w:spacing w:val="28"/>
        </w:rPr>
        <w:t xml:space="preserve"> </w:t>
      </w:r>
      <w:r>
        <w:t>in</w:t>
      </w:r>
      <w:r>
        <w:rPr>
          <w:spacing w:val="28"/>
        </w:rPr>
        <w:t xml:space="preserve"> </w:t>
      </w:r>
      <w:r>
        <w:t>close</w:t>
      </w:r>
      <w:r>
        <w:rPr>
          <w:spacing w:val="28"/>
        </w:rPr>
        <w:t xml:space="preserve"> </w:t>
      </w:r>
      <w:r>
        <w:t>support,</w:t>
      </w:r>
      <w:r>
        <w:rPr>
          <w:spacing w:val="29"/>
        </w:rPr>
        <w:t xml:space="preserve"> </w:t>
      </w:r>
      <w:r>
        <w:t>recon</w:t>
      </w:r>
      <w:r>
        <w:rPr>
          <w:spacing w:val="7"/>
        </w:rPr>
        <w:t xml:space="preserve"> </w:t>
      </w:r>
      <w:r>
        <w:t>and</w:t>
      </w:r>
      <w:r>
        <w:rPr>
          <w:spacing w:val="7"/>
        </w:rPr>
        <w:t xml:space="preserve"> </w:t>
      </w:r>
      <w:r>
        <w:t>raiding</w:t>
      </w:r>
      <w:r>
        <w:rPr>
          <w:spacing w:val="7"/>
        </w:rPr>
        <w:t xml:space="preserve"> </w:t>
      </w:r>
      <w:r>
        <w:rPr>
          <w:spacing w:val="-1"/>
        </w:rPr>
        <w:t>tactics.</w:t>
      </w:r>
      <w:r>
        <w:rPr>
          <w:spacing w:val="7"/>
        </w:rPr>
        <w:t xml:space="preserve"> </w:t>
      </w:r>
      <w:r>
        <w:rPr>
          <w:spacing w:val="1"/>
        </w:rPr>
        <w:t>The</w:t>
      </w:r>
      <w:r>
        <w:rPr>
          <w:spacing w:val="7"/>
        </w:rPr>
        <w:t xml:space="preserve"> </w:t>
      </w:r>
      <w:r>
        <w:t>MS</w:t>
      </w:r>
      <w:r>
        <w:rPr>
          <w:spacing w:val="7"/>
        </w:rPr>
        <w:t xml:space="preserve"> </w:t>
      </w:r>
      <w:r>
        <w:rPr>
          <w:spacing w:val="-3"/>
        </w:rPr>
        <w:t>Teams</w:t>
      </w:r>
      <w:r>
        <w:rPr>
          <w:spacing w:val="7"/>
        </w:rPr>
        <w:t xml:space="preserve"> </w:t>
      </w:r>
      <w:r>
        <w:t>often</w:t>
      </w:r>
      <w:r>
        <w:rPr>
          <w:spacing w:val="7"/>
        </w:rPr>
        <w:t xml:space="preserve"> </w:t>
      </w:r>
      <w:r>
        <w:rPr>
          <w:spacing w:val="-2"/>
        </w:rPr>
        <w:t>worked</w:t>
      </w:r>
      <w:r>
        <w:rPr>
          <w:spacing w:val="7"/>
        </w:rPr>
        <w:t xml:space="preserve"> </w:t>
      </w:r>
      <w:r>
        <w:t>closely</w:t>
      </w:r>
      <w:r>
        <w:rPr>
          <w:spacing w:val="7"/>
        </w:rPr>
        <w:t xml:space="preserve"> </w:t>
      </w:r>
      <w:r>
        <w:t>with</w:t>
      </w:r>
      <w:r>
        <w:rPr>
          <w:spacing w:val="27"/>
        </w:rPr>
        <w:t xml:space="preserve"> </w:t>
      </w:r>
      <w:r>
        <w:t>more</w:t>
      </w:r>
      <w:r>
        <w:rPr>
          <w:spacing w:val="-8"/>
        </w:rPr>
        <w:t xml:space="preserve"> </w:t>
      </w:r>
      <w:r>
        <w:rPr>
          <w:spacing w:val="-1"/>
        </w:rPr>
        <w:t>conventional</w:t>
      </w:r>
      <w:r>
        <w:rPr>
          <w:spacing w:val="-8"/>
        </w:rPr>
        <w:t xml:space="preserve"> </w:t>
      </w:r>
      <w:r>
        <w:t>forces</w:t>
      </w:r>
      <w:r>
        <w:rPr>
          <w:spacing w:val="-8"/>
        </w:rPr>
        <w:t xml:space="preserve"> </w:t>
      </w:r>
      <w:r>
        <w:rPr>
          <w:spacing w:val="-1"/>
        </w:rPr>
        <w:t>such</w:t>
      </w:r>
      <w:r>
        <w:rPr>
          <w:spacing w:val="-8"/>
        </w:rPr>
        <w:t xml:space="preserve"> </w:t>
      </w:r>
      <w:r>
        <w:t>as</w:t>
      </w:r>
      <w:r>
        <w:rPr>
          <w:spacing w:val="-8"/>
        </w:rPr>
        <w:t xml:space="preserve"> </w:t>
      </w:r>
      <w:r>
        <w:t>the</w:t>
      </w:r>
      <w:r>
        <w:rPr>
          <w:spacing w:val="-8"/>
        </w:rPr>
        <w:t xml:space="preserve"> </w:t>
      </w:r>
      <w:r>
        <w:t>Magella</w:t>
      </w:r>
      <w:r>
        <w:rPr>
          <w:spacing w:val="-8"/>
        </w:rPr>
        <w:t xml:space="preserve"> </w:t>
      </w:r>
      <w:r>
        <w:rPr>
          <w:spacing w:val="-1"/>
        </w:rPr>
        <w:t>Attack</w:t>
      </w:r>
      <w:r>
        <w:rPr>
          <w:spacing w:val="-8"/>
        </w:rPr>
        <w:t xml:space="preserve"> </w:t>
      </w:r>
      <w:r>
        <w:rPr>
          <w:spacing w:val="-2"/>
        </w:rPr>
        <w:t>Tank,</w:t>
      </w:r>
      <w:r>
        <w:rPr>
          <w:spacing w:val="-8"/>
        </w:rPr>
        <w:t xml:space="preserve"> </w:t>
      </w:r>
      <w:r>
        <w:t>and</w:t>
      </w:r>
      <w:r>
        <w:rPr>
          <w:spacing w:val="-8"/>
        </w:rPr>
        <w:t xml:space="preserve"> </w:t>
      </w:r>
      <w:r>
        <w:t>Doff</w:t>
      </w:r>
      <w:r>
        <w:rPr>
          <w:spacing w:val="27"/>
        </w:rPr>
        <w:t xml:space="preserve"> </w:t>
      </w:r>
      <w:r>
        <w:t>Fighters</w:t>
      </w:r>
      <w:r>
        <w:rPr>
          <w:spacing w:val="12"/>
        </w:rPr>
        <w:t xml:space="preserve"> </w:t>
      </w:r>
      <w:r>
        <w:t>operating</w:t>
      </w:r>
      <w:r>
        <w:rPr>
          <w:spacing w:val="12"/>
        </w:rPr>
        <w:t xml:space="preserve"> </w:t>
      </w:r>
      <w:r>
        <w:t>as</w:t>
      </w:r>
      <w:r>
        <w:rPr>
          <w:spacing w:val="12"/>
        </w:rPr>
        <w:t xml:space="preserve"> </w:t>
      </w:r>
      <w:r>
        <w:t>a</w:t>
      </w:r>
      <w:r>
        <w:rPr>
          <w:spacing w:val="12"/>
        </w:rPr>
        <w:t xml:space="preserve"> </w:t>
      </w:r>
      <w:r>
        <w:rPr>
          <w:spacing w:val="-1"/>
        </w:rPr>
        <w:t>cohesive</w:t>
      </w:r>
      <w:r>
        <w:rPr>
          <w:spacing w:val="12"/>
        </w:rPr>
        <w:t xml:space="preserve"> </w:t>
      </w:r>
      <w:r>
        <w:t>unit.</w:t>
      </w:r>
      <w:r>
        <w:rPr>
          <w:spacing w:val="12"/>
        </w:rPr>
        <w:t xml:space="preserve"> </w:t>
      </w:r>
      <w:r>
        <w:rPr>
          <w:spacing w:val="1"/>
        </w:rPr>
        <w:t>The</w:t>
      </w:r>
      <w:r>
        <w:rPr>
          <w:spacing w:val="12"/>
        </w:rPr>
        <w:t xml:space="preserve"> </w:t>
      </w:r>
      <w:r>
        <w:rPr>
          <w:spacing w:val="-3"/>
        </w:rPr>
        <w:t>Teams</w:t>
      </w:r>
      <w:r>
        <w:rPr>
          <w:spacing w:val="12"/>
        </w:rPr>
        <w:t xml:space="preserve"> </w:t>
      </w:r>
      <w:r>
        <w:rPr>
          <w:spacing w:val="-1"/>
        </w:rPr>
        <w:t>even</w:t>
      </w:r>
      <w:r>
        <w:rPr>
          <w:spacing w:val="12"/>
        </w:rPr>
        <w:t xml:space="preserve"> </w:t>
      </w:r>
      <w:r>
        <w:t>use</w:t>
      </w:r>
      <w:r>
        <w:rPr>
          <w:spacing w:val="12"/>
        </w:rPr>
        <w:t xml:space="preserve"> </w:t>
      </w:r>
      <w:r>
        <w:t>adapted</w:t>
      </w:r>
      <w:r>
        <w:rPr>
          <w:spacing w:val="25"/>
        </w:rPr>
        <w:t xml:space="preserve"> </w:t>
      </w:r>
      <w:r>
        <w:t>Lugan</w:t>
      </w:r>
      <w:r>
        <w:rPr>
          <w:spacing w:val="2"/>
        </w:rPr>
        <w:t xml:space="preserve"> </w:t>
      </w:r>
      <w:r>
        <w:rPr>
          <w:spacing w:val="-1"/>
        </w:rPr>
        <w:t>Recon</w:t>
      </w:r>
      <w:r>
        <w:rPr>
          <w:spacing w:val="2"/>
        </w:rPr>
        <w:t xml:space="preserve"> </w:t>
      </w:r>
      <w:r>
        <w:t>planes</w:t>
      </w:r>
      <w:r>
        <w:rPr>
          <w:spacing w:val="2"/>
        </w:rPr>
        <w:t xml:space="preserve"> </w:t>
      </w:r>
      <w:r>
        <w:t>for</w:t>
      </w:r>
      <w:r>
        <w:rPr>
          <w:spacing w:val="2"/>
        </w:rPr>
        <w:t xml:space="preserve"> </w:t>
      </w:r>
      <w:r>
        <w:t>a</w:t>
      </w:r>
      <w:r>
        <w:rPr>
          <w:spacing w:val="2"/>
        </w:rPr>
        <w:t xml:space="preserve"> </w:t>
      </w:r>
      <w:r>
        <w:t>rapid</w:t>
      </w:r>
      <w:r>
        <w:rPr>
          <w:spacing w:val="2"/>
        </w:rPr>
        <w:t xml:space="preserve"> </w:t>
      </w:r>
      <w:r>
        <w:rPr>
          <w:spacing w:val="-1"/>
        </w:rPr>
        <w:t>redeployment</w:t>
      </w:r>
      <w:r>
        <w:rPr>
          <w:spacing w:val="2"/>
        </w:rPr>
        <w:t xml:space="preserve"> </w:t>
      </w:r>
      <w:r>
        <w:t>and</w:t>
      </w:r>
      <w:r>
        <w:rPr>
          <w:spacing w:val="2"/>
        </w:rPr>
        <w:t xml:space="preserve"> </w:t>
      </w:r>
      <w:r>
        <w:t>terror</w:t>
      </w:r>
      <w:r>
        <w:rPr>
          <w:spacing w:val="2"/>
        </w:rPr>
        <w:t xml:space="preserve"> </w:t>
      </w:r>
      <w:r>
        <w:t>raids</w:t>
      </w:r>
      <w:r>
        <w:rPr>
          <w:spacing w:val="38"/>
        </w:rPr>
        <w:t xml:space="preserve"> </w:t>
      </w:r>
      <w:r>
        <w:t>behind</w:t>
      </w:r>
      <w:r>
        <w:rPr>
          <w:spacing w:val="5"/>
        </w:rPr>
        <w:t xml:space="preserve"> </w:t>
      </w:r>
      <w:r>
        <w:rPr>
          <w:spacing w:val="-1"/>
        </w:rPr>
        <w:t>enemy</w:t>
      </w:r>
      <w:r>
        <w:rPr>
          <w:spacing w:val="5"/>
        </w:rPr>
        <w:t xml:space="preserve"> </w:t>
      </w:r>
      <w:r>
        <w:rPr>
          <w:spacing w:val="-2"/>
        </w:rPr>
        <w:t>lines.</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left="160"/>
        <w:jc w:val="both"/>
      </w:pPr>
      <w:r>
        <w:rPr>
          <w:spacing w:val="1"/>
        </w:rPr>
        <w:t>The</w:t>
      </w:r>
      <w:r>
        <w:rPr>
          <w:spacing w:val="9"/>
        </w:rPr>
        <w:t xml:space="preserve"> </w:t>
      </w:r>
      <w:r>
        <w:rPr>
          <w:spacing w:val="-1"/>
        </w:rPr>
        <w:t>backbone</w:t>
      </w:r>
      <w:r>
        <w:rPr>
          <w:spacing w:val="9"/>
        </w:rPr>
        <w:t xml:space="preserve"> </w:t>
      </w:r>
      <w:r>
        <w:t>of</w:t>
      </w:r>
      <w:r>
        <w:rPr>
          <w:spacing w:val="35"/>
        </w:rPr>
        <w:t xml:space="preserve"> </w:t>
      </w:r>
      <w:r>
        <w:t>the</w:t>
      </w:r>
      <w:r>
        <w:rPr>
          <w:spacing w:val="9"/>
        </w:rPr>
        <w:t xml:space="preserve"> </w:t>
      </w:r>
      <w:r>
        <w:t>Zeon</w:t>
      </w:r>
      <w:r>
        <w:rPr>
          <w:spacing w:val="9"/>
        </w:rPr>
        <w:t xml:space="preserve"> </w:t>
      </w:r>
      <w:r>
        <w:t>forces</w:t>
      </w:r>
      <w:r>
        <w:rPr>
          <w:spacing w:val="9"/>
        </w:rPr>
        <w:t xml:space="preserve"> </w:t>
      </w:r>
      <w:r>
        <w:t>is</w:t>
      </w:r>
      <w:r>
        <w:rPr>
          <w:spacing w:val="9"/>
        </w:rPr>
        <w:t xml:space="preserve"> </w:t>
      </w:r>
      <w:r>
        <w:t>the</w:t>
      </w:r>
      <w:r>
        <w:rPr>
          <w:spacing w:val="9"/>
        </w:rPr>
        <w:t xml:space="preserve"> </w:t>
      </w:r>
      <w:r>
        <w:t>Zaku</w:t>
      </w:r>
      <w:r>
        <w:rPr>
          <w:spacing w:val="9"/>
        </w:rPr>
        <w:t xml:space="preserve"> </w:t>
      </w:r>
      <w:r>
        <w:t>suit,</w:t>
      </w:r>
      <w:r>
        <w:rPr>
          <w:spacing w:val="9"/>
        </w:rPr>
        <w:t xml:space="preserve"> </w:t>
      </w:r>
      <w:r>
        <w:rPr>
          <w:spacing w:val="-1"/>
        </w:rPr>
        <w:t>which</w:t>
      </w:r>
      <w:r>
        <w:rPr>
          <w:spacing w:val="9"/>
        </w:rPr>
        <w:t xml:space="preserve"> </w:t>
      </w:r>
      <w:r>
        <w:t>is</w:t>
      </w:r>
      <w:r>
        <w:rPr>
          <w:spacing w:val="27"/>
        </w:rPr>
        <w:t xml:space="preserve"> </w:t>
      </w:r>
      <w:r>
        <w:rPr>
          <w:spacing w:val="-1"/>
        </w:rPr>
        <w:t>adaptable,</w:t>
      </w:r>
      <w:r>
        <w:rPr>
          <w:spacing w:val="-2"/>
        </w:rPr>
        <w:t xml:space="preserve"> </w:t>
      </w:r>
      <w:r>
        <w:t>easy</w:t>
      </w:r>
      <w:r>
        <w:rPr>
          <w:spacing w:val="-2"/>
        </w:rPr>
        <w:t xml:space="preserve"> </w:t>
      </w:r>
      <w:r>
        <w:t>to</w:t>
      </w:r>
      <w:r>
        <w:rPr>
          <w:spacing w:val="-2"/>
        </w:rPr>
        <w:t xml:space="preserve"> </w:t>
      </w:r>
      <w:r>
        <w:t>maintain</w:t>
      </w:r>
      <w:r>
        <w:rPr>
          <w:spacing w:val="-2"/>
        </w:rPr>
        <w:t xml:space="preserve"> </w:t>
      </w:r>
      <w:r>
        <w:t>and</w:t>
      </w:r>
      <w:r>
        <w:rPr>
          <w:spacing w:val="-2"/>
        </w:rPr>
        <w:t xml:space="preserve"> </w:t>
      </w:r>
      <w:r>
        <w:t>largely</w:t>
      </w:r>
      <w:r>
        <w:rPr>
          <w:spacing w:val="-2"/>
        </w:rPr>
        <w:t xml:space="preserve"> </w:t>
      </w:r>
      <w:r>
        <w:t>superior</w:t>
      </w:r>
      <w:r>
        <w:rPr>
          <w:spacing w:val="-2"/>
        </w:rPr>
        <w:t xml:space="preserve"> </w:t>
      </w:r>
      <w:r>
        <w:t>too</w:t>
      </w:r>
      <w:r>
        <w:rPr>
          <w:spacing w:val="-2"/>
        </w:rPr>
        <w:t xml:space="preserve"> </w:t>
      </w:r>
      <w:r>
        <w:t>most</w:t>
      </w:r>
      <w:r>
        <w:rPr>
          <w:spacing w:val="-2"/>
        </w:rPr>
        <w:t xml:space="preserve"> </w:t>
      </w:r>
      <w:r>
        <w:rPr>
          <w:spacing w:val="-1"/>
        </w:rPr>
        <w:t>Federation</w:t>
      </w:r>
      <w:r>
        <w:rPr>
          <w:spacing w:val="23"/>
        </w:rPr>
        <w:t xml:space="preserve"> </w:t>
      </w:r>
      <w:r>
        <w:rPr>
          <w:spacing w:val="-2"/>
        </w:rPr>
        <w:t>suits.</w:t>
      </w:r>
      <w:r>
        <w:rPr>
          <w:spacing w:val="3"/>
        </w:rPr>
        <w:t xml:space="preserve"> </w:t>
      </w:r>
      <w:r>
        <w:rPr>
          <w:spacing w:val="-1"/>
        </w:rPr>
        <w:t>Even</w:t>
      </w:r>
      <w:r>
        <w:rPr>
          <w:spacing w:val="3"/>
        </w:rPr>
        <w:t xml:space="preserve"> </w:t>
      </w:r>
      <w:r>
        <w:t>more</w:t>
      </w:r>
      <w:r>
        <w:rPr>
          <w:spacing w:val="3"/>
        </w:rPr>
        <w:t xml:space="preserve"> </w:t>
      </w:r>
      <w:r>
        <w:t>specialized</w:t>
      </w:r>
      <w:r>
        <w:rPr>
          <w:spacing w:val="3"/>
        </w:rPr>
        <w:t xml:space="preserve"> </w:t>
      </w:r>
      <w:r>
        <w:t>Mobile</w:t>
      </w:r>
      <w:r>
        <w:rPr>
          <w:spacing w:val="3"/>
        </w:rPr>
        <w:t xml:space="preserve"> </w:t>
      </w:r>
      <w:r>
        <w:t>Suits</w:t>
      </w:r>
      <w:r>
        <w:rPr>
          <w:spacing w:val="3"/>
        </w:rPr>
        <w:t xml:space="preserve"> </w:t>
      </w:r>
      <w:r>
        <w:t>can</w:t>
      </w:r>
      <w:r>
        <w:rPr>
          <w:spacing w:val="3"/>
        </w:rPr>
        <w:t xml:space="preserve"> </w:t>
      </w:r>
      <w:r>
        <w:t>be</w:t>
      </w:r>
      <w:r>
        <w:rPr>
          <w:spacing w:val="3"/>
        </w:rPr>
        <w:t xml:space="preserve"> </w:t>
      </w:r>
      <w:r>
        <w:t>found</w:t>
      </w:r>
      <w:r>
        <w:rPr>
          <w:spacing w:val="3"/>
        </w:rPr>
        <w:t xml:space="preserve"> </w:t>
      </w:r>
      <w:r>
        <w:t>in</w:t>
      </w:r>
      <w:r>
        <w:rPr>
          <w:spacing w:val="3"/>
        </w:rPr>
        <w:t xml:space="preserve"> </w:t>
      </w:r>
      <w:r>
        <w:t>the</w:t>
      </w:r>
      <w:r>
        <w:rPr>
          <w:spacing w:val="3"/>
        </w:rPr>
        <w:t xml:space="preserve"> </w:t>
      </w:r>
      <w:r>
        <w:t>Zeon</w:t>
      </w:r>
      <w:r>
        <w:rPr>
          <w:spacing w:val="25"/>
        </w:rPr>
        <w:t xml:space="preserve"> </w:t>
      </w:r>
      <w:r>
        <w:t>forces</w:t>
      </w:r>
      <w:r>
        <w:rPr>
          <w:spacing w:val="25"/>
        </w:rPr>
        <w:t xml:space="preserve"> </w:t>
      </w:r>
      <w:r>
        <w:t>as</w:t>
      </w:r>
      <w:r>
        <w:rPr>
          <w:spacing w:val="25"/>
        </w:rPr>
        <w:t xml:space="preserve"> </w:t>
      </w:r>
      <w:r>
        <w:rPr>
          <w:spacing w:val="-1"/>
        </w:rPr>
        <w:t>well,</w:t>
      </w:r>
      <w:r>
        <w:rPr>
          <w:spacing w:val="25"/>
        </w:rPr>
        <w:t xml:space="preserve"> </w:t>
      </w:r>
      <w:r>
        <w:rPr>
          <w:spacing w:val="-1"/>
        </w:rPr>
        <w:t>like</w:t>
      </w:r>
      <w:r>
        <w:rPr>
          <w:spacing w:val="25"/>
        </w:rPr>
        <w:t xml:space="preserve"> </w:t>
      </w:r>
      <w:r>
        <w:t>the</w:t>
      </w:r>
      <w:r>
        <w:rPr>
          <w:spacing w:val="25"/>
        </w:rPr>
        <w:t xml:space="preserve"> </w:t>
      </w:r>
      <w:r>
        <w:t>close</w:t>
      </w:r>
      <w:r>
        <w:rPr>
          <w:spacing w:val="25"/>
        </w:rPr>
        <w:t xml:space="preserve"> </w:t>
      </w:r>
      <w:r>
        <w:t>combat</w:t>
      </w:r>
      <w:r>
        <w:rPr>
          <w:spacing w:val="25"/>
        </w:rPr>
        <w:t xml:space="preserve"> </w:t>
      </w:r>
      <w:r>
        <w:t>Gouf</w:t>
      </w:r>
      <w:r>
        <w:rPr>
          <w:spacing w:val="1"/>
        </w:rPr>
        <w:t xml:space="preserve"> </w:t>
      </w:r>
      <w:r>
        <w:t>and</w:t>
      </w:r>
      <w:r>
        <w:rPr>
          <w:spacing w:val="25"/>
        </w:rPr>
        <w:t xml:space="preserve"> </w:t>
      </w:r>
      <w:r>
        <w:t>the</w:t>
      </w:r>
      <w:r>
        <w:rPr>
          <w:spacing w:val="25"/>
        </w:rPr>
        <w:t xml:space="preserve"> </w:t>
      </w:r>
      <w:r>
        <w:rPr>
          <w:spacing w:val="-1"/>
        </w:rPr>
        <w:t>heavier</w:t>
      </w:r>
      <w:r>
        <w:rPr>
          <w:spacing w:val="21"/>
        </w:rPr>
        <w:t xml:space="preserve"> </w:t>
      </w:r>
      <w:r>
        <w:rPr>
          <w:spacing w:val="-1"/>
        </w:rPr>
        <w:t>technological</w:t>
      </w:r>
      <w:r>
        <w:rPr>
          <w:spacing w:val="5"/>
        </w:rPr>
        <w:t xml:space="preserve"> </w:t>
      </w:r>
      <w:r>
        <w:rPr>
          <w:spacing w:val="-1"/>
        </w:rPr>
        <w:t>impressive</w:t>
      </w:r>
      <w:r>
        <w:rPr>
          <w:spacing w:val="5"/>
        </w:rPr>
        <w:t xml:space="preserve"> </w:t>
      </w:r>
      <w:r>
        <w:t>Dom.</w:t>
      </w:r>
    </w:p>
    <w:p w:rsidR="00F87A27" w:rsidRDefault="00F87A27">
      <w:pPr>
        <w:rPr>
          <w:rFonts w:ascii="Garamond" w:eastAsia="Garamond" w:hAnsi="Garamond" w:cs="Garamond"/>
          <w:sz w:val="20"/>
          <w:szCs w:val="20"/>
        </w:rPr>
      </w:pPr>
    </w:p>
    <w:p w:rsidR="00F87A27" w:rsidRDefault="005A02C9">
      <w:pPr>
        <w:pStyle w:val="Heading2"/>
        <w:spacing w:line="480" w:lineRule="atLeast"/>
        <w:ind w:left="160"/>
        <w:rPr>
          <w:b w:val="0"/>
          <w:bCs w:val="0"/>
        </w:rPr>
      </w:pPr>
      <w:r>
        <w:t>The</w:t>
      </w:r>
      <w:r>
        <w:rPr>
          <w:spacing w:val="6"/>
        </w:rPr>
        <w:t xml:space="preserve"> </w:t>
      </w:r>
      <w:r>
        <w:t>Zeon</w:t>
      </w:r>
      <w:r>
        <w:rPr>
          <w:spacing w:val="6"/>
        </w:rPr>
        <w:t xml:space="preserve"> </w:t>
      </w:r>
      <w:r>
        <w:t>Expeditionary</w:t>
      </w:r>
      <w:r>
        <w:rPr>
          <w:spacing w:val="6"/>
        </w:rPr>
        <w:t xml:space="preserve"> </w:t>
      </w:r>
      <w:r>
        <w:rPr>
          <w:spacing w:val="-2"/>
        </w:rPr>
        <w:t>Force</w:t>
      </w:r>
      <w:r>
        <w:rPr>
          <w:spacing w:val="6"/>
        </w:rPr>
        <w:t xml:space="preserve"> </w:t>
      </w:r>
      <w:r>
        <w:t>Pilot</w:t>
      </w:r>
      <w:r>
        <w:rPr>
          <w:spacing w:val="6"/>
        </w:rPr>
        <w:t xml:space="preserve"> </w:t>
      </w:r>
      <w:r>
        <w:t>list</w:t>
      </w:r>
      <w:r>
        <w:rPr>
          <w:spacing w:val="30"/>
        </w:rPr>
        <w:t xml:space="preserve"> </w:t>
      </w:r>
      <w:r>
        <w:t>Headquarters</w:t>
      </w:r>
      <w:r>
        <w:rPr>
          <w:spacing w:val="6"/>
        </w:rPr>
        <w:t xml:space="preserve"> </w:t>
      </w:r>
      <w:r>
        <w:t>-</w:t>
      </w:r>
      <w:r>
        <w:rPr>
          <w:spacing w:val="6"/>
        </w:rPr>
        <w:t xml:space="preserve"> </w:t>
      </w:r>
      <w:r>
        <w:rPr>
          <w:spacing w:val="-5"/>
        </w:rPr>
        <w:t>Team</w:t>
      </w:r>
      <w:r>
        <w:rPr>
          <w:spacing w:val="6"/>
        </w:rPr>
        <w:t xml:space="preserve"> </w:t>
      </w:r>
      <w:r>
        <w:t>Leader</w:t>
      </w:r>
    </w:p>
    <w:p w:rsidR="00F87A27" w:rsidRDefault="005A02C9">
      <w:pPr>
        <w:pStyle w:val="Heading4"/>
        <w:tabs>
          <w:tab w:val="left" w:pos="3358"/>
          <w:tab w:val="left" w:pos="4102"/>
          <w:tab w:val="left" w:pos="4617"/>
        </w:tabs>
        <w:spacing w:line="223" w:lineRule="exact"/>
        <w:ind w:left="1575"/>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rsidR="00F87A27" w:rsidRDefault="00F87A27">
      <w:pPr>
        <w:spacing w:before="4"/>
        <w:rPr>
          <w:rFonts w:ascii="Garamond" w:eastAsia="Garamond" w:hAnsi="Garamond" w:cs="Garamond"/>
          <w:b/>
          <w:bCs/>
          <w:sz w:val="4"/>
          <w:szCs w:val="4"/>
        </w:rPr>
      </w:pPr>
    </w:p>
    <w:tbl>
      <w:tblPr>
        <w:tblW w:w="0" w:type="auto"/>
        <w:tblInd w:w="104" w:type="dxa"/>
        <w:tblLayout w:type="fixed"/>
        <w:tblCellMar>
          <w:left w:w="0" w:type="dxa"/>
          <w:right w:w="0" w:type="dxa"/>
        </w:tblCellMar>
        <w:tblLook w:val="01E0"/>
      </w:tblPr>
      <w:tblGrid>
        <w:gridCol w:w="1210"/>
        <w:gridCol w:w="533"/>
        <w:gridCol w:w="320"/>
        <w:gridCol w:w="345"/>
        <w:gridCol w:w="346"/>
        <w:gridCol w:w="369"/>
        <w:gridCol w:w="375"/>
        <w:gridCol w:w="397"/>
        <w:gridCol w:w="464"/>
        <w:gridCol w:w="433"/>
      </w:tblGrid>
      <w:tr w:rsidR="00F87A27">
        <w:trPr>
          <w:trHeight w:hRule="exact" w:val="175"/>
        </w:trPr>
        <w:tc>
          <w:tcPr>
            <w:tcW w:w="1210" w:type="dxa"/>
            <w:tcBorders>
              <w:top w:val="nil"/>
              <w:left w:val="nil"/>
              <w:bottom w:val="nil"/>
              <w:right w:val="nil"/>
            </w:tcBorders>
          </w:tcPr>
          <w:p w:rsidR="00F87A27" w:rsidRDefault="005A02C9">
            <w:pPr>
              <w:pStyle w:val="TableParagraph"/>
              <w:spacing w:line="171" w:lineRule="exact"/>
              <w:ind w:left="55"/>
              <w:rPr>
                <w:rFonts w:ascii="Garamond" w:eastAsia="Garamond" w:hAnsi="Garamond" w:cs="Garamond"/>
                <w:sz w:val="20"/>
                <w:szCs w:val="20"/>
              </w:rPr>
            </w:pPr>
            <w:r>
              <w:rPr>
                <w:rFonts w:ascii="Garamond"/>
                <w:sz w:val="20"/>
              </w:rPr>
              <w:t>Lieutenant</w:t>
            </w:r>
          </w:p>
        </w:tc>
        <w:tc>
          <w:tcPr>
            <w:tcW w:w="533" w:type="dxa"/>
            <w:tcBorders>
              <w:top w:val="nil"/>
              <w:left w:val="nil"/>
              <w:bottom w:val="nil"/>
              <w:right w:val="nil"/>
            </w:tcBorders>
          </w:tcPr>
          <w:p w:rsidR="00F87A27" w:rsidRDefault="005A02C9">
            <w:pPr>
              <w:pStyle w:val="TableParagraph"/>
              <w:spacing w:line="171" w:lineRule="exact"/>
              <w:ind w:left="328"/>
              <w:rPr>
                <w:rFonts w:ascii="Garamond" w:eastAsia="Garamond" w:hAnsi="Garamond" w:cs="Garamond"/>
                <w:sz w:val="20"/>
                <w:szCs w:val="20"/>
              </w:rPr>
            </w:pPr>
            <w:r>
              <w:rPr>
                <w:rFonts w:ascii="Garamond"/>
                <w:sz w:val="20"/>
              </w:rPr>
              <w:t>4</w:t>
            </w:r>
          </w:p>
        </w:tc>
        <w:tc>
          <w:tcPr>
            <w:tcW w:w="320" w:type="dxa"/>
            <w:tcBorders>
              <w:top w:val="nil"/>
              <w:left w:val="nil"/>
              <w:bottom w:val="nil"/>
              <w:right w:val="nil"/>
            </w:tcBorders>
          </w:tcPr>
          <w:p w:rsidR="00F87A27" w:rsidRDefault="005A02C9">
            <w:pPr>
              <w:pStyle w:val="TableParagraph"/>
              <w:spacing w:line="171" w:lineRule="exact"/>
              <w:ind w:right="2"/>
              <w:jc w:val="center"/>
              <w:rPr>
                <w:rFonts w:ascii="Garamond" w:eastAsia="Garamond" w:hAnsi="Garamond" w:cs="Garamond"/>
                <w:sz w:val="20"/>
                <w:szCs w:val="20"/>
              </w:rPr>
            </w:pPr>
            <w:r>
              <w:rPr>
                <w:rFonts w:ascii="Garamond"/>
                <w:sz w:val="20"/>
              </w:rPr>
              <w:t>4</w:t>
            </w:r>
          </w:p>
        </w:tc>
        <w:tc>
          <w:tcPr>
            <w:tcW w:w="345" w:type="dxa"/>
            <w:tcBorders>
              <w:top w:val="nil"/>
              <w:left w:val="nil"/>
              <w:bottom w:val="nil"/>
              <w:right w:val="nil"/>
            </w:tcBorders>
          </w:tcPr>
          <w:p w:rsidR="00F87A27" w:rsidRDefault="005A02C9">
            <w:pPr>
              <w:pStyle w:val="TableParagraph"/>
              <w:spacing w:line="171" w:lineRule="exact"/>
              <w:ind w:right="17"/>
              <w:jc w:val="center"/>
              <w:rPr>
                <w:rFonts w:ascii="Garamond" w:eastAsia="Garamond" w:hAnsi="Garamond" w:cs="Garamond"/>
                <w:sz w:val="20"/>
                <w:szCs w:val="20"/>
              </w:rPr>
            </w:pPr>
            <w:r>
              <w:rPr>
                <w:rFonts w:ascii="Garamond"/>
                <w:sz w:val="20"/>
              </w:rPr>
              <w:t>3</w:t>
            </w:r>
          </w:p>
        </w:tc>
        <w:tc>
          <w:tcPr>
            <w:tcW w:w="346" w:type="dxa"/>
            <w:tcBorders>
              <w:top w:val="nil"/>
              <w:left w:val="nil"/>
              <w:bottom w:val="nil"/>
              <w:right w:val="nil"/>
            </w:tcBorders>
          </w:tcPr>
          <w:p w:rsidR="00F87A27" w:rsidRDefault="005A02C9">
            <w:pPr>
              <w:pStyle w:val="TableParagraph"/>
              <w:spacing w:line="171" w:lineRule="exact"/>
              <w:ind w:left="19"/>
              <w:jc w:val="center"/>
              <w:rPr>
                <w:rFonts w:ascii="Garamond" w:eastAsia="Garamond" w:hAnsi="Garamond" w:cs="Garamond"/>
                <w:sz w:val="20"/>
                <w:szCs w:val="20"/>
              </w:rPr>
            </w:pPr>
            <w:r>
              <w:rPr>
                <w:rFonts w:ascii="Garamond"/>
                <w:sz w:val="20"/>
              </w:rPr>
              <w:t>1</w:t>
            </w:r>
          </w:p>
        </w:tc>
        <w:tc>
          <w:tcPr>
            <w:tcW w:w="369" w:type="dxa"/>
            <w:tcBorders>
              <w:top w:val="nil"/>
              <w:left w:val="nil"/>
              <w:bottom w:val="nil"/>
              <w:right w:val="nil"/>
            </w:tcBorders>
          </w:tcPr>
          <w:p w:rsidR="00F87A27" w:rsidRDefault="005A02C9">
            <w:pPr>
              <w:pStyle w:val="TableParagraph"/>
              <w:spacing w:line="171" w:lineRule="exact"/>
              <w:ind w:left="116"/>
              <w:rPr>
                <w:rFonts w:ascii="Garamond" w:eastAsia="Garamond" w:hAnsi="Garamond" w:cs="Garamond"/>
                <w:sz w:val="20"/>
                <w:szCs w:val="20"/>
              </w:rPr>
            </w:pPr>
            <w:r>
              <w:rPr>
                <w:rFonts w:ascii="Garamond"/>
                <w:sz w:val="20"/>
              </w:rPr>
              <w:t>4</w:t>
            </w:r>
          </w:p>
        </w:tc>
        <w:tc>
          <w:tcPr>
            <w:tcW w:w="375" w:type="dxa"/>
            <w:tcBorders>
              <w:top w:val="nil"/>
              <w:left w:val="nil"/>
              <w:bottom w:val="nil"/>
              <w:right w:val="nil"/>
            </w:tcBorders>
          </w:tcPr>
          <w:p w:rsidR="00F87A27" w:rsidRDefault="005A02C9">
            <w:pPr>
              <w:pStyle w:val="TableParagraph"/>
              <w:spacing w:line="171" w:lineRule="exact"/>
              <w:ind w:left="158"/>
              <w:rPr>
                <w:rFonts w:ascii="Garamond" w:eastAsia="Garamond" w:hAnsi="Garamond" w:cs="Garamond"/>
                <w:sz w:val="20"/>
                <w:szCs w:val="20"/>
              </w:rPr>
            </w:pPr>
            <w:r>
              <w:rPr>
                <w:rFonts w:ascii="Garamond"/>
                <w:sz w:val="20"/>
              </w:rPr>
              <w:t>3</w:t>
            </w:r>
          </w:p>
        </w:tc>
        <w:tc>
          <w:tcPr>
            <w:tcW w:w="397" w:type="dxa"/>
            <w:tcBorders>
              <w:top w:val="nil"/>
              <w:left w:val="nil"/>
              <w:bottom w:val="nil"/>
              <w:right w:val="nil"/>
            </w:tcBorders>
          </w:tcPr>
          <w:p w:rsidR="00F87A27" w:rsidRDefault="005A02C9">
            <w:pPr>
              <w:pStyle w:val="TableParagraph"/>
              <w:spacing w:line="171" w:lineRule="exact"/>
              <w:ind w:left="123"/>
              <w:rPr>
                <w:rFonts w:ascii="Garamond" w:eastAsia="Garamond" w:hAnsi="Garamond" w:cs="Garamond"/>
                <w:sz w:val="20"/>
                <w:szCs w:val="20"/>
              </w:rPr>
            </w:pPr>
            <w:r>
              <w:rPr>
                <w:rFonts w:ascii="Garamond"/>
                <w:sz w:val="20"/>
              </w:rPr>
              <w:t>8</w:t>
            </w:r>
          </w:p>
        </w:tc>
        <w:tc>
          <w:tcPr>
            <w:tcW w:w="464" w:type="dxa"/>
            <w:tcBorders>
              <w:top w:val="nil"/>
              <w:left w:val="nil"/>
              <w:bottom w:val="nil"/>
              <w:right w:val="nil"/>
            </w:tcBorders>
          </w:tcPr>
          <w:p w:rsidR="00F87A27" w:rsidRDefault="005A02C9">
            <w:pPr>
              <w:pStyle w:val="TableParagraph"/>
              <w:spacing w:line="171" w:lineRule="exact"/>
              <w:ind w:right="7"/>
              <w:jc w:val="center"/>
              <w:rPr>
                <w:rFonts w:ascii="Garamond" w:eastAsia="Garamond" w:hAnsi="Garamond" w:cs="Garamond"/>
                <w:sz w:val="20"/>
                <w:szCs w:val="20"/>
              </w:rPr>
            </w:pPr>
            <w:r>
              <w:rPr>
                <w:rFonts w:ascii="Garamond"/>
                <w:sz w:val="20"/>
              </w:rPr>
              <w:t>8</w:t>
            </w:r>
          </w:p>
        </w:tc>
        <w:tc>
          <w:tcPr>
            <w:tcW w:w="433" w:type="dxa"/>
            <w:tcBorders>
              <w:top w:val="nil"/>
              <w:left w:val="nil"/>
              <w:bottom w:val="nil"/>
              <w:right w:val="nil"/>
            </w:tcBorders>
          </w:tcPr>
          <w:p w:rsidR="00F87A27" w:rsidRDefault="005A02C9">
            <w:pPr>
              <w:pStyle w:val="TableParagraph"/>
              <w:spacing w:line="171" w:lineRule="exact"/>
              <w:ind w:left="189"/>
              <w:rPr>
                <w:rFonts w:ascii="Garamond" w:eastAsia="Garamond" w:hAnsi="Garamond" w:cs="Garamond"/>
                <w:sz w:val="20"/>
                <w:szCs w:val="20"/>
              </w:rPr>
            </w:pPr>
            <w:r>
              <w:rPr>
                <w:rFonts w:ascii="Garamond"/>
                <w:sz w:val="20"/>
              </w:rPr>
              <w:t>35</w:t>
            </w:r>
          </w:p>
        </w:tc>
      </w:tr>
      <w:tr w:rsidR="00F87A27">
        <w:trPr>
          <w:trHeight w:hRule="exact" w:val="220"/>
        </w:trPr>
        <w:tc>
          <w:tcPr>
            <w:tcW w:w="1210" w:type="dxa"/>
            <w:tcBorders>
              <w:top w:val="nil"/>
              <w:left w:val="nil"/>
              <w:bottom w:val="nil"/>
              <w:right w:val="nil"/>
            </w:tcBorders>
          </w:tcPr>
          <w:p w:rsidR="00F87A27" w:rsidRDefault="005A02C9">
            <w:pPr>
              <w:pStyle w:val="TableParagraph"/>
              <w:spacing w:line="216" w:lineRule="exact"/>
              <w:ind w:left="55"/>
              <w:rPr>
                <w:rFonts w:ascii="Garamond" w:eastAsia="Garamond" w:hAnsi="Garamond" w:cs="Garamond"/>
                <w:sz w:val="20"/>
                <w:szCs w:val="20"/>
              </w:rPr>
            </w:pPr>
            <w:r>
              <w:rPr>
                <w:rFonts w:ascii="Garamond"/>
                <w:sz w:val="20"/>
              </w:rPr>
              <w:t>Captain</w:t>
            </w:r>
          </w:p>
        </w:tc>
        <w:tc>
          <w:tcPr>
            <w:tcW w:w="533" w:type="dxa"/>
            <w:tcBorders>
              <w:top w:val="nil"/>
              <w:left w:val="nil"/>
              <w:bottom w:val="nil"/>
              <w:right w:val="nil"/>
            </w:tcBorders>
          </w:tcPr>
          <w:p w:rsidR="00F87A27" w:rsidRDefault="005A02C9">
            <w:pPr>
              <w:pStyle w:val="TableParagraph"/>
              <w:spacing w:line="216" w:lineRule="exact"/>
              <w:ind w:left="328"/>
              <w:rPr>
                <w:rFonts w:ascii="Garamond" w:eastAsia="Garamond" w:hAnsi="Garamond" w:cs="Garamond"/>
                <w:sz w:val="20"/>
                <w:szCs w:val="20"/>
              </w:rPr>
            </w:pPr>
            <w:r>
              <w:rPr>
                <w:rFonts w:ascii="Garamond"/>
                <w:sz w:val="20"/>
              </w:rPr>
              <w:t>5</w:t>
            </w:r>
          </w:p>
        </w:tc>
        <w:tc>
          <w:tcPr>
            <w:tcW w:w="320" w:type="dxa"/>
            <w:tcBorders>
              <w:top w:val="nil"/>
              <w:left w:val="nil"/>
              <w:bottom w:val="nil"/>
              <w:right w:val="nil"/>
            </w:tcBorders>
          </w:tcPr>
          <w:p w:rsidR="00F87A27" w:rsidRDefault="005A02C9">
            <w:pPr>
              <w:pStyle w:val="TableParagraph"/>
              <w:spacing w:line="216" w:lineRule="exact"/>
              <w:ind w:right="3"/>
              <w:jc w:val="center"/>
              <w:rPr>
                <w:rFonts w:ascii="Garamond" w:eastAsia="Garamond" w:hAnsi="Garamond" w:cs="Garamond"/>
                <w:sz w:val="20"/>
                <w:szCs w:val="20"/>
              </w:rPr>
            </w:pPr>
            <w:r>
              <w:rPr>
                <w:rFonts w:ascii="Garamond"/>
                <w:sz w:val="20"/>
              </w:rPr>
              <w:t>4</w:t>
            </w:r>
          </w:p>
        </w:tc>
        <w:tc>
          <w:tcPr>
            <w:tcW w:w="345" w:type="dxa"/>
            <w:tcBorders>
              <w:top w:val="nil"/>
              <w:left w:val="nil"/>
              <w:bottom w:val="nil"/>
              <w:right w:val="nil"/>
            </w:tcBorders>
          </w:tcPr>
          <w:p w:rsidR="00F87A27" w:rsidRDefault="005A02C9">
            <w:pPr>
              <w:pStyle w:val="TableParagraph"/>
              <w:spacing w:line="216" w:lineRule="exact"/>
              <w:ind w:right="18"/>
              <w:jc w:val="center"/>
              <w:rPr>
                <w:rFonts w:ascii="Garamond" w:eastAsia="Garamond" w:hAnsi="Garamond" w:cs="Garamond"/>
                <w:sz w:val="20"/>
                <w:szCs w:val="20"/>
              </w:rPr>
            </w:pPr>
            <w:r>
              <w:rPr>
                <w:rFonts w:ascii="Garamond"/>
                <w:sz w:val="20"/>
              </w:rPr>
              <w:t>3</w:t>
            </w:r>
          </w:p>
        </w:tc>
        <w:tc>
          <w:tcPr>
            <w:tcW w:w="346" w:type="dxa"/>
            <w:tcBorders>
              <w:top w:val="nil"/>
              <w:left w:val="nil"/>
              <w:bottom w:val="nil"/>
              <w:right w:val="nil"/>
            </w:tcBorders>
          </w:tcPr>
          <w:p w:rsidR="00F87A27" w:rsidRDefault="005A02C9">
            <w:pPr>
              <w:pStyle w:val="TableParagraph"/>
              <w:spacing w:line="216" w:lineRule="exact"/>
              <w:ind w:left="18"/>
              <w:jc w:val="center"/>
              <w:rPr>
                <w:rFonts w:ascii="Garamond" w:eastAsia="Garamond" w:hAnsi="Garamond" w:cs="Garamond"/>
                <w:sz w:val="20"/>
                <w:szCs w:val="20"/>
              </w:rPr>
            </w:pPr>
            <w:r>
              <w:rPr>
                <w:rFonts w:ascii="Garamond"/>
                <w:sz w:val="20"/>
              </w:rPr>
              <w:t>2</w:t>
            </w:r>
          </w:p>
        </w:tc>
        <w:tc>
          <w:tcPr>
            <w:tcW w:w="369" w:type="dxa"/>
            <w:tcBorders>
              <w:top w:val="nil"/>
              <w:left w:val="nil"/>
              <w:bottom w:val="nil"/>
              <w:right w:val="nil"/>
            </w:tcBorders>
          </w:tcPr>
          <w:p w:rsidR="00F87A27" w:rsidRDefault="005A02C9">
            <w:pPr>
              <w:pStyle w:val="TableParagraph"/>
              <w:spacing w:line="216" w:lineRule="exact"/>
              <w:ind w:left="116"/>
              <w:rPr>
                <w:rFonts w:ascii="Garamond" w:eastAsia="Garamond" w:hAnsi="Garamond" w:cs="Garamond"/>
                <w:sz w:val="20"/>
                <w:szCs w:val="20"/>
              </w:rPr>
            </w:pPr>
            <w:r>
              <w:rPr>
                <w:rFonts w:ascii="Garamond"/>
                <w:sz w:val="20"/>
              </w:rPr>
              <w:t>4</w:t>
            </w:r>
          </w:p>
        </w:tc>
        <w:tc>
          <w:tcPr>
            <w:tcW w:w="375" w:type="dxa"/>
            <w:tcBorders>
              <w:top w:val="nil"/>
              <w:left w:val="nil"/>
              <w:bottom w:val="nil"/>
              <w:right w:val="nil"/>
            </w:tcBorders>
          </w:tcPr>
          <w:p w:rsidR="00F87A27" w:rsidRDefault="005A02C9">
            <w:pPr>
              <w:pStyle w:val="TableParagraph"/>
              <w:spacing w:line="216" w:lineRule="exact"/>
              <w:ind w:left="158"/>
              <w:rPr>
                <w:rFonts w:ascii="Garamond" w:eastAsia="Garamond" w:hAnsi="Garamond" w:cs="Garamond"/>
                <w:sz w:val="20"/>
                <w:szCs w:val="20"/>
              </w:rPr>
            </w:pPr>
            <w:r>
              <w:rPr>
                <w:rFonts w:ascii="Garamond"/>
                <w:sz w:val="20"/>
              </w:rPr>
              <w:t>4</w:t>
            </w:r>
          </w:p>
        </w:tc>
        <w:tc>
          <w:tcPr>
            <w:tcW w:w="397" w:type="dxa"/>
            <w:tcBorders>
              <w:top w:val="nil"/>
              <w:left w:val="nil"/>
              <w:bottom w:val="nil"/>
              <w:right w:val="nil"/>
            </w:tcBorders>
          </w:tcPr>
          <w:p w:rsidR="00F87A27" w:rsidRDefault="005A02C9">
            <w:pPr>
              <w:pStyle w:val="TableParagraph"/>
              <w:spacing w:line="216" w:lineRule="exact"/>
              <w:ind w:left="123"/>
              <w:rPr>
                <w:rFonts w:ascii="Garamond" w:eastAsia="Garamond" w:hAnsi="Garamond" w:cs="Garamond"/>
                <w:sz w:val="20"/>
                <w:szCs w:val="20"/>
              </w:rPr>
            </w:pPr>
            <w:r>
              <w:rPr>
                <w:rFonts w:ascii="Garamond"/>
                <w:sz w:val="20"/>
              </w:rPr>
              <w:t>8</w:t>
            </w:r>
          </w:p>
        </w:tc>
        <w:tc>
          <w:tcPr>
            <w:tcW w:w="464" w:type="dxa"/>
            <w:tcBorders>
              <w:top w:val="nil"/>
              <w:left w:val="nil"/>
              <w:bottom w:val="nil"/>
              <w:right w:val="nil"/>
            </w:tcBorders>
          </w:tcPr>
          <w:p w:rsidR="00F87A27" w:rsidRDefault="005A02C9">
            <w:pPr>
              <w:pStyle w:val="TableParagraph"/>
              <w:spacing w:line="216" w:lineRule="exact"/>
              <w:ind w:right="8"/>
              <w:jc w:val="center"/>
              <w:rPr>
                <w:rFonts w:ascii="Garamond" w:eastAsia="Garamond" w:hAnsi="Garamond" w:cs="Garamond"/>
                <w:sz w:val="20"/>
                <w:szCs w:val="20"/>
              </w:rPr>
            </w:pPr>
            <w:r>
              <w:rPr>
                <w:rFonts w:ascii="Garamond"/>
                <w:sz w:val="20"/>
              </w:rPr>
              <w:t>9</w:t>
            </w:r>
          </w:p>
        </w:tc>
        <w:tc>
          <w:tcPr>
            <w:tcW w:w="433" w:type="dxa"/>
            <w:tcBorders>
              <w:top w:val="nil"/>
              <w:left w:val="nil"/>
              <w:bottom w:val="nil"/>
              <w:right w:val="nil"/>
            </w:tcBorders>
          </w:tcPr>
          <w:p w:rsidR="00F87A27" w:rsidRDefault="005A02C9">
            <w:pPr>
              <w:pStyle w:val="TableParagraph"/>
              <w:spacing w:line="216" w:lineRule="exact"/>
              <w:ind w:left="189"/>
              <w:rPr>
                <w:rFonts w:ascii="Garamond" w:eastAsia="Garamond" w:hAnsi="Garamond" w:cs="Garamond"/>
                <w:sz w:val="20"/>
                <w:szCs w:val="20"/>
              </w:rPr>
            </w:pPr>
            <w:r>
              <w:rPr>
                <w:rFonts w:ascii="Garamond"/>
                <w:sz w:val="20"/>
              </w:rPr>
              <w:t>45</w:t>
            </w:r>
          </w:p>
        </w:tc>
      </w:tr>
      <w:tr w:rsidR="00F87A27">
        <w:trPr>
          <w:trHeight w:hRule="exact" w:val="205"/>
        </w:trPr>
        <w:tc>
          <w:tcPr>
            <w:tcW w:w="1210" w:type="dxa"/>
            <w:tcBorders>
              <w:top w:val="nil"/>
              <w:left w:val="nil"/>
              <w:bottom w:val="nil"/>
              <w:right w:val="nil"/>
            </w:tcBorders>
          </w:tcPr>
          <w:p w:rsidR="00F87A27" w:rsidRDefault="005A02C9">
            <w:pPr>
              <w:pStyle w:val="TableParagraph"/>
              <w:spacing w:line="205" w:lineRule="exact"/>
              <w:ind w:left="55"/>
              <w:rPr>
                <w:rFonts w:ascii="Garamond" w:eastAsia="Garamond" w:hAnsi="Garamond" w:cs="Garamond"/>
                <w:sz w:val="20"/>
                <w:szCs w:val="20"/>
              </w:rPr>
            </w:pPr>
            <w:r>
              <w:rPr>
                <w:rFonts w:ascii="Garamond"/>
                <w:sz w:val="20"/>
              </w:rPr>
              <w:t>Major</w:t>
            </w:r>
          </w:p>
        </w:tc>
        <w:tc>
          <w:tcPr>
            <w:tcW w:w="533" w:type="dxa"/>
            <w:tcBorders>
              <w:top w:val="nil"/>
              <w:left w:val="nil"/>
              <w:bottom w:val="nil"/>
              <w:right w:val="nil"/>
            </w:tcBorders>
          </w:tcPr>
          <w:p w:rsidR="00F87A27" w:rsidRDefault="005A02C9">
            <w:pPr>
              <w:pStyle w:val="TableParagraph"/>
              <w:spacing w:line="205" w:lineRule="exact"/>
              <w:ind w:left="328"/>
              <w:rPr>
                <w:rFonts w:ascii="Garamond" w:eastAsia="Garamond" w:hAnsi="Garamond" w:cs="Garamond"/>
                <w:sz w:val="20"/>
                <w:szCs w:val="20"/>
              </w:rPr>
            </w:pPr>
            <w:r>
              <w:rPr>
                <w:rFonts w:ascii="Garamond"/>
                <w:sz w:val="20"/>
              </w:rPr>
              <w:t>5</w:t>
            </w:r>
          </w:p>
        </w:tc>
        <w:tc>
          <w:tcPr>
            <w:tcW w:w="320" w:type="dxa"/>
            <w:tcBorders>
              <w:top w:val="nil"/>
              <w:left w:val="nil"/>
              <w:bottom w:val="nil"/>
              <w:right w:val="nil"/>
            </w:tcBorders>
          </w:tcPr>
          <w:p w:rsidR="00F87A27" w:rsidRDefault="005A02C9">
            <w:pPr>
              <w:pStyle w:val="TableParagraph"/>
              <w:spacing w:line="205" w:lineRule="exact"/>
              <w:ind w:right="3"/>
              <w:jc w:val="center"/>
              <w:rPr>
                <w:rFonts w:ascii="Garamond" w:eastAsia="Garamond" w:hAnsi="Garamond" w:cs="Garamond"/>
                <w:sz w:val="20"/>
                <w:szCs w:val="20"/>
              </w:rPr>
            </w:pPr>
            <w:r>
              <w:rPr>
                <w:rFonts w:ascii="Garamond"/>
                <w:sz w:val="20"/>
              </w:rPr>
              <w:t>4</w:t>
            </w:r>
          </w:p>
        </w:tc>
        <w:tc>
          <w:tcPr>
            <w:tcW w:w="345" w:type="dxa"/>
            <w:tcBorders>
              <w:top w:val="nil"/>
              <w:left w:val="nil"/>
              <w:bottom w:val="nil"/>
              <w:right w:val="nil"/>
            </w:tcBorders>
          </w:tcPr>
          <w:p w:rsidR="00F87A27" w:rsidRDefault="005A02C9">
            <w:pPr>
              <w:pStyle w:val="TableParagraph"/>
              <w:spacing w:line="205" w:lineRule="exact"/>
              <w:ind w:right="18"/>
              <w:jc w:val="center"/>
              <w:rPr>
                <w:rFonts w:ascii="Garamond" w:eastAsia="Garamond" w:hAnsi="Garamond" w:cs="Garamond"/>
                <w:sz w:val="20"/>
                <w:szCs w:val="20"/>
              </w:rPr>
            </w:pPr>
            <w:r>
              <w:rPr>
                <w:rFonts w:ascii="Garamond"/>
                <w:sz w:val="20"/>
              </w:rPr>
              <w:t>3</w:t>
            </w:r>
          </w:p>
        </w:tc>
        <w:tc>
          <w:tcPr>
            <w:tcW w:w="346" w:type="dxa"/>
            <w:tcBorders>
              <w:top w:val="nil"/>
              <w:left w:val="nil"/>
              <w:bottom w:val="nil"/>
              <w:right w:val="nil"/>
            </w:tcBorders>
          </w:tcPr>
          <w:p w:rsidR="00F87A27" w:rsidRDefault="005A02C9">
            <w:pPr>
              <w:pStyle w:val="TableParagraph"/>
              <w:spacing w:line="205" w:lineRule="exact"/>
              <w:ind w:left="18"/>
              <w:jc w:val="center"/>
              <w:rPr>
                <w:rFonts w:ascii="Garamond" w:eastAsia="Garamond" w:hAnsi="Garamond" w:cs="Garamond"/>
                <w:sz w:val="20"/>
                <w:szCs w:val="20"/>
              </w:rPr>
            </w:pPr>
            <w:r>
              <w:rPr>
                <w:rFonts w:ascii="Garamond"/>
                <w:sz w:val="20"/>
              </w:rPr>
              <w:t>3</w:t>
            </w:r>
          </w:p>
        </w:tc>
        <w:tc>
          <w:tcPr>
            <w:tcW w:w="369" w:type="dxa"/>
            <w:tcBorders>
              <w:top w:val="nil"/>
              <w:left w:val="nil"/>
              <w:bottom w:val="nil"/>
              <w:right w:val="nil"/>
            </w:tcBorders>
          </w:tcPr>
          <w:p w:rsidR="00F87A27" w:rsidRDefault="005A02C9">
            <w:pPr>
              <w:pStyle w:val="TableParagraph"/>
              <w:spacing w:line="205" w:lineRule="exact"/>
              <w:ind w:left="115"/>
              <w:rPr>
                <w:rFonts w:ascii="Garamond" w:eastAsia="Garamond" w:hAnsi="Garamond" w:cs="Garamond"/>
                <w:sz w:val="20"/>
                <w:szCs w:val="20"/>
              </w:rPr>
            </w:pPr>
            <w:r>
              <w:rPr>
                <w:rFonts w:ascii="Garamond"/>
                <w:sz w:val="20"/>
              </w:rPr>
              <w:t>4</w:t>
            </w:r>
          </w:p>
        </w:tc>
        <w:tc>
          <w:tcPr>
            <w:tcW w:w="375" w:type="dxa"/>
            <w:tcBorders>
              <w:top w:val="nil"/>
              <w:left w:val="nil"/>
              <w:bottom w:val="nil"/>
              <w:right w:val="nil"/>
            </w:tcBorders>
          </w:tcPr>
          <w:p w:rsidR="00F87A27" w:rsidRDefault="005A02C9">
            <w:pPr>
              <w:pStyle w:val="TableParagraph"/>
              <w:spacing w:line="205" w:lineRule="exact"/>
              <w:ind w:left="158"/>
              <w:rPr>
                <w:rFonts w:ascii="Garamond" w:eastAsia="Garamond" w:hAnsi="Garamond" w:cs="Garamond"/>
                <w:sz w:val="20"/>
                <w:szCs w:val="20"/>
              </w:rPr>
            </w:pPr>
            <w:r>
              <w:rPr>
                <w:rFonts w:ascii="Garamond"/>
                <w:sz w:val="20"/>
              </w:rPr>
              <w:t>5</w:t>
            </w:r>
          </w:p>
        </w:tc>
        <w:tc>
          <w:tcPr>
            <w:tcW w:w="397" w:type="dxa"/>
            <w:tcBorders>
              <w:top w:val="nil"/>
              <w:left w:val="nil"/>
              <w:bottom w:val="nil"/>
              <w:right w:val="nil"/>
            </w:tcBorders>
          </w:tcPr>
          <w:p w:rsidR="00F87A27" w:rsidRDefault="005A02C9">
            <w:pPr>
              <w:pStyle w:val="TableParagraph"/>
              <w:spacing w:line="205" w:lineRule="exact"/>
              <w:ind w:left="122"/>
              <w:rPr>
                <w:rFonts w:ascii="Garamond" w:eastAsia="Garamond" w:hAnsi="Garamond" w:cs="Garamond"/>
                <w:sz w:val="20"/>
                <w:szCs w:val="20"/>
              </w:rPr>
            </w:pPr>
            <w:r>
              <w:rPr>
                <w:rFonts w:ascii="Garamond"/>
                <w:sz w:val="20"/>
              </w:rPr>
              <w:t>8</w:t>
            </w:r>
          </w:p>
        </w:tc>
        <w:tc>
          <w:tcPr>
            <w:tcW w:w="464" w:type="dxa"/>
            <w:tcBorders>
              <w:top w:val="nil"/>
              <w:left w:val="nil"/>
              <w:bottom w:val="nil"/>
              <w:right w:val="nil"/>
            </w:tcBorders>
          </w:tcPr>
          <w:p w:rsidR="00F87A27" w:rsidRDefault="005A02C9">
            <w:pPr>
              <w:pStyle w:val="TableParagraph"/>
              <w:spacing w:line="205" w:lineRule="exact"/>
              <w:ind w:right="8"/>
              <w:jc w:val="center"/>
              <w:rPr>
                <w:rFonts w:ascii="Garamond" w:eastAsia="Garamond" w:hAnsi="Garamond" w:cs="Garamond"/>
                <w:sz w:val="20"/>
                <w:szCs w:val="20"/>
              </w:rPr>
            </w:pPr>
            <w:r>
              <w:rPr>
                <w:rFonts w:ascii="Garamond"/>
                <w:sz w:val="20"/>
              </w:rPr>
              <w:t>9</w:t>
            </w:r>
          </w:p>
        </w:tc>
        <w:tc>
          <w:tcPr>
            <w:tcW w:w="433" w:type="dxa"/>
            <w:tcBorders>
              <w:top w:val="nil"/>
              <w:left w:val="nil"/>
              <w:bottom w:val="nil"/>
              <w:right w:val="nil"/>
            </w:tcBorders>
          </w:tcPr>
          <w:p w:rsidR="00F87A27" w:rsidRDefault="005A02C9">
            <w:pPr>
              <w:pStyle w:val="TableParagraph"/>
              <w:spacing w:line="205" w:lineRule="exact"/>
              <w:ind w:left="189"/>
              <w:rPr>
                <w:rFonts w:ascii="Garamond" w:eastAsia="Garamond" w:hAnsi="Garamond" w:cs="Garamond"/>
                <w:sz w:val="20"/>
                <w:szCs w:val="20"/>
              </w:rPr>
            </w:pPr>
            <w:r>
              <w:rPr>
                <w:rFonts w:ascii="Garamond"/>
                <w:sz w:val="20"/>
              </w:rPr>
              <w:t>55</w:t>
            </w:r>
          </w:p>
        </w:tc>
      </w:tr>
    </w:tbl>
    <w:p w:rsidR="00F87A27" w:rsidRDefault="00F87A27">
      <w:pPr>
        <w:spacing w:before="1"/>
        <w:rPr>
          <w:rFonts w:ascii="Garamond" w:eastAsia="Garamond" w:hAnsi="Garamond" w:cs="Garamond"/>
          <w:b/>
          <w:bCs/>
          <w:sz w:val="20"/>
          <w:szCs w:val="20"/>
        </w:rPr>
      </w:pPr>
    </w:p>
    <w:p w:rsidR="00F87A27" w:rsidRDefault="005A02C9">
      <w:pPr>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rsidR="00F87A27" w:rsidRDefault="00F87A27">
      <w:pPr>
        <w:spacing w:before="1"/>
        <w:rPr>
          <w:rFonts w:ascii="Garamond" w:eastAsia="Garamond" w:hAnsi="Garamond" w:cs="Garamond"/>
          <w:i/>
          <w:sz w:val="19"/>
          <w:szCs w:val="19"/>
        </w:rPr>
      </w:pPr>
    </w:p>
    <w:p w:rsidR="00F87A27" w:rsidRDefault="005A02C9">
      <w:pPr>
        <w:tabs>
          <w:tab w:val="left" w:pos="1144"/>
          <w:tab w:val="left" w:pos="1708"/>
          <w:tab w:val="left" w:pos="1861"/>
          <w:tab w:val="left" w:pos="2708"/>
          <w:tab w:val="left" w:pos="3312"/>
        </w:tabs>
        <w:spacing w:line="242" w:lineRule="auto"/>
        <w:ind w:left="159" w:right="221"/>
        <w:rPr>
          <w:rFonts w:ascii="Garamond" w:eastAsia="Garamond" w:hAnsi="Garamond" w:cs="Garamond"/>
          <w:sz w:val="20"/>
          <w:szCs w:val="20"/>
        </w:rPr>
      </w:pPr>
      <w:r>
        <w:rPr>
          <w:rFonts w:ascii="Garamond" w:eastAsia="Garamond" w:hAnsi="Garamond" w:cs="Garamond"/>
          <w:b/>
          <w:bCs/>
          <w:w w:val="95"/>
          <w:sz w:val="20"/>
          <w:szCs w:val="20"/>
        </w:rPr>
        <w:t>Mobile</w:t>
      </w:r>
      <w:r>
        <w:rPr>
          <w:rFonts w:ascii="Garamond" w:eastAsia="Garamond" w:hAnsi="Garamond" w:cs="Garamond"/>
          <w:b/>
          <w:bCs/>
          <w:w w:val="95"/>
          <w:sz w:val="20"/>
          <w:szCs w:val="20"/>
        </w:rPr>
        <w:tab/>
      </w:r>
      <w:r>
        <w:rPr>
          <w:rFonts w:ascii="Garamond" w:eastAsia="Garamond" w:hAnsi="Garamond" w:cs="Garamond"/>
          <w:b/>
          <w:bCs/>
          <w:sz w:val="20"/>
          <w:szCs w:val="20"/>
        </w:rPr>
        <w:t>Suit</w:t>
      </w:r>
      <w:r>
        <w:rPr>
          <w:rFonts w:ascii="Garamond" w:eastAsia="Garamond" w:hAnsi="Garamond" w:cs="Garamond"/>
          <w:b/>
          <w:bCs/>
          <w:sz w:val="20"/>
          <w:szCs w:val="20"/>
        </w:rPr>
        <w:tab/>
      </w:r>
      <w:r>
        <w:rPr>
          <w:rFonts w:ascii="Garamond" w:eastAsia="Garamond" w:hAnsi="Garamond" w:cs="Garamond"/>
          <w:b/>
          <w:bCs/>
          <w:sz w:val="20"/>
          <w:szCs w:val="20"/>
        </w:rPr>
        <w:tab/>
        <w:t>Options:</w:t>
      </w:r>
      <w:r>
        <w:rPr>
          <w:rFonts w:ascii="Garamond" w:eastAsia="Garamond" w:hAnsi="Garamond" w:cs="Garamond"/>
          <w:b/>
          <w:bCs/>
          <w:spacing w:val="41"/>
          <w:sz w:val="20"/>
          <w:szCs w:val="20"/>
        </w:rPr>
        <w:t xml:space="preserve"> </w:t>
      </w:r>
      <w:r>
        <w:rPr>
          <w:rFonts w:ascii="Garamond" w:eastAsia="Garamond" w:hAnsi="Garamond" w:cs="Garamond"/>
          <w:i/>
          <w:sz w:val="20"/>
          <w:szCs w:val="20"/>
        </w:rPr>
        <w:t>MS-05S</w:t>
      </w:r>
      <w:r>
        <w:rPr>
          <w:rFonts w:ascii="Garamond" w:eastAsia="Garamond" w:hAnsi="Garamond" w:cs="Garamond"/>
          <w:i/>
          <w:spacing w:val="41"/>
          <w:sz w:val="20"/>
          <w:szCs w:val="20"/>
        </w:rPr>
        <w:t xml:space="preserve"> </w:t>
      </w:r>
      <w:r>
        <w:rPr>
          <w:rFonts w:ascii="Garamond" w:eastAsia="Garamond" w:hAnsi="Garamond" w:cs="Garamond"/>
          <w:i/>
          <w:sz w:val="20"/>
          <w:szCs w:val="20"/>
        </w:rPr>
        <w:t>Zaku</w:t>
      </w:r>
      <w:r>
        <w:rPr>
          <w:rFonts w:ascii="Garamond" w:eastAsia="Garamond" w:hAnsi="Garamond" w:cs="Garamond"/>
          <w:i/>
          <w:spacing w:val="42"/>
          <w:sz w:val="20"/>
          <w:szCs w:val="20"/>
        </w:rPr>
        <w:t xml:space="preserve"> </w:t>
      </w:r>
      <w:r>
        <w:rPr>
          <w:rFonts w:ascii="Garamond" w:eastAsia="Garamond" w:hAnsi="Garamond" w:cs="Garamond"/>
          <w:i/>
          <w:sz w:val="20"/>
          <w:szCs w:val="20"/>
        </w:rPr>
        <w:t>I,</w:t>
      </w:r>
      <w:r>
        <w:rPr>
          <w:rFonts w:ascii="Garamond" w:eastAsia="Garamond" w:hAnsi="Garamond" w:cs="Garamond"/>
          <w:i/>
          <w:spacing w:val="41"/>
          <w:sz w:val="20"/>
          <w:szCs w:val="20"/>
        </w:rPr>
        <w:t xml:space="preserve"> </w:t>
      </w:r>
      <w:r>
        <w:rPr>
          <w:rFonts w:ascii="Garamond" w:eastAsia="Garamond" w:hAnsi="Garamond" w:cs="Garamond"/>
          <w:i/>
          <w:sz w:val="20"/>
          <w:szCs w:val="20"/>
        </w:rPr>
        <w:t xml:space="preserve">MS-06S </w:t>
      </w:r>
      <w:r>
        <w:rPr>
          <w:rFonts w:ascii="Garamond" w:eastAsia="Garamond" w:hAnsi="Garamond" w:cs="Garamond"/>
          <w:i/>
          <w:spacing w:val="33"/>
          <w:sz w:val="20"/>
          <w:szCs w:val="20"/>
        </w:rPr>
        <w:t xml:space="preserve"> </w:t>
      </w:r>
      <w:r>
        <w:rPr>
          <w:rFonts w:ascii="Garamond" w:eastAsia="Garamond" w:hAnsi="Garamond" w:cs="Garamond"/>
          <w:i/>
          <w:sz w:val="20"/>
          <w:szCs w:val="20"/>
        </w:rPr>
        <w:t>Zaku II</w:t>
      </w:r>
      <w:r>
        <w:rPr>
          <w:rFonts w:ascii="Garamond" w:eastAsia="Garamond" w:hAnsi="Garamond" w:cs="Garamond"/>
          <w:i/>
          <w:spacing w:val="-1"/>
          <w:sz w:val="20"/>
          <w:szCs w:val="20"/>
        </w:rPr>
        <w:t xml:space="preserve"> </w:t>
      </w:r>
      <w:r>
        <w:rPr>
          <w:rFonts w:ascii="Garamond" w:eastAsia="Garamond" w:hAnsi="Garamond" w:cs="Garamond"/>
          <w:i/>
          <w:sz w:val="20"/>
          <w:szCs w:val="20"/>
        </w:rPr>
        <w:t>Command</w:t>
      </w:r>
      <w:r>
        <w:rPr>
          <w:rFonts w:ascii="Garamond" w:eastAsia="Garamond" w:hAnsi="Garamond" w:cs="Garamond"/>
          <w:i/>
          <w:spacing w:val="42"/>
          <w:sz w:val="20"/>
          <w:szCs w:val="20"/>
        </w:rPr>
        <w:t xml:space="preserve"> </w:t>
      </w:r>
      <w:r>
        <w:rPr>
          <w:rFonts w:ascii="Garamond" w:eastAsia="Garamond" w:hAnsi="Garamond" w:cs="Garamond"/>
          <w:i/>
          <w:sz w:val="20"/>
          <w:szCs w:val="20"/>
        </w:rPr>
        <w:t>Type,</w:t>
      </w:r>
      <w:r>
        <w:rPr>
          <w:rFonts w:ascii="Garamond" w:eastAsia="Garamond" w:hAnsi="Garamond" w:cs="Garamond"/>
          <w:i/>
          <w:sz w:val="20"/>
          <w:szCs w:val="20"/>
        </w:rPr>
        <w:tab/>
        <w:t>MS-07B</w:t>
      </w:r>
      <w:r>
        <w:rPr>
          <w:rFonts w:ascii="Garamond" w:eastAsia="Garamond" w:hAnsi="Garamond" w:cs="Garamond"/>
          <w:i/>
          <w:sz w:val="20"/>
          <w:szCs w:val="20"/>
        </w:rPr>
        <w:tab/>
      </w:r>
      <w:r>
        <w:rPr>
          <w:rFonts w:ascii="Garamond" w:eastAsia="Garamond" w:hAnsi="Garamond" w:cs="Garamond"/>
          <w:i/>
          <w:w w:val="95"/>
          <w:sz w:val="20"/>
          <w:szCs w:val="20"/>
        </w:rPr>
        <w:t>Gouf,</w:t>
      </w:r>
      <w:r>
        <w:rPr>
          <w:rFonts w:ascii="Garamond" w:eastAsia="Garamond" w:hAnsi="Garamond" w:cs="Garamond"/>
          <w:i/>
          <w:w w:val="95"/>
          <w:sz w:val="20"/>
          <w:szCs w:val="20"/>
        </w:rPr>
        <w:tab/>
      </w:r>
      <w:r>
        <w:rPr>
          <w:rFonts w:ascii="Garamond" w:eastAsia="Garamond" w:hAnsi="Garamond" w:cs="Garamond"/>
          <w:i/>
          <w:sz w:val="20"/>
          <w:szCs w:val="20"/>
        </w:rPr>
        <w:t>MS-09</w:t>
      </w:r>
      <w:r>
        <w:rPr>
          <w:rFonts w:ascii="Garamond" w:eastAsia="Garamond" w:hAnsi="Garamond" w:cs="Garamond"/>
          <w:i/>
          <w:spacing w:val="-1"/>
          <w:sz w:val="20"/>
          <w:szCs w:val="20"/>
        </w:rPr>
        <w:t xml:space="preserve"> </w:t>
      </w:r>
      <w:r>
        <w:rPr>
          <w:rFonts w:ascii="Garamond" w:eastAsia="Garamond" w:hAnsi="Garamond" w:cs="Garamond"/>
          <w:i/>
          <w:sz w:val="20"/>
          <w:szCs w:val="20"/>
        </w:rPr>
        <w:t>‘Dom,</w:t>
      </w:r>
      <w:r>
        <w:rPr>
          <w:rFonts w:ascii="Garamond" w:eastAsia="Garamond" w:hAnsi="Garamond" w:cs="Garamond"/>
          <w:i/>
          <w:spacing w:val="19"/>
          <w:sz w:val="20"/>
          <w:szCs w:val="20"/>
        </w:rPr>
        <w:t xml:space="preserve"> </w:t>
      </w:r>
      <w:r>
        <w:rPr>
          <w:rFonts w:ascii="Garamond" w:eastAsia="Garamond" w:hAnsi="Garamond" w:cs="Garamond"/>
          <w:i/>
          <w:sz w:val="20"/>
          <w:szCs w:val="20"/>
        </w:rPr>
        <w:t xml:space="preserve">MS-14A </w:t>
      </w:r>
      <w:r>
        <w:rPr>
          <w:rFonts w:ascii="Garamond" w:eastAsia="Garamond" w:hAnsi="Garamond" w:cs="Garamond"/>
          <w:i/>
          <w:spacing w:val="-1"/>
          <w:sz w:val="20"/>
          <w:szCs w:val="20"/>
        </w:rPr>
        <w:t>Gelgoog,</w:t>
      </w:r>
      <w:r>
        <w:rPr>
          <w:rFonts w:ascii="Garamond" w:eastAsia="Garamond" w:hAnsi="Garamond" w:cs="Garamond"/>
          <w:i/>
          <w:spacing w:val="19"/>
          <w:sz w:val="20"/>
          <w:szCs w:val="20"/>
        </w:rPr>
        <w:t xml:space="preserve"> </w:t>
      </w:r>
      <w:r>
        <w:rPr>
          <w:rFonts w:ascii="Garamond" w:eastAsia="Garamond" w:hAnsi="Garamond" w:cs="Garamond"/>
          <w:i/>
          <w:sz w:val="20"/>
          <w:szCs w:val="20"/>
        </w:rPr>
        <w:t>MSM-03</w:t>
      </w:r>
      <w:r>
        <w:rPr>
          <w:rFonts w:ascii="Garamond" w:eastAsia="Garamond" w:hAnsi="Garamond" w:cs="Garamond"/>
          <w:i/>
          <w:spacing w:val="38"/>
          <w:sz w:val="20"/>
          <w:szCs w:val="20"/>
        </w:rPr>
        <w:t xml:space="preserve"> </w:t>
      </w:r>
      <w:r>
        <w:rPr>
          <w:rFonts w:ascii="Garamond" w:eastAsia="Garamond" w:hAnsi="Garamond" w:cs="Garamond"/>
          <w:i/>
          <w:sz w:val="20"/>
          <w:szCs w:val="20"/>
        </w:rPr>
        <w:t>Gogg</w:t>
      </w:r>
      <w:r>
        <w:rPr>
          <w:rFonts w:ascii="Garamond" w:eastAsia="Garamond" w:hAnsi="Garamond" w:cs="Garamond"/>
          <w:i/>
          <w:spacing w:val="20"/>
          <w:sz w:val="20"/>
          <w:szCs w:val="20"/>
        </w:rPr>
        <w:t xml:space="preserve"> </w:t>
      </w:r>
      <w:r>
        <w:rPr>
          <w:rFonts w:ascii="Garamond" w:eastAsia="Garamond" w:hAnsi="Garamond" w:cs="Garamond"/>
          <w:i/>
          <w:sz w:val="20"/>
          <w:szCs w:val="20"/>
        </w:rPr>
        <w:t>or</w:t>
      </w:r>
      <w:r>
        <w:rPr>
          <w:rFonts w:ascii="Garamond" w:eastAsia="Garamond" w:hAnsi="Garamond" w:cs="Garamond"/>
          <w:i/>
          <w:spacing w:val="5"/>
          <w:sz w:val="20"/>
          <w:szCs w:val="20"/>
        </w:rPr>
        <w:t xml:space="preserve"> </w:t>
      </w:r>
      <w:r>
        <w:rPr>
          <w:rFonts w:ascii="Garamond" w:eastAsia="Garamond" w:hAnsi="Garamond" w:cs="Garamond"/>
          <w:i/>
          <w:sz w:val="20"/>
          <w:szCs w:val="20"/>
        </w:rPr>
        <w:t>MSM-07</w:t>
      </w:r>
      <w:r>
        <w:rPr>
          <w:rFonts w:ascii="Garamond" w:eastAsia="Garamond" w:hAnsi="Garamond" w:cs="Garamond"/>
          <w:i/>
          <w:spacing w:val="39"/>
          <w:sz w:val="20"/>
          <w:szCs w:val="20"/>
        </w:rPr>
        <w:t xml:space="preserve"> </w:t>
      </w:r>
      <w:r>
        <w:rPr>
          <w:rFonts w:ascii="Garamond" w:eastAsia="Garamond" w:hAnsi="Garamond" w:cs="Garamond"/>
          <w:i/>
          <w:sz w:val="20"/>
          <w:szCs w:val="20"/>
        </w:rPr>
        <w:t>Z-Gok</w:t>
      </w:r>
    </w:p>
    <w:p w:rsidR="00F87A27" w:rsidRDefault="005A02C9">
      <w:pPr>
        <w:spacing w:before="2" w:line="242" w:lineRule="auto"/>
        <w:ind w:left="159" w:right="1"/>
        <w:jc w:val="both"/>
        <w:rPr>
          <w:rFonts w:ascii="Garamond" w:eastAsia="Garamond" w:hAnsi="Garamond" w:cs="Garamond"/>
          <w:sz w:val="20"/>
          <w:szCs w:val="20"/>
        </w:rPr>
      </w:pPr>
      <w:r>
        <w:rPr>
          <w:rFonts w:ascii="Garamond"/>
          <w:b/>
          <w:sz w:val="20"/>
        </w:rPr>
        <w:t>Independent</w:t>
      </w:r>
      <w:r>
        <w:rPr>
          <w:rFonts w:ascii="Garamond"/>
          <w:b/>
          <w:spacing w:val="9"/>
          <w:sz w:val="20"/>
        </w:rPr>
        <w:t xml:space="preserve"> </w:t>
      </w:r>
      <w:r>
        <w:rPr>
          <w:rFonts w:ascii="Garamond"/>
          <w:b/>
          <w:sz w:val="20"/>
        </w:rPr>
        <w:t>Character:</w:t>
      </w:r>
      <w:r>
        <w:rPr>
          <w:rFonts w:ascii="Garamond"/>
          <w:b/>
          <w:spacing w:val="9"/>
          <w:sz w:val="20"/>
        </w:rPr>
        <w:t xml:space="preserve"> </w:t>
      </w:r>
      <w:r>
        <w:rPr>
          <w:rFonts w:ascii="Garamond"/>
          <w:i/>
          <w:sz w:val="20"/>
        </w:rPr>
        <w:t>The</w:t>
      </w:r>
      <w:r>
        <w:rPr>
          <w:rFonts w:ascii="Garamond"/>
          <w:i/>
          <w:spacing w:val="9"/>
          <w:sz w:val="20"/>
        </w:rPr>
        <w:t xml:space="preserve"> </w:t>
      </w:r>
      <w:r>
        <w:rPr>
          <w:rFonts w:ascii="Garamond"/>
          <w:i/>
          <w:spacing w:val="-2"/>
          <w:sz w:val="20"/>
        </w:rPr>
        <w:t>Team</w:t>
      </w:r>
      <w:r>
        <w:rPr>
          <w:rFonts w:ascii="Garamond"/>
          <w:i/>
          <w:spacing w:val="9"/>
          <w:sz w:val="20"/>
        </w:rPr>
        <w:t xml:space="preserve"> </w:t>
      </w:r>
      <w:r>
        <w:rPr>
          <w:rFonts w:ascii="Garamond"/>
          <w:i/>
          <w:sz w:val="20"/>
        </w:rPr>
        <w:t>Leader</w:t>
      </w:r>
      <w:r>
        <w:rPr>
          <w:rFonts w:ascii="Garamond"/>
          <w:i/>
          <w:spacing w:val="10"/>
          <w:sz w:val="20"/>
        </w:rPr>
        <w:t xml:space="preserve"> </w:t>
      </w:r>
      <w:r>
        <w:rPr>
          <w:rFonts w:ascii="Garamond"/>
          <w:i/>
          <w:sz w:val="20"/>
        </w:rPr>
        <w:t>is</w:t>
      </w:r>
      <w:r>
        <w:rPr>
          <w:rFonts w:ascii="Garamond"/>
          <w:i/>
          <w:spacing w:val="9"/>
          <w:sz w:val="20"/>
        </w:rPr>
        <w:t xml:space="preserve"> </w:t>
      </w:r>
      <w:r>
        <w:rPr>
          <w:rFonts w:ascii="Garamond"/>
          <w:i/>
          <w:sz w:val="20"/>
        </w:rPr>
        <w:t>an</w:t>
      </w:r>
      <w:r>
        <w:rPr>
          <w:rFonts w:ascii="Garamond"/>
          <w:i/>
          <w:spacing w:val="10"/>
          <w:sz w:val="20"/>
        </w:rPr>
        <w:t xml:space="preserve"> </w:t>
      </w:r>
      <w:r>
        <w:rPr>
          <w:rFonts w:ascii="Garamond"/>
          <w:i/>
          <w:sz w:val="20"/>
        </w:rPr>
        <w:t>Independent</w:t>
      </w:r>
      <w:r>
        <w:rPr>
          <w:rFonts w:ascii="Garamond"/>
          <w:i/>
          <w:spacing w:val="9"/>
          <w:sz w:val="20"/>
        </w:rPr>
        <w:t xml:space="preserve"> </w:t>
      </w:r>
      <w:r>
        <w:rPr>
          <w:rFonts w:ascii="Garamond"/>
          <w:i/>
          <w:sz w:val="20"/>
        </w:rPr>
        <w:t>Character</w:t>
      </w:r>
      <w:r>
        <w:rPr>
          <w:rFonts w:ascii="Garamond"/>
          <w:i/>
          <w:spacing w:val="23"/>
          <w:sz w:val="20"/>
        </w:rPr>
        <w:t xml:space="preserve"> </w:t>
      </w:r>
      <w:r>
        <w:rPr>
          <w:rFonts w:ascii="Garamond"/>
          <w:i/>
          <w:sz w:val="20"/>
        </w:rPr>
        <w:t>and</w:t>
      </w:r>
      <w:r>
        <w:rPr>
          <w:rFonts w:ascii="Garamond"/>
          <w:i/>
          <w:spacing w:val="12"/>
          <w:sz w:val="20"/>
        </w:rPr>
        <w:t xml:space="preserve"> </w:t>
      </w:r>
      <w:r>
        <w:rPr>
          <w:rFonts w:ascii="Garamond"/>
          <w:i/>
          <w:sz w:val="20"/>
        </w:rPr>
        <w:t>follows</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independent</w:t>
      </w:r>
      <w:r>
        <w:rPr>
          <w:rFonts w:ascii="Garamond"/>
          <w:i/>
          <w:spacing w:val="12"/>
          <w:sz w:val="20"/>
        </w:rPr>
        <w:t xml:space="preserve"> </w:t>
      </w:r>
      <w:r>
        <w:rPr>
          <w:rFonts w:ascii="Garamond"/>
          <w:i/>
          <w:sz w:val="20"/>
        </w:rPr>
        <w:t>character</w:t>
      </w:r>
      <w:r>
        <w:rPr>
          <w:rFonts w:ascii="Garamond"/>
          <w:i/>
          <w:spacing w:val="12"/>
          <w:sz w:val="20"/>
        </w:rPr>
        <w:t xml:space="preserve"> </w:t>
      </w:r>
      <w:r>
        <w:rPr>
          <w:rFonts w:ascii="Garamond"/>
          <w:i/>
          <w:sz w:val="20"/>
        </w:rPr>
        <w:t>special</w:t>
      </w:r>
      <w:r>
        <w:rPr>
          <w:rFonts w:ascii="Garamond"/>
          <w:i/>
          <w:spacing w:val="12"/>
          <w:sz w:val="20"/>
        </w:rPr>
        <w:t xml:space="preserve"> </w:t>
      </w:r>
      <w:r>
        <w:rPr>
          <w:rFonts w:ascii="Garamond"/>
          <w:i/>
          <w:sz w:val="20"/>
        </w:rPr>
        <w:t>rules</w:t>
      </w:r>
      <w:r>
        <w:rPr>
          <w:rFonts w:ascii="Garamond"/>
          <w:i/>
          <w:spacing w:val="12"/>
          <w:sz w:val="20"/>
        </w:rPr>
        <w:t xml:space="preserve"> </w:t>
      </w:r>
      <w:r>
        <w:rPr>
          <w:rFonts w:ascii="Garamond"/>
          <w:i/>
          <w:sz w:val="20"/>
        </w:rPr>
        <w:t>in</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pacing w:val="-2"/>
          <w:sz w:val="20"/>
        </w:rPr>
        <w:t>Warhammer</w:t>
      </w:r>
      <w:r>
        <w:rPr>
          <w:rFonts w:ascii="Garamond"/>
          <w:i/>
          <w:spacing w:val="12"/>
          <w:sz w:val="20"/>
        </w:rPr>
        <w:t xml:space="preserve"> </w:t>
      </w:r>
      <w:r>
        <w:rPr>
          <w:rFonts w:ascii="Garamond"/>
          <w:i/>
          <w:sz w:val="20"/>
        </w:rPr>
        <w:t>40,000</w:t>
      </w:r>
      <w:r>
        <w:rPr>
          <w:rFonts w:ascii="Garamond"/>
          <w:i/>
          <w:spacing w:val="27"/>
          <w:sz w:val="20"/>
        </w:rPr>
        <w:t xml:space="preserve"> </w:t>
      </w:r>
      <w:r>
        <w:rPr>
          <w:rFonts w:ascii="Garamond"/>
          <w:i/>
          <w:spacing w:val="-1"/>
          <w:sz w:val="20"/>
        </w:rPr>
        <w:t>rulebook.</w:t>
      </w:r>
    </w:p>
    <w:p w:rsidR="00F87A27" w:rsidRDefault="005A02C9">
      <w:pPr>
        <w:pStyle w:val="Heading2"/>
        <w:spacing w:before="120" w:line="265" w:lineRule="exact"/>
        <w:ind w:left="160"/>
        <w:jc w:val="both"/>
        <w:rPr>
          <w:b w:val="0"/>
          <w:bCs w:val="0"/>
        </w:rPr>
      </w:pPr>
      <w:r>
        <w:t>Elite</w:t>
      </w:r>
    </w:p>
    <w:p w:rsidR="00F87A27" w:rsidRDefault="005A02C9">
      <w:pPr>
        <w:spacing w:line="264" w:lineRule="exact"/>
        <w:ind w:left="160"/>
        <w:jc w:val="both"/>
        <w:rPr>
          <w:rFonts w:ascii="Garamond" w:eastAsia="Garamond" w:hAnsi="Garamond" w:cs="Garamond"/>
          <w:sz w:val="24"/>
          <w:szCs w:val="24"/>
        </w:rPr>
      </w:pPr>
      <w:r>
        <w:rPr>
          <w:rFonts w:ascii="Garamond"/>
          <w:b/>
          <w:spacing w:val="-3"/>
          <w:sz w:val="24"/>
        </w:rPr>
        <w:t>Veteran</w:t>
      </w:r>
      <w:r>
        <w:rPr>
          <w:rFonts w:ascii="Garamond"/>
          <w:b/>
          <w:spacing w:val="6"/>
          <w:sz w:val="24"/>
        </w:rPr>
        <w:t xml:space="preserve"> </w:t>
      </w:r>
      <w:r>
        <w:rPr>
          <w:rFonts w:ascii="Garamond"/>
          <w:b/>
          <w:sz w:val="24"/>
        </w:rPr>
        <w:t>Pilots</w:t>
      </w:r>
    </w:p>
    <w:p w:rsidR="00F87A27" w:rsidRDefault="005A02C9">
      <w:pPr>
        <w:pStyle w:val="Heading4"/>
        <w:tabs>
          <w:tab w:val="left" w:pos="3358"/>
          <w:tab w:val="left" w:pos="4102"/>
          <w:tab w:val="left" w:pos="4618"/>
        </w:tabs>
        <w:spacing w:line="222" w:lineRule="exact"/>
        <w:ind w:left="1575"/>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rsidR="00F87A27" w:rsidRDefault="005A02C9">
      <w:pPr>
        <w:pStyle w:val="BodyText"/>
        <w:spacing w:line="223" w:lineRule="exact"/>
        <w:ind w:left="159"/>
        <w:jc w:val="both"/>
      </w:pPr>
      <w:r>
        <w:t>Veteran</w:t>
      </w:r>
      <w:r>
        <w:rPr>
          <w:spacing w:val="4"/>
        </w:rPr>
        <w:t xml:space="preserve"> </w:t>
      </w:r>
      <w:r>
        <w:t xml:space="preserve">Pilot        </w:t>
      </w:r>
      <w:r>
        <w:rPr>
          <w:spacing w:val="25"/>
        </w:rPr>
        <w:t xml:space="preserve"> </w:t>
      </w:r>
      <w:r>
        <w:t xml:space="preserve">4   </w:t>
      </w:r>
      <w:r>
        <w:rPr>
          <w:spacing w:val="20"/>
        </w:rPr>
        <w:t xml:space="preserve"> </w:t>
      </w:r>
      <w:r>
        <w:t xml:space="preserve">4   </w:t>
      </w:r>
      <w:r>
        <w:rPr>
          <w:spacing w:val="30"/>
        </w:rPr>
        <w:t xml:space="preserve"> </w:t>
      </w:r>
      <w:r>
        <w:t xml:space="preserve">3     1   </w:t>
      </w:r>
      <w:r>
        <w:rPr>
          <w:spacing w:val="32"/>
        </w:rPr>
        <w:t xml:space="preserve"> </w:t>
      </w:r>
      <w:r>
        <w:t xml:space="preserve">3     </w:t>
      </w:r>
      <w:r>
        <w:rPr>
          <w:spacing w:val="16"/>
        </w:rPr>
        <w:t xml:space="preserve"> </w:t>
      </w:r>
      <w:r>
        <w:t xml:space="preserve">2   </w:t>
      </w:r>
      <w:r>
        <w:rPr>
          <w:spacing w:val="46"/>
        </w:rPr>
        <w:t xml:space="preserve"> </w:t>
      </w:r>
      <w:r>
        <w:t xml:space="preserve">8      </w:t>
      </w:r>
      <w:r>
        <w:rPr>
          <w:spacing w:val="9"/>
        </w:rPr>
        <w:t xml:space="preserve"> </w:t>
      </w:r>
      <w:r>
        <w:t xml:space="preserve">7      </w:t>
      </w:r>
      <w:r>
        <w:rPr>
          <w:spacing w:val="30"/>
        </w:rPr>
        <w:t xml:space="preserve"> </w:t>
      </w:r>
      <w:r>
        <w:rPr>
          <w:spacing w:val="5"/>
        </w:rPr>
        <w:t>30</w:t>
      </w:r>
    </w:p>
    <w:p w:rsidR="00F87A27" w:rsidRDefault="00F87A27">
      <w:pPr>
        <w:spacing w:before="1"/>
        <w:rPr>
          <w:rFonts w:ascii="Garamond" w:eastAsia="Garamond" w:hAnsi="Garamond" w:cs="Garamond"/>
          <w:sz w:val="19"/>
          <w:szCs w:val="19"/>
        </w:rPr>
      </w:pPr>
    </w:p>
    <w:p w:rsidR="00F87A27" w:rsidRDefault="005A02C9">
      <w:pPr>
        <w:spacing w:line="221" w:lineRule="exact"/>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rsidR="00F87A27" w:rsidRDefault="005A02C9">
      <w:pPr>
        <w:spacing w:before="6"/>
        <w:rPr>
          <w:rFonts w:ascii="Garamond" w:eastAsia="Garamond" w:hAnsi="Garamond" w:cs="Garamond"/>
          <w:i/>
          <w:sz w:val="23"/>
          <w:szCs w:val="23"/>
        </w:rPr>
      </w:pPr>
      <w:r>
        <w:br w:type="column"/>
      </w:r>
    </w:p>
    <w:p w:rsidR="00F87A27" w:rsidRDefault="005A02C9">
      <w:pPr>
        <w:pStyle w:val="Heading2"/>
        <w:spacing w:line="260" w:lineRule="exact"/>
        <w:ind w:left="160" w:right="3947"/>
        <w:rPr>
          <w:b w:val="0"/>
          <w:bCs w:val="0"/>
        </w:rPr>
      </w:pPr>
      <w:r>
        <w:rPr>
          <w:spacing w:val="-1"/>
        </w:rPr>
        <w:t>Heavy</w:t>
      </w:r>
      <w:r>
        <w:rPr>
          <w:spacing w:val="6"/>
        </w:rPr>
        <w:t xml:space="preserve"> </w:t>
      </w:r>
      <w:r>
        <w:rPr>
          <w:spacing w:val="1"/>
        </w:rPr>
        <w:t>Support</w:t>
      </w:r>
      <w:r>
        <w:rPr>
          <w:spacing w:val="22"/>
        </w:rPr>
        <w:t xml:space="preserve"> </w:t>
      </w:r>
      <w:r>
        <w:t>Pilot</w:t>
      </w:r>
    </w:p>
    <w:p w:rsidR="00F87A27" w:rsidRDefault="005A02C9">
      <w:pPr>
        <w:pStyle w:val="Heading4"/>
        <w:tabs>
          <w:tab w:val="left" w:pos="3345"/>
          <w:tab w:val="left" w:pos="4089"/>
          <w:tab w:val="left" w:pos="4572"/>
        </w:tabs>
        <w:spacing w:before="9" w:line="223" w:lineRule="exact"/>
        <w:ind w:left="1556"/>
        <w:rPr>
          <w:b w:val="0"/>
          <w:bCs w:val="0"/>
        </w:rPr>
      </w:pPr>
      <w:r>
        <w:t xml:space="preserve">WS </w:t>
      </w:r>
      <w:r>
        <w:rPr>
          <w:spacing w:val="33"/>
        </w:rPr>
        <w:t xml:space="preserve"> </w:t>
      </w:r>
      <w:r>
        <w:t xml:space="preserve">BS </w:t>
      </w:r>
      <w:r>
        <w:rPr>
          <w:spacing w:val="3"/>
        </w:rPr>
        <w:t xml:space="preserve"> </w:t>
      </w:r>
      <w:r>
        <w:t xml:space="preserve">S  </w:t>
      </w:r>
      <w:r>
        <w:rPr>
          <w:spacing w:val="37"/>
        </w:rPr>
        <w:t xml:space="preserve"> </w:t>
      </w:r>
      <w:r>
        <w:t xml:space="preserve">W  </w:t>
      </w:r>
      <w:r>
        <w:rPr>
          <w:spacing w:val="47"/>
        </w:rPr>
        <w:t xml:space="preserve"> </w:t>
      </w:r>
      <w:r>
        <w:t>I</w:t>
      </w:r>
      <w:r>
        <w:tab/>
        <w:t xml:space="preserve">A  </w:t>
      </w:r>
      <w:r>
        <w:rPr>
          <w:spacing w:val="29"/>
        </w:rPr>
        <w:t xml:space="preserve"> </w:t>
      </w:r>
      <w:r>
        <w:t>PS</w:t>
      </w:r>
      <w:r>
        <w:tab/>
        <w:t>LD</w:t>
      </w:r>
      <w:r>
        <w:tab/>
        <w:t>PV</w:t>
      </w:r>
    </w:p>
    <w:p w:rsidR="00F87A27" w:rsidRDefault="005A02C9">
      <w:pPr>
        <w:pStyle w:val="BodyText"/>
        <w:tabs>
          <w:tab w:val="left" w:pos="1643"/>
          <w:tab w:val="left" w:pos="1958"/>
          <w:tab w:val="left" w:pos="2283"/>
          <w:tab w:val="left" w:pos="2668"/>
          <w:tab w:val="left" w:pos="2994"/>
          <w:tab w:val="left" w:pos="3405"/>
          <w:tab w:val="left" w:pos="3745"/>
          <w:tab w:val="left" w:pos="4198"/>
          <w:tab w:val="left" w:pos="4672"/>
        </w:tabs>
        <w:spacing w:line="223" w:lineRule="exact"/>
        <w:ind w:left="159"/>
      </w:pPr>
      <w:r>
        <w:t>Pilot</w:t>
      </w:r>
      <w:r>
        <w:tab/>
      </w:r>
      <w:r>
        <w:rPr>
          <w:w w:val="95"/>
        </w:rPr>
        <w:t>3</w:t>
      </w:r>
      <w:r>
        <w:rPr>
          <w:w w:val="95"/>
        </w:rPr>
        <w:tab/>
        <w:t>4</w:t>
      </w:r>
      <w:r>
        <w:rPr>
          <w:w w:val="95"/>
        </w:rPr>
        <w:tab/>
        <w:t>3</w:t>
      </w:r>
      <w:r>
        <w:rPr>
          <w:w w:val="95"/>
        </w:rPr>
        <w:tab/>
      </w:r>
      <w:r>
        <w:t>-</w:t>
      </w:r>
      <w:r>
        <w:tab/>
      </w:r>
      <w:r>
        <w:rPr>
          <w:w w:val="95"/>
        </w:rPr>
        <w:t>3</w:t>
      </w:r>
      <w:r>
        <w:rPr>
          <w:w w:val="95"/>
        </w:rPr>
        <w:tab/>
        <w:t>2</w:t>
      </w:r>
      <w:r>
        <w:rPr>
          <w:w w:val="95"/>
        </w:rPr>
        <w:tab/>
        <w:t>7</w:t>
      </w:r>
      <w:r>
        <w:rPr>
          <w:w w:val="95"/>
        </w:rPr>
        <w:tab/>
        <w:t>7</w:t>
      </w:r>
      <w:r>
        <w:rPr>
          <w:w w:val="95"/>
        </w:rPr>
        <w:tab/>
      </w:r>
      <w:r>
        <w:rPr>
          <w:spacing w:val="5"/>
        </w:rPr>
        <w:t>20</w:t>
      </w:r>
    </w:p>
    <w:p w:rsidR="00F87A27" w:rsidRDefault="005A02C9">
      <w:pPr>
        <w:spacing w:before="79"/>
        <w:ind w:left="159"/>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rsidR="00F87A27" w:rsidRDefault="005A02C9">
      <w:pPr>
        <w:tabs>
          <w:tab w:val="left" w:pos="592"/>
        </w:tabs>
        <w:spacing w:before="87" w:line="218" w:lineRule="exact"/>
        <w:ind w:left="159" w:right="498"/>
        <w:rPr>
          <w:rFonts w:ascii="Garamond" w:eastAsia="Garamond" w:hAnsi="Garamond" w:cs="Garamond"/>
          <w:sz w:val="20"/>
          <w:szCs w:val="20"/>
        </w:rPr>
      </w:pPr>
      <w:r>
        <w:rPr>
          <w:rFonts w:ascii="Garamond"/>
          <w:b/>
          <w:spacing w:val="2"/>
          <w:sz w:val="20"/>
        </w:rPr>
        <w:t>Mobile</w:t>
      </w:r>
      <w:r>
        <w:rPr>
          <w:rFonts w:ascii="Garamond"/>
          <w:b/>
          <w:sz w:val="20"/>
        </w:rPr>
        <w:t xml:space="preserve"> </w:t>
      </w:r>
      <w:r>
        <w:rPr>
          <w:rFonts w:ascii="Garamond"/>
          <w:b/>
          <w:spacing w:val="28"/>
          <w:sz w:val="20"/>
        </w:rPr>
        <w:t xml:space="preserve"> </w:t>
      </w:r>
      <w:r>
        <w:rPr>
          <w:rFonts w:ascii="Garamond"/>
          <w:b/>
          <w:spacing w:val="2"/>
          <w:sz w:val="20"/>
        </w:rPr>
        <w:t>Suit</w:t>
      </w:r>
      <w:r>
        <w:rPr>
          <w:rFonts w:ascii="Garamond"/>
          <w:b/>
          <w:sz w:val="20"/>
        </w:rPr>
        <w:t xml:space="preserve"> </w:t>
      </w:r>
      <w:r>
        <w:rPr>
          <w:rFonts w:ascii="Garamond"/>
          <w:b/>
          <w:spacing w:val="28"/>
          <w:sz w:val="20"/>
        </w:rPr>
        <w:t xml:space="preserve"> </w:t>
      </w:r>
      <w:r>
        <w:rPr>
          <w:rFonts w:ascii="Garamond"/>
          <w:b/>
          <w:spacing w:val="2"/>
          <w:sz w:val="20"/>
        </w:rPr>
        <w:t>Options:</w:t>
      </w:r>
      <w:r>
        <w:rPr>
          <w:rFonts w:ascii="Garamond"/>
          <w:b/>
          <w:sz w:val="20"/>
        </w:rPr>
        <w:t xml:space="preserve"> </w:t>
      </w:r>
      <w:r>
        <w:rPr>
          <w:rFonts w:ascii="Garamond"/>
          <w:b/>
          <w:spacing w:val="31"/>
          <w:sz w:val="20"/>
        </w:rPr>
        <w:t xml:space="preserve"> </w:t>
      </w:r>
      <w:r>
        <w:rPr>
          <w:rFonts w:ascii="Garamond"/>
          <w:i/>
          <w:spacing w:val="2"/>
          <w:sz w:val="20"/>
        </w:rPr>
        <w:t>MS-05B</w:t>
      </w:r>
      <w:r>
        <w:rPr>
          <w:rFonts w:ascii="Garamond"/>
          <w:i/>
          <w:sz w:val="20"/>
        </w:rPr>
        <w:t xml:space="preserve"> </w:t>
      </w:r>
      <w:r>
        <w:rPr>
          <w:rFonts w:ascii="Garamond"/>
          <w:i/>
          <w:spacing w:val="28"/>
          <w:sz w:val="20"/>
        </w:rPr>
        <w:t xml:space="preserve"> </w:t>
      </w:r>
      <w:r>
        <w:rPr>
          <w:rFonts w:ascii="Garamond"/>
          <w:i/>
          <w:spacing w:val="2"/>
          <w:sz w:val="20"/>
        </w:rPr>
        <w:t>Zaku</w:t>
      </w:r>
      <w:r>
        <w:rPr>
          <w:rFonts w:ascii="Garamond"/>
          <w:i/>
          <w:sz w:val="20"/>
        </w:rPr>
        <w:t xml:space="preserve"> </w:t>
      </w:r>
      <w:r>
        <w:rPr>
          <w:rFonts w:ascii="Garamond"/>
          <w:i/>
          <w:spacing w:val="28"/>
          <w:sz w:val="20"/>
        </w:rPr>
        <w:t xml:space="preserve"> </w:t>
      </w:r>
      <w:r>
        <w:rPr>
          <w:rFonts w:ascii="Garamond"/>
          <w:i/>
          <w:spacing w:val="1"/>
          <w:sz w:val="20"/>
        </w:rPr>
        <w:t>I,</w:t>
      </w:r>
      <w:r>
        <w:rPr>
          <w:rFonts w:ascii="Garamond"/>
          <w:i/>
          <w:sz w:val="20"/>
        </w:rPr>
        <w:t xml:space="preserve"> </w:t>
      </w:r>
      <w:r>
        <w:rPr>
          <w:rFonts w:ascii="Garamond"/>
          <w:i/>
          <w:spacing w:val="28"/>
          <w:sz w:val="20"/>
        </w:rPr>
        <w:t xml:space="preserve"> </w:t>
      </w:r>
      <w:r>
        <w:rPr>
          <w:rFonts w:ascii="Garamond"/>
          <w:i/>
          <w:spacing w:val="2"/>
          <w:sz w:val="20"/>
        </w:rPr>
        <w:t>MS-06F/J</w:t>
      </w:r>
      <w:r>
        <w:rPr>
          <w:rFonts w:ascii="Garamond"/>
          <w:i/>
          <w:sz w:val="20"/>
        </w:rPr>
        <w:t xml:space="preserve"> </w:t>
      </w:r>
      <w:r>
        <w:rPr>
          <w:rFonts w:ascii="Garamond"/>
          <w:i/>
          <w:spacing w:val="28"/>
          <w:sz w:val="20"/>
        </w:rPr>
        <w:t xml:space="preserve"> </w:t>
      </w:r>
      <w:r>
        <w:rPr>
          <w:rFonts w:ascii="Garamond"/>
          <w:i/>
          <w:spacing w:val="3"/>
          <w:sz w:val="20"/>
        </w:rPr>
        <w:t>Zaku</w:t>
      </w:r>
      <w:r>
        <w:rPr>
          <w:rFonts w:ascii="Garamond"/>
          <w:i/>
          <w:spacing w:val="41"/>
          <w:sz w:val="20"/>
        </w:rPr>
        <w:t xml:space="preserve"> </w:t>
      </w:r>
      <w:r>
        <w:rPr>
          <w:rFonts w:ascii="Garamond"/>
          <w:i/>
          <w:spacing w:val="2"/>
          <w:sz w:val="20"/>
        </w:rPr>
        <w:t>II,</w:t>
      </w:r>
      <w:r>
        <w:rPr>
          <w:rFonts w:ascii="Garamond"/>
          <w:i/>
          <w:spacing w:val="2"/>
          <w:sz w:val="20"/>
        </w:rPr>
        <w:tab/>
        <w:t>MS-09</w:t>
      </w:r>
      <w:r>
        <w:rPr>
          <w:rFonts w:ascii="Garamond"/>
          <w:i/>
          <w:sz w:val="20"/>
        </w:rPr>
        <w:t xml:space="preserve"> </w:t>
      </w:r>
      <w:r>
        <w:rPr>
          <w:rFonts w:ascii="Garamond"/>
          <w:i/>
          <w:spacing w:val="28"/>
          <w:sz w:val="20"/>
        </w:rPr>
        <w:t xml:space="preserve"> </w:t>
      </w:r>
      <w:r>
        <w:rPr>
          <w:rFonts w:ascii="Garamond"/>
          <w:i/>
          <w:spacing w:val="2"/>
          <w:sz w:val="20"/>
        </w:rPr>
        <w:t>Dom</w:t>
      </w:r>
      <w:r>
        <w:rPr>
          <w:rFonts w:ascii="Garamond"/>
          <w:i/>
          <w:sz w:val="20"/>
        </w:rPr>
        <w:t xml:space="preserve"> </w:t>
      </w:r>
      <w:r>
        <w:rPr>
          <w:rFonts w:ascii="Garamond"/>
          <w:i/>
          <w:spacing w:val="28"/>
          <w:sz w:val="20"/>
        </w:rPr>
        <w:t xml:space="preserve"> </w:t>
      </w:r>
      <w:r>
        <w:rPr>
          <w:rFonts w:ascii="Garamond"/>
          <w:i/>
          <w:spacing w:val="1"/>
          <w:sz w:val="20"/>
        </w:rPr>
        <w:t>or</w:t>
      </w:r>
      <w:r>
        <w:rPr>
          <w:rFonts w:ascii="Garamond"/>
          <w:i/>
          <w:spacing w:val="6"/>
          <w:sz w:val="20"/>
        </w:rPr>
        <w:t xml:space="preserve"> </w:t>
      </w:r>
      <w:r>
        <w:rPr>
          <w:rFonts w:ascii="Garamond"/>
          <w:i/>
          <w:sz w:val="20"/>
        </w:rPr>
        <w:t>Magella</w:t>
      </w:r>
      <w:r>
        <w:rPr>
          <w:rFonts w:ascii="Garamond"/>
          <w:i/>
          <w:spacing w:val="4"/>
          <w:sz w:val="20"/>
        </w:rPr>
        <w:t xml:space="preserve"> </w:t>
      </w:r>
      <w:r>
        <w:rPr>
          <w:rFonts w:ascii="Garamond"/>
          <w:i/>
          <w:sz w:val="20"/>
        </w:rPr>
        <w:t>Attack</w:t>
      </w:r>
      <w:r>
        <w:rPr>
          <w:rFonts w:ascii="Garamond"/>
          <w:i/>
          <w:spacing w:val="5"/>
          <w:sz w:val="20"/>
        </w:rPr>
        <w:t xml:space="preserve"> </w:t>
      </w:r>
      <w:r>
        <w:rPr>
          <w:rFonts w:ascii="Garamond"/>
          <w:i/>
          <w:sz w:val="20"/>
        </w:rPr>
        <w:t>Tank</w:t>
      </w: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5A02C9">
      <w:pPr>
        <w:pStyle w:val="Heading2"/>
        <w:spacing w:before="153"/>
        <w:ind w:left="189"/>
        <w:rPr>
          <w:b w:val="0"/>
          <w:bCs w:val="0"/>
        </w:rPr>
      </w:pPr>
      <w:r>
        <w:t>Zeon</w:t>
      </w:r>
      <w:r>
        <w:rPr>
          <w:spacing w:val="6"/>
        </w:rPr>
        <w:t xml:space="preserve"> </w:t>
      </w:r>
      <w:r>
        <w:t>Mobile</w:t>
      </w:r>
      <w:r>
        <w:rPr>
          <w:spacing w:val="6"/>
        </w:rPr>
        <w:t xml:space="preserve"> </w:t>
      </w:r>
      <w:r>
        <w:t>Suit</w:t>
      </w:r>
      <w:r>
        <w:rPr>
          <w:spacing w:val="6"/>
        </w:rPr>
        <w:t xml:space="preserve"> </w:t>
      </w:r>
      <w:r>
        <w:t>Hanger</w:t>
      </w:r>
    </w:p>
    <w:p w:rsidR="00F87A27" w:rsidRDefault="00E86CF6">
      <w:pPr>
        <w:pStyle w:val="BodyText"/>
        <w:tabs>
          <w:tab w:val="left" w:pos="2853"/>
          <w:tab w:val="left" w:pos="3744"/>
          <w:tab w:val="left" w:pos="4404"/>
          <w:tab w:val="left" w:pos="4730"/>
          <w:tab w:val="left" w:pos="5273"/>
        </w:tabs>
        <w:spacing w:before="139" w:line="185" w:lineRule="auto"/>
        <w:ind w:left="2853" w:right="121" w:hanging="2652"/>
      </w:pPr>
      <w:r>
        <w:pict>
          <v:group id="_x0000_s1335" style="position:absolute;left:0;text-align:left;margin-left:316.1pt;margin-top:24.6pt;width:127.6pt;height:229.45pt;z-index:-251627008;mso-position-horizontal-relative:page" coordorigin="6322,492" coordsize="2552,4589">
            <v:group id="_x0000_s1339" style="position:absolute;left:6342;top:512;width:2512;height:4549" coordorigin="6342,512" coordsize="2512,4549">
              <v:shape id="_x0000_s1340" style="position:absolute;left:6342;top:512;width:2512;height:4549" coordorigin="6342,512" coordsize="2512,4549" path="m6342,512r2511,l8853,5061r-2511,l6342,512xe" filled="f" strokeweight="2pt">
                <v:path arrowok="t"/>
              </v:shape>
            </v:group>
            <v:group id="_x0000_s1336" style="position:absolute;left:6395;top:566;width:2405;height:4442" coordorigin="6395,566" coordsize="2405,4442">
              <v:shape id="_x0000_s1338" style="position:absolute;left:6395;top:566;width:2405;height:4442" coordorigin="6395,566" coordsize="2405,4442" path="m6395,566r2405,l8800,5008r-2405,l6395,566xe" filled="f" strokeweight=".23528mm">
                <v:path arrowok="t"/>
              </v:shape>
              <v:shape id="_x0000_s1337" type="#_x0000_t75" style="position:absolute;left:6499;top:634;width:2180;height:4337">
                <v:imagedata r:id="rId48" o:title=""/>
              </v:shape>
            </v:group>
            <w10:wrap anchorx="page"/>
          </v:group>
        </w:pict>
      </w:r>
      <w:r w:rsidR="005A02C9">
        <w:rPr>
          <w:b/>
          <w:position w:val="-4"/>
          <w:sz w:val="24"/>
        </w:rPr>
        <w:t>MS-05B</w:t>
      </w:r>
      <w:r w:rsidR="005A02C9">
        <w:rPr>
          <w:b/>
          <w:spacing w:val="11"/>
          <w:position w:val="-4"/>
          <w:sz w:val="24"/>
        </w:rPr>
        <w:t xml:space="preserve"> </w:t>
      </w:r>
      <w:r w:rsidR="005A02C9">
        <w:rPr>
          <w:b/>
          <w:position w:val="-4"/>
          <w:sz w:val="24"/>
        </w:rPr>
        <w:t>Zaku I</w:t>
      </w:r>
      <w:r w:rsidR="005A02C9">
        <w:rPr>
          <w:b/>
          <w:position w:val="-4"/>
          <w:sz w:val="24"/>
        </w:rPr>
        <w:tab/>
      </w:r>
      <w:r w:rsidR="005A02C9">
        <w:t xml:space="preserve">Introduced  </w:t>
      </w:r>
      <w:r w:rsidR="005A02C9">
        <w:rPr>
          <w:spacing w:val="7"/>
        </w:rPr>
        <w:t xml:space="preserve"> </w:t>
      </w:r>
      <w:r w:rsidR="005A02C9">
        <w:t xml:space="preserve">in  </w:t>
      </w:r>
      <w:r w:rsidR="005A02C9">
        <w:rPr>
          <w:spacing w:val="8"/>
        </w:rPr>
        <w:t xml:space="preserve"> </w:t>
      </w:r>
      <w:r w:rsidR="005A02C9">
        <w:t xml:space="preserve">U.C.  </w:t>
      </w:r>
      <w:r w:rsidR="005A02C9">
        <w:rPr>
          <w:spacing w:val="8"/>
        </w:rPr>
        <w:t xml:space="preserve"> </w:t>
      </w:r>
      <w:r w:rsidR="005A02C9">
        <w:t xml:space="preserve">0075,  </w:t>
      </w:r>
      <w:r w:rsidR="005A02C9">
        <w:rPr>
          <w:spacing w:val="7"/>
        </w:rPr>
        <w:t xml:space="preserve"> </w:t>
      </w:r>
      <w:r w:rsidR="005A02C9">
        <w:t>the MS-05B</w:t>
      </w:r>
      <w:r w:rsidR="005A02C9">
        <w:tab/>
        <w:t>Zaku</w:t>
      </w:r>
      <w:r w:rsidR="005A02C9">
        <w:tab/>
      </w:r>
      <w:r w:rsidR="005A02C9">
        <w:rPr>
          <w:w w:val="95"/>
        </w:rPr>
        <w:t>I</w:t>
      </w:r>
      <w:r w:rsidR="005A02C9">
        <w:rPr>
          <w:w w:val="95"/>
        </w:rPr>
        <w:tab/>
      </w:r>
      <w:r w:rsidR="005A02C9">
        <w:t>was</w:t>
      </w:r>
      <w:r w:rsidR="005A02C9">
        <w:tab/>
        <w:t>the</w:t>
      </w:r>
    </w:p>
    <w:p w:rsidR="00F87A27" w:rsidRDefault="005A02C9">
      <w:pPr>
        <w:pStyle w:val="BodyText"/>
        <w:spacing w:before="3" w:line="220" w:lineRule="exact"/>
        <w:ind w:left="2853" w:right="121"/>
        <w:jc w:val="both"/>
      </w:pPr>
      <w:r>
        <w:t>Principality</w:t>
      </w:r>
      <w:r>
        <w:rPr>
          <w:spacing w:val="20"/>
        </w:rPr>
        <w:t xml:space="preserve"> </w:t>
      </w:r>
      <w:r>
        <w:t>of</w:t>
      </w:r>
      <w:r>
        <w:rPr>
          <w:spacing w:val="20"/>
        </w:rPr>
        <w:t xml:space="preserve"> </w:t>
      </w:r>
      <w:r>
        <w:t>Zeon's</w:t>
      </w:r>
      <w:r>
        <w:rPr>
          <w:spacing w:val="20"/>
        </w:rPr>
        <w:t xml:space="preserve"> </w:t>
      </w:r>
      <w:r>
        <w:t>first</w:t>
      </w:r>
      <w:r>
        <w:rPr>
          <w:spacing w:val="20"/>
        </w:rPr>
        <w:t xml:space="preserve"> </w:t>
      </w:r>
      <w:r>
        <w:t>true mass-production</w:t>
      </w:r>
      <w:r>
        <w:rPr>
          <w:spacing w:val="20"/>
        </w:rPr>
        <w:t xml:space="preserve"> </w:t>
      </w:r>
      <w:r>
        <w:t>model</w:t>
      </w:r>
      <w:r>
        <w:rPr>
          <w:spacing w:val="20"/>
        </w:rPr>
        <w:t xml:space="preserve"> </w:t>
      </w:r>
      <w:r>
        <w:t>mobile suit.</w:t>
      </w:r>
      <w:r>
        <w:rPr>
          <w:spacing w:val="28"/>
        </w:rPr>
        <w:t xml:space="preserve"> </w:t>
      </w:r>
      <w:r>
        <w:t>The</w:t>
      </w:r>
      <w:r>
        <w:rPr>
          <w:spacing w:val="28"/>
        </w:rPr>
        <w:t xml:space="preserve"> </w:t>
      </w:r>
      <w:r>
        <w:t>Zaku</w:t>
      </w:r>
      <w:r>
        <w:rPr>
          <w:spacing w:val="28"/>
        </w:rPr>
        <w:t xml:space="preserve"> </w:t>
      </w:r>
      <w:r>
        <w:t>I</w:t>
      </w:r>
      <w:r>
        <w:rPr>
          <w:spacing w:val="28"/>
        </w:rPr>
        <w:t xml:space="preserve"> </w:t>
      </w:r>
      <w:r>
        <w:t>was</w:t>
      </w:r>
      <w:r>
        <w:rPr>
          <w:spacing w:val="28"/>
        </w:rPr>
        <w:t xml:space="preserve"> </w:t>
      </w:r>
      <w:r>
        <w:t>soon replaced</w:t>
      </w:r>
      <w:r>
        <w:rPr>
          <w:spacing w:val="33"/>
        </w:rPr>
        <w:t xml:space="preserve"> </w:t>
      </w:r>
      <w:r>
        <w:t>by</w:t>
      </w:r>
      <w:r>
        <w:rPr>
          <w:spacing w:val="33"/>
        </w:rPr>
        <w:t xml:space="preserve"> </w:t>
      </w:r>
      <w:r>
        <w:t>the</w:t>
      </w:r>
      <w:r>
        <w:rPr>
          <w:spacing w:val="33"/>
        </w:rPr>
        <w:t xml:space="preserve"> </w:t>
      </w:r>
      <w:r>
        <w:t>MS-06F</w:t>
      </w:r>
      <w:r>
        <w:rPr>
          <w:spacing w:val="33"/>
        </w:rPr>
        <w:t xml:space="preserve"> </w:t>
      </w:r>
      <w:r>
        <w:t>Zaku</w:t>
      </w:r>
      <w:r>
        <w:rPr>
          <w:spacing w:val="33"/>
        </w:rPr>
        <w:t xml:space="preserve"> </w:t>
      </w:r>
      <w:r>
        <w:t>II as</w:t>
      </w:r>
      <w:r>
        <w:rPr>
          <w:spacing w:val="21"/>
        </w:rPr>
        <w:t xml:space="preserve"> </w:t>
      </w:r>
      <w:r>
        <w:t>the</w:t>
      </w:r>
      <w:r>
        <w:rPr>
          <w:spacing w:val="21"/>
        </w:rPr>
        <w:t xml:space="preserve"> </w:t>
      </w:r>
      <w:r>
        <w:t>mainstay</w:t>
      </w:r>
      <w:r>
        <w:rPr>
          <w:spacing w:val="21"/>
        </w:rPr>
        <w:t xml:space="preserve"> </w:t>
      </w:r>
      <w:r>
        <w:t>of</w:t>
      </w:r>
      <w:r>
        <w:rPr>
          <w:spacing w:val="21"/>
        </w:rPr>
        <w:t xml:space="preserve"> </w:t>
      </w:r>
      <w:r>
        <w:t>Zeon's</w:t>
      </w:r>
      <w:r>
        <w:rPr>
          <w:spacing w:val="21"/>
        </w:rPr>
        <w:t xml:space="preserve"> </w:t>
      </w:r>
      <w:r>
        <w:t>mobile suit</w:t>
      </w:r>
      <w:r>
        <w:rPr>
          <w:spacing w:val="36"/>
        </w:rPr>
        <w:t xml:space="preserve"> </w:t>
      </w:r>
      <w:r>
        <w:t>forces.</w:t>
      </w:r>
      <w:r>
        <w:rPr>
          <w:spacing w:val="22"/>
        </w:rPr>
        <w:t xml:space="preserve"> </w:t>
      </w:r>
      <w:r>
        <w:t>During</w:t>
      </w:r>
      <w:r>
        <w:rPr>
          <w:spacing w:val="36"/>
        </w:rPr>
        <w:t xml:space="preserve"> </w:t>
      </w:r>
      <w:r>
        <w:t>the</w:t>
      </w:r>
      <w:r>
        <w:rPr>
          <w:spacing w:val="36"/>
        </w:rPr>
        <w:t xml:space="preserve"> </w:t>
      </w:r>
      <w:r>
        <w:t>war's opening</w:t>
      </w:r>
      <w:r>
        <w:rPr>
          <w:spacing w:val="27"/>
        </w:rPr>
        <w:t xml:space="preserve"> </w:t>
      </w:r>
      <w:r>
        <w:t>days,</w:t>
      </w:r>
      <w:r>
        <w:rPr>
          <w:spacing w:val="27"/>
        </w:rPr>
        <w:t xml:space="preserve"> </w:t>
      </w:r>
      <w:r>
        <w:t>Zaku</w:t>
      </w:r>
      <w:r>
        <w:rPr>
          <w:spacing w:val="27"/>
        </w:rPr>
        <w:t xml:space="preserve"> </w:t>
      </w:r>
      <w:r>
        <w:t>Is</w:t>
      </w:r>
      <w:r>
        <w:rPr>
          <w:spacing w:val="27"/>
        </w:rPr>
        <w:t xml:space="preserve"> </w:t>
      </w:r>
      <w:r>
        <w:t>were</w:t>
      </w:r>
      <w:r>
        <w:rPr>
          <w:spacing w:val="27"/>
        </w:rPr>
        <w:t xml:space="preserve"> </w:t>
      </w:r>
      <w:r>
        <w:t>used in</w:t>
      </w:r>
      <w:r>
        <w:rPr>
          <w:spacing w:val="1"/>
        </w:rPr>
        <w:t xml:space="preserve"> </w:t>
      </w:r>
      <w:r>
        <w:t>other</w:t>
      </w:r>
      <w:r>
        <w:rPr>
          <w:spacing w:val="1"/>
        </w:rPr>
        <w:t xml:space="preserve"> </w:t>
      </w:r>
      <w:r>
        <w:t>roles, including gassing of colony</w:t>
      </w:r>
      <w:r>
        <w:rPr>
          <w:spacing w:val="32"/>
        </w:rPr>
        <w:t xml:space="preserve"> </w:t>
      </w:r>
      <w:r>
        <w:t>populations</w:t>
      </w:r>
      <w:r>
        <w:rPr>
          <w:spacing w:val="32"/>
        </w:rPr>
        <w:t xml:space="preserve"> </w:t>
      </w:r>
      <w:r>
        <w:t>and</w:t>
      </w:r>
      <w:r>
        <w:rPr>
          <w:spacing w:val="32"/>
        </w:rPr>
        <w:t xml:space="preserve"> </w:t>
      </w:r>
      <w:r>
        <w:t>attaching booster</w:t>
      </w:r>
      <w:r>
        <w:rPr>
          <w:spacing w:val="19"/>
        </w:rPr>
        <w:t xml:space="preserve"> </w:t>
      </w:r>
      <w:r>
        <w:t>engines</w:t>
      </w:r>
      <w:r>
        <w:rPr>
          <w:spacing w:val="18"/>
        </w:rPr>
        <w:t xml:space="preserve"> </w:t>
      </w:r>
      <w:r>
        <w:t>to</w:t>
      </w:r>
      <w:r>
        <w:rPr>
          <w:spacing w:val="18"/>
        </w:rPr>
        <w:t xml:space="preserve"> </w:t>
      </w:r>
      <w:r>
        <w:t>space</w:t>
      </w:r>
      <w:r>
        <w:rPr>
          <w:spacing w:val="18"/>
        </w:rPr>
        <w:t xml:space="preserve"> </w:t>
      </w:r>
      <w:r>
        <w:t>colonies to</w:t>
      </w:r>
      <w:r>
        <w:rPr>
          <w:spacing w:val="38"/>
        </w:rPr>
        <w:t xml:space="preserve"> </w:t>
      </w:r>
      <w:r>
        <w:t>hurtle</w:t>
      </w:r>
      <w:r>
        <w:rPr>
          <w:spacing w:val="38"/>
        </w:rPr>
        <w:t xml:space="preserve"> </w:t>
      </w:r>
      <w:r>
        <w:t>them</w:t>
      </w:r>
      <w:r>
        <w:rPr>
          <w:spacing w:val="38"/>
        </w:rPr>
        <w:t xml:space="preserve"> </w:t>
      </w:r>
      <w:r>
        <w:t>towards</w:t>
      </w:r>
      <w:r>
        <w:rPr>
          <w:spacing w:val="38"/>
        </w:rPr>
        <w:t xml:space="preserve"> </w:t>
      </w:r>
      <w:r>
        <w:t>Earth. After</w:t>
      </w:r>
      <w:r>
        <w:rPr>
          <w:spacing w:val="28"/>
        </w:rPr>
        <w:t xml:space="preserve"> </w:t>
      </w:r>
      <w:r>
        <w:t>the</w:t>
      </w:r>
      <w:r>
        <w:rPr>
          <w:spacing w:val="28"/>
        </w:rPr>
        <w:t xml:space="preserve"> </w:t>
      </w:r>
      <w:r>
        <w:t>crushing</w:t>
      </w:r>
      <w:r>
        <w:rPr>
          <w:spacing w:val="28"/>
        </w:rPr>
        <w:t xml:space="preserve"> </w:t>
      </w:r>
      <w:r>
        <w:t>defeat</w:t>
      </w:r>
      <w:r>
        <w:rPr>
          <w:spacing w:val="28"/>
        </w:rPr>
        <w:t xml:space="preserve"> </w:t>
      </w:r>
      <w:r>
        <w:t>of Operation</w:t>
      </w:r>
      <w:r>
        <w:rPr>
          <w:spacing w:val="23"/>
        </w:rPr>
        <w:t xml:space="preserve"> </w:t>
      </w:r>
      <w:r>
        <w:t>Odessa,</w:t>
      </w:r>
      <w:r>
        <w:rPr>
          <w:spacing w:val="23"/>
        </w:rPr>
        <w:t xml:space="preserve"> </w:t>
      </w:r>
      <w:r>
        <w:t>Zaku</w:t>
      </w:r>
      <w:r>
        <w:rPr>
          <w:spacing w:val="23"/>
        </w:rPr>
        <w:t xml:space="preserve"> </w:t>
      </w:r>
      <w:r>
        <w:t>I's reinforced</w:t>
      </w:r>
      <w:r>
        <w:rPr>
          <w:spacing w:val="12"/>
        </w:rPr>
        <w:t xml:space="preserve"> </w:t>
      </w:r>
      <w:r>
        <w:t>their</w:t>
      </w:r>
      <w:r>
        <w:rPr>
          <w:spacing w:val="12"/>
        </w:rPr>
        <w:t xml:space="preserve"> </w:t>
      </w:r>
      <w:r>
        <w:t>faltering</w:t>
      </w:r>
      <w:r>
        <w:rPr>
          <w:spacing w:val="12"/>
        </w:rPr>
        <w:t xml:space="preserve"> </w:t>
      </w:r>
      <w:r>
        <w:t>main forces</w:t>
      </w:r>
      <w:r>
        <w:rPr>
          <w:spacing w:val="9"/>
        </w:rPr>
        <w:t xml:space="preserve"> </w:t>
      </w:r>
      <w:r>
        <w:t>and</w:t>
      </w:r>
      <w:r>
        <w:rPr>
          <w:spacing w:val="9"/>
        </w:rPr>
        <w:t xml:space="preserve"> </w:t>
      </w:r>
      <w:r>
        <w:t>saw</w:t>
      </w:r>
      <w:r>
        <w:rPr>
          <w:spacing w:val="9"/>
        </w:rPr>
        <w:t xml:space="preserve"> </w:t>
      </w:r>
      <w:r>
        <w:t>some</w:t>
      </w:r>
      <w:r>
        <w:rPr>
          <w:spacing w:val="9"/>
        </w:rPr>
        <w:t xml:space="preserve"> </w:t>
      </w:r>
      <w:r>
        <w:t>of</w:t>
      </w:r>
      <w:r>
        <w:rPr>
          <w:spacing w:val="9"/>
        </w:rPr>
        <w:t xml:space="preserve"> </w:t>
      </w:r>
      <w:r>
        <w:t>the bitterest</w:t>
      </w:r>
      <w:r>
        <w:rPr>
          <w:spacing w:val="26"/>
        </w:rPr>
        <w:t xml:space="preserve"> </w:t>
      </w:r>
      <w:r>
        <w:t>action</w:t>
      </w:r>
      <w:r>
        <w:rPr>
          <w:spacing w:val="27"/>
        </w:rPr>
        <w:t xml:space="preserve"> </w:t>
      </w:r>
      <w:r>
        <w:t>of</w:t>
      </w:r>
      <w:r>
        <w:rPr>
          <w:spacing w:val="27"/>
        </w:rPr>
        <w:t xml:space="preserve"> </w:t>
      </w:r>
      <w:r>
        <w:t>the</w:t>
      </w:r>
      <w:r>
        <w:rPr>
          <w:spacing w:val="27"/>
        </w:rPr>
        <w:t xml:space="preserve"> </w:t>
      </w:r>
      <w:r>
        <w:t>entire</w:t>
      </w:r>
      <w:r>
        <w:rPr>
          <w:spacing w:val="27"/>
        </w:rPr>
        <w:t xml:space="preserve"> </w:t>
      </w:r>
      <w:r>
        <w:t>war, fighting desperate holding actions often</w:t>
      </w:r>
      <w:r>
        <w:rPr>
          <w:spacing w:val="32"/>
        </w:rPr>
        <w:t xml:space="preserve"> </w:t>
      </w:r>
      <w:r>
        <w:t>against</w:t>
      </w:r>
      <w:r>
        <w:rPr>
          <w:spacing w:val="32"/>
        </w:rPr>
        <w:t xml:space="preserve"> </w:t>
      </w:r>
      <w:r>
        <w:t>superior</w:t>
      </w:r>
      <w:r>
        <w:rPr>
          <w:spacing w:val="33"/>
        </w:rPr>
        <w:t xml:space="preserve"> </w:t>
      </w:r>
      <w:r>
        <w:t>Federation Mobile</w:t>
      </w:r>
      <w:r>
        <w:rPr>
          <w:spacing w:val="35"/>
        </w:rPr>
        <w:t xml:space="preserve"> </w:t>
      </w:r>
      <w:r>
        <w:t>suits,</w:t>
      </w:r>
      <w:r>
        <w:rPr>
          <w:spacing w:val="34"/>
        </w:rPr>
        <w:t xml:space="preserve"> </w:t>
      </w:r>
      <w:r>
        <w:t>fighting</w:t>
      </w:r>
      <w:r>
        <w:rPr>
          <w:spacing w:val="34"/>
        </w:rPr>
        <w:t xml:space="preserve"> </w:t>
      </w:r>
      <w:r>
        <w:t>alongside advanced</w:t>
      </w:r>
      <w:r>
        <w:rPr>
          <w:spacing w:val="36"/>
        </w:rPr>
        <w:t xml:space="preserve"> </w:t>
      </w:r>
      <w:r>
        <w:t>mobile</w:t>
      </w:r>
      <w:r>
        <w:rPr>
          <w:spacing w:val="36"/>
        </w:rPr>
        <w:t xml:space="preserve"> </w:t>
      </w:r>
      <w:r>
        <w:t>suits</w:t>
      </w:r>
      <w:r>
        <w:rPr>
          <w:spacing w:val="36"/>
        </w:rPr>
        <w:t xml:space="preserve"> </w:t>
      </w:r>
      <w:r>
        <w:t>such</w:t>
      </w:r>
      <w:r>
        <w:rPr>
          <w:spacing w:val="36"/>
        </w:rPr>
        <w:t xml:space="preserve"> </w:t>
      </w:r>
      <w:r>
        <w:t>as MS-14</w:t>
      </w:r>
      <w:r>
        <w:rPr>
          <w:spacing w:val="12"/>
        </w:rPr>
        <w:t xml:space="preserve"> </w:t>
      </w:r>
      <w:r>
        <w:t>Gelgoog</w:t>
      </w:r>
      <w:r>
        <w:rPr>
          <w:spacing w:val="12"/>
        </w:rPr>
        <w:t xml:space="preserve"> </w:t>
      </w:r>
      <w:r>
        <w:t>units</w:t>
      </w:r>
      <w:r>
        <w:rPr>
          <w:spacing w:val="12"/>
        </w:rPr>
        <w:t xml:space="preserve"> </w:t>
      </w:r>
      <w:r>
        <w:t>used</w:t>
      </w:r>
      <w:r>
        <w:rPr>
          <w:spacing w:val="12"/>
        </w:rPr>
        <w:t xml:space="preserve"> </w:t>
      </w:r>
      <w:r>
        <w:t xml:space="preserve">during Zeon's </w:t>
      </w:r>
      <w:r>
        <w:rPr>
          <w:spacing w:val="26"/>
        </w:rPr>
        <w:t xml:space="preserve"> </w:t>
      </w:r>
      <w:r>
        <w:t xml:space="preserve">last </w:t>
      </w:r>
      <w:r>
        <w:rPr>
          <w:spacing w:val="26"/>
        </w:rPr>
        <w:t xml:space="preserve"> </w:t>
      </w:r>
      <w:r>
        <w:t xml:space="preserve">stand </w:t>
      </w:r>
      <w:r>
        <w:rPr>
          <w:spacing w:val="26"/>
        </w:rPr>
        <w:t xml:space="preserve"> </w:t>
      </w:r>
      <w:r>
        <w:t xml:space="preserve">at </w:t>
      </w:r>
      <w:r>
        <w:rPr>
          <w:spacing w:val="26"/>
        </w:rPr>
        <w:t xml:space="preserve"> </w:t>
      </w:r>
      <w:r>
        <w:t xml:space="preserve">the </w:t>
      </w:r>
      <w:r>
        <w:rPr>
          <w:spacing w:val="26"/>
        </w:rPr>
        <w:t xml:space="preserve"> </w:t>
      </w:r>
      <w:r>
        <w:t>Space</w:t>
      </w:r>
    </w:p>
    <w:p w:rsidR="00F87A27" w:rsidRDefault="00F87A27">
      <w:pPr>
        <w:spacing w:line="220" w:lineRule="exact"/>
        <w:jc w:val="both"/>
        <w:sectPr w:rsidR="00F87A27">
          <w:pgSz w:w="12240" w:h="15840"/>
          <w:pgMar w:top="500" w:right="480" w:bottom="280" w:left="580" w:header="720" w:footer="720" w:gutter="0"/>
          <w:cols w:num="2" w:space="720" w:equalWidth="0">
            <w:col w:w="5422" w:space="117"/>
            <w:col w:w="5641"/>
          </w:cols>
        </w:sectPr>
      </w:pPr>
    </w:p>
    <w:p w:rsidR="00F87A27" w:rsidRDefault="005A02C9">
      <w:pPr>
        <w:spacing w:before="166" w:line="161" w:lineRule="exact"/>
        <w:ind w:left="159"/>
        <w:rPr>
          <w:rFonts w:ascii="Garamond" w:eastAsia="Garamond" w:hAnsi="Garamond" w:cs="Garamond"/>
          <w:sz w:val="20"/>
          <w:szCs w:val="20"/>
        </w:rPr>
      </w:pPr>
      <w:r>
        <w:rPr>
          <w:rFonts w:ascii="Garamond"/>
          <w:b/>
          <w:sz w:val="20"/>
        </w:rPr>
        <w:lastRenderedPageBreak/>
        <w:t xml:space="preserve">Mobile  </w:t>
      </w:r>
      <w:r>
        <w:rPr>
          <w:rFonts w:ascii="Garamond"/>
          <w:b/>
          <w:spacing w:val="42"/>
          <w:sz w:val="20"/>
        </w:rPr>
        <w:t xml:space="preserve"> </w:t>
      </w:r>
      <w:r>
        <w:rPr>
          <w:rFonts w:ascii="Garamond"/>
          <w:b/>
          <w:sz w:val="20"/>
        </w:rPr>
        <w:t xml:space="preserve">Suit  </w:t>
      </w:r>
      <w:r>
        <w:rPr>
          <w:rFonts w:ascii="Garamond"/>
          <w:b/>
          <w:spacing w:val="42"/>
          <w:sz w:val="20"/>
        </w:rPr>
        <w:t xml:space="preserve"> </w:t>
      </w:r>
      <w:r>
        <w:rPr>
          <w:rFonts w:ascii="Garamond"/>
          <w:b/>
          <w:sz w:val="20"/>
        </w:rPr>
        <w:t>Options:</w:t>
      </w:r>
      <w:r>
        <w:rPr>
          <w:rFonts w:ascii="Garamond"/>
          <w:b/>
          <w:spacing w:val="35"/>
          <w:sz w:val="20"/>
        </w:rPr>
        <w:t xml:space="preserve"> </w:t>
      </w:r>
      <w:r>
        <w:rPr>
          <w:rFonts w:ascii="Garamond"/>
          <w:i/>
          <w:sz w:val="20"/>
        </w:rPr>
        <w:t>MS-05B</w:t>
      </w:r>
      <w:r>
        <w:rPr>
          <w:rFonts w:ascii="Garamond"/>
          <w:i/>
          <w:spacing w:val="35"/>
          <w:sz w:val="20"/>
        </w:rPr>
        <w:t xml:space="preserve"> </w:t>
      </w:r>
      <w:r>
        <w:rPr>
          <w:rFonts w:ascii="Garamond"/>
          <w:i/>
          <w:sz w:val="20"/>
        </w:rPr>
        <w:t>Zaku</w:t>
      </w:r>
      <w:r>
        <w:rPr>
          <w:rFonts w:ascii="Garamond"/>
          <w:i/>
          <w:spacing w:val="35"/>
          <w:sz w:val="20"/>
        </w:rPr>
        <w:t xml:space="preserve"> </w:t>
      </w:r>
      <w:r>
        <w:rPr>
          <w:rFonts w:ascii="Garamond"/>
          <w:i/>
          <w:sz w:val="20"/>
        </w:rPr>
        <w:t>I</w:t>
      </w:r>
      <w:r>
        <w:rPr>
          <w:rFonts w:ascii="Garamond"/>
          <w:i/>
          <w:spacing w:val="35"/>
          <w:sz w:val="20"/>
        </w:rPr>
        <w:t xml:space="preserve"> </w:t>
      </w:r>
      <w:r>
        <w:rPr>
          <w:rFonts w:ascii="Garamond"/>
          <w:i/>
          <w:sz w:val="20"/>
        </w:rPr>
        <w:t xml:space="preserve">MS-06F/J  </w:t>
      </w:r>
      <w:r>
        <w:rPr>
          <w:rFonts w:ascii="Garamond"/>
          <w:i/>
          <w:spacing w:val="42"/>
          <w:sz w:val="20"/>
        </w:rPr>
        <w:t xml:space="preserve"> </w:t>
      </w:r>
      <w:r>
        <w:rPr>
          <w:rFonts w:ascii="Garamond"/>
          <w:i/>
          <w:sz w:val="20"/>
        </w:rPr>
        <w:t>Zaku</w:t>
      </w:r>
    </w:p>
    <w:p w:rsidR="00F87A27" w:rsidRDefault="005A02C9">
      <w:pPr>
        <w:pStyle w:val="Heading2"/>
        <w:spacing w:before="40"/>
        <w:ind w:left="159"/>
        <w:rPr>
          <w:b w:val="0"/>
          <w:bCs w:val="0"/>
        </w:rPr>
      </w:pPr>
      <w:r>
        <w:rPr>
          <w:b w:val="0"/>
        </w:rPr>
        <w:br w:type="column"/>
      </w:r>
      <w:r>
        <w:lastRenderedPageBreak/>
        <w:t>MS-05B Zaku I</w:t>
      </w:r>
    </w:p>
    <w:p w:rsidR="00F87A27" w:rsidRDefault="005A02C9">
      <w:pPr>
        <w:pStyle w:val="BodyText"/>
        <w:spacing w:line="206" w:lineRule="exact"/>
        <w:ind w:left="159"/>
      </w:pPr>
      <w:r>
        <w:br w:type="column"/>
      </w:r>
      <w:r>
        <w:lastRenderedPageBreak/>
        <w:t>Fortress A Baoa Qu.</w:t>
      </w:r>
    </w:p>
    <w:p w:rsidR="00F87A27" w:rsidRDefault="00F87A27">
      <w:pPr>
        <w:spacing w:line="206" w:lineRule="exact"/>
        <w:sectPr w:rsidR="00F87A27">
          <w:type w:val="continuous"/>
          <w:pgSz w:w="12240" w:h="15840"/>
          <w:pgMar w:top="700" w:right="480" w:bottom="280" w:left="580" w:header="720" w:footer="720" w:gutter="0"/>
          <w:cols w:num="3" w:space="720" w:equalWidth="0">
            <w:col w:w="4997" w:space="585"/>
            <w:col w:w="1720" w:space="931"/>
            <w:col w:w="2947"/>
          </w:cols>
        </w:sectPr>
      </w:pPr>
    </w:p>
    <w:p w:rsidR="00F87A27" w:rsidRDefault="005A02C9">
      <w:pPr>
        <w:spacing w:before="53" w:line="216" w:lineRule="exact"/>
        <w:ind w:left="159" w:right="417"/>
        <w:rPr>
          <w:rFonts w:ascii="Garamond" w:eastAsia="Garamond" w:hAnsi="Garamond" w:cs="Garamond"/>
          <w:sz w:val="20"/>
          <w:szCs w:val="20"/>
        </w:rPr>
      </w:pPr>
      <w:r>
        <w:rPr>
          <w:rFonts w:ascii="Garamond"/>
          <w:i/>
          <w:sz w:val="20"/>
        </w:rPr>
        <w:lastRenderedPageBreak/>
        <w:t>II,</w:t>
      </w:r>
      <w:r>
        <w:rPr>
          <w:rFonts w:ascii="Garamond"/>
          <w:i/>
          <w:spacing w:val="35"/>
          <w:sz w:val="20"/>
        </w:rPr>
        <w:t xml:space="preserve"> </w:t>
      </w:r>
      <w:r>
        <w:rPr>
          <w:rFonts w:ascii="Garamond"/>
          <w:i/>
          <w:sz w:val="20"/>
        </w:rPr>
        <w:t>MS-07B</w:t>
      </w:r>
      <w:r>
        <w:rPr>
          <w:rFonts w:ascii="Garamond"/>
          <w:i/>
          <w:spacing w:val="35"/>
          <w:sz w:val="20"/>
        </w:rPr>
        <w:t xml:space="preserve"> </w:t>
      </w:r>
      <w:r>
        <w:rPr>
          <w:rFonts w:ascii="Garamond"/>
          <w:i/>
          <w:sz w:val="20"/>
        </w:rPr>
        <w:t>Gouf,</w:t>
      </w:r>
      <w:r>
        <w:rPr>
          <w:rFonts w:ascii="Garamond"/>
          <w:i/>
          <w:spacing w:val="-1"/>
          <w:sz w:val="20"/>
        </w:rPr>
        <w:t xml:space="preserve"> </w:t>
      </w:r>
      <w:r>
        <w:rPr>
          <w:rFonts w:ascii="Garamond"/>
          <w:i/>
          <w:sz w:val="20"/>
        </w:rPr>
        <w:t>MS-07H-8</w:t>
      </w:r>
      <w:r>
        <w:rPr>
          <w:rFonts w:ascii="Garamond"/>
          <w:i/>
          <w:spacing w:val="35"/>
          <w:sz w:val="20"/>
        </w:rPr>
        <w:t xml:space="preserve"> </w:t>
      </w:r>
      <w:r>
        <w:rPr>
          <w:rFonts w:ascii="Garamond"/>
          <w:i/>
          <w:sz w:val="20"/>
        </w:rPr>
        <w:t>Gouf</w:t>
      </w:r>
      <w:r>
        <w:rPr>
          <w:rFonts w:ascii="Garamond"/>
          <w:i/>
          <w:spacing w:val="35"/>
          <w:sz w:val="20"/>
        </w:rPr>
        <w:t xml:space="preserve"> </w:t>
      </w:r>
      <w:r>
        <w:rPr>
          <w:rFonts w:ascii="Garamond"/>
          <w:i/>
          <w:sz w:val="20"/>
        </w:rPr>
        <w:t>Flight</w:t>
      </w:r>
      <w:r>
        <w:rPr>
          <w:rFonts w:ascii="Garamond"/>
          <w:i/>
          <w:spacing w:val="34"/>
          <w:sz w:val="20"/>
        </w:rPr>
        <w:t xml:space="preserve"> </w:t>
      </w:r>
      <w:r>
        <w:rPr>
          <w:rFonts w:ascii="Garamond"/>
          <w:i/>
          <w:sz w:val="20"/>
        </w:rPr>
        <w:t xml:space="preserve">Type,  </w:t>
      </w:r>
      <w:r>
        <w:rPr>
          <w:rFonts w:ascii="Garamond"/>
          <w:i/>
          <w:spacing w:val="42"/>
          <w:sz w:val="20"/>
        </w:rPr>
        <w:t xml:space="preserve"> </w:t>
      </w:r>
      <w:r>
        <w:rPr>
          <w:rFonts w:ascii="Garamond"/>
          <w:i/>
          <w:sz w:val="20"/>
        </w:rPr>
        <w:t xml:space="preserve">MS-09  </w:t>
      </w:r>
      <w:r>
        <w:rPr>
          <w:rFonts w:ascii="Garamond"/>
          <w:i/>
          <w:spacing w:val="42"/>
          <w:sz w:val="20"/>
        </w:rPr>
        <w:t xml:space="preserve"> </w:t>
      </w:r>
      <w:r>
        <w:rPr>
          <w:rFonts w:ascii="Garamond"/>
          <w:i/>
          <w:sz w:val="20"/>
        </w:rPr>
        <w:t xml:space="preserve">Dom, MS-14A </w:t>
      </w:r>
      <w:r>
        <w:rPr>
          <w:rFonts w:ascii="Garamond"/>
          <w:i/>
          <w:spacing w:val="21"/>
          <w:sz w:val="20"/>
        </w:rPr>
        <w:t xml:space="preserve"> </w:t>
      </w:r>
      <w:r>
        <w:rPr>
          <w:rFonts w:ascii="Garamond"/>
          <w:i/>
          <w:spacing w:val="-1"/>
          <w:sz w:val="20"/>
        </w:rPr>
        <w:t>Gelgoog,</w:t>
      </w:r>
      <w:r>
        <w:rPr>
          <w:rFonts w:ascii="Garamond"/>
          <w:i/>
          <w:sz w:val="20"/>
        </w:rPr>
        <w:t xml:space="preserve"> </w:t>
      </w:r>
      <w:r>
        <w:rPr>
          <w:rFonts w:ascii="Garamond"/>
          <w:i/>
          <w:spacing w:val="21"/>
          <w:sz w:val="20"/>
        </w:rPr>
        <w:t xml:space="preserve"> </w:t>
      </w:r>
      <w:r>
        <w:rPr>
          <w:rFonts w:ascii="Garamond"/>
          <w:i/>
          <w:sz w:val="20"/>
        </w:rPr>
        <w:t>MSM-03</w:t>
      </w:r>
      <w:r>
        <w:rPr>
          <w:rFonts w:ascii="Garamond"/>
          <w:i/>
          <w:spacing w:val="-1"/>
          <w:sz w:val="20"/>
        </w:rPr>
        <w:t xml:space="preserve"> </w:t>
      </w:r>
      <w:r>
        <w:rPr>
          <w:rFonts w:ascii="Garamond"/>
          <w:i/>
          <w:sz w:val="20"/>
        </w:rPr>
        <w:t>Gogg</w:t>
      </w:r>
      <w:r>
        <w:rPr>
          <w:rFonts w:ascii="Garamond"/>
          <w:i/>
          <w:spacing w:val="10"/>
          <w:sz w:val="20"/>
        </w:rPr>
        <w:t xml:space="preserve"> </w:t>
      </w:r>
      <w:r>
        <w:rPr>
          <w:rFonts w:ascii="Garamond"/>
          <w:i/>
          <w:sz w:val="20"/>
        </w:rPr>
        <w:t>or</w:t>
      </w:r>
      <w:r>
        <w:rPr>
          <w:rFonts w:ascii="Garamond"/>
          <w:i/>
          <w:spacing w:val="5"/>
          <w:sz w:val="20"/>
        </w:rPr>
        <w:t xml:space="preserve"> </w:t>
      </w:r>
      <w:r>
        <w:rPr>
          <w:rFonts w:ascii="Garamond"/>
          <w:i/>
          <w:sz w:val="20"/>
        </w:rPr>
        <w:t>MSM-07</w:t>
      </w:r>
      <w:r>
        <w:rPr>
          <w:rFonts w:ascii="Garamond"/>
          <w:i/>
          <w:spacing w:val="9"/>
          <w:sz w:val="20"/>
        </w:rPr>
        <w:t xml:space="preserve"> </w:t>
      </w:r>
      <w:r>
        <w:rPr>
          <w:rFonts w:ascii="Garamond"/>
          <w:i/>
          <w:sz w:val="20"/>
        </w:rPr>
        <w:t>Z-Gok</w:t>
      </w:r>
    </w:p>
    <w:p w:rsidR="00F87A27" w:rsidRDefault="005A02C9">
      <w:pPr>
        <w:spacing w:before="64" w:line="256" w:lineRule="auto"/>
        <w:ind w:left="159"/>
        <w:jc w:val="both"/>
        <w:rPr>
          <w:rFonts w:ascii="Garamond" w:eastAsia="Garamond" w:hAnsi="Garamond" w:cs="Garamond"/>
          <w:sz w:val="20"/>
          <w:szCs w:val="20"/>
        </w:rPr>
      </w:pPr>
      <w:r>
        <w:rPr>
          <w:rFonts w:ascii="Garamond"/>
          <w:b/>
          <w:sz w:val="20"/>
        </w:rPr>
        <w:t>Independent</w:t>
      </w:r>
      <w:r>
        <w:rPr>
          <w:rFonts w:ascii="Garamond"/>
          <w:b/>
          <w:spacing w:val="21"/>
          <w:sz w:val="20"/>
        </w:rPr>
        <w:t xml:space="preserve"> </w:t>
      </w:r>
      <w:r>
        <w:rPr>
          <w:rFonts w:ascii="Garamond"/>
          <w:b/>
          <w:sz w:val="20"/>
        </w:rPr>
        <w:t>Character:</w:t>
      </w:r>
      <w:r>
        <w:rPr>
          <w:rFonts w:ascii="Garamond"/>
          <w:b/>
          <w:spacing w:val="20"/>
          <w:sz w:val="20"/>
        </w:rPr>
        <w:t xml:space="preserve"> </w:t>
      </w:r>
      <w:r>
        <w:rPr>
          <w:rFonts w:ascii="Garamond"/>
          <w:i/>
          <w:sz w:val="20"/>
        </w:rPr>
        <w:t>A</w:t>
      </w:r>
      <w:r>
        <w:rPr>
          <w:rFonts w:ascii="Garamond"/>
          <w:i/>
          <w:spacing w:val="21"/>
          <w:sz w:val="20"/>
        </w:rPr>
        <w:t xml:space="preserve"> </w:t>
      </w:r>
      <w:r>
        <w:rPr>
          <w:rFonts w:ascii="Garamond"/>
          <w:i/>
          <w:spacing w:val="-2"/>
          <w:sz w:val="20"/>
        </w:rPr>
        <w:t>Veteran</w:t>
      </w:r>
      <w:r>
        <w:rPr>
          <w:rFonts w:ascii="Garamond"/>
          <w:i/>
          <w:spacing w:val="21"/>
          <w:sz w:val="20"/>
        </w:rPr>
        <w:t xml:space="preserve"> </w:t>
      </w:r>
      <w:r>
        <w:rPr>
          <w:rFonts w:ascii="Garamond"/>
          <w:i/>
          <w:sz w:val="20"/>
        </w:rPr>
        <w:t>Pilot</w:t>
      </w:r>
      <w:r>
        <w:rPr>
          <w:rFonts w:ascii="Garamond"/>
          <w:i/>
          <w:spacing w:val="21"/>
          <w:sz w:val="20"/>
        </w:rPr>
        <w:t xml:space="preserve"> </w:t>
      </w:r>
      <w:r>
        <w:rPr>
          <w:rFonts w:ascii="Garamond"/>
          <w:i/>
          <w:sz w:val="20"/>
        </w:rPr>
        <w:t>is</w:t>
      </w:r>
      <w:r>
        <w:rPr>
          <w:rFonts w:ascii="Garamond"/>
          <w:i/>
          <w:spacing w:val="21"/>
          <w:sz w:val="20"/>
        </w:rPr>
        <w:t xml:space="preserve"> </w:t>
      </w:r>
      <w:r>
        <w:rPr>
          <w:rFonts w:ascii="Garamond"/>
          <w:i/>
          <w:sz w:val="20"/>
        </w:rPr>
        <w:t>an</w:t>
      </w:r>
      <w:r>
        <w:rPr>
          <w:rFonts w:ascii="Garamond"/>
          <w:i/>
          <w:spacing w:val="21"/>
          <w:sz w:val="20"/>
        </w:rPr>
        <w:t xml:space="preserve"> </w:t>
      </w:r>
      <w:r>
        <w:rPr>
          <w:rFonts w:ascii="Garamond"/>
          <w:i/>
          <w:sz w:val="20"/>
        </w:rPr>
        <w:t>Independent</w:t>
      </w:r>
      <w:r>
        <w:rPr>
          <w:rFonts w:ascii="Garamond"/>
          <w:i/>
          <w:spacing w:val="21"/>
          <w:sz w:val="20"/>
        </w:rPr>
        <w:t xml:space="preserve"> </w:t>
      </w:r>
      <w:r>
        <w:rPr>
          <w:rFonts w:ascii="Garamond"/>
          <w:i/>
          <w:sz w:val="20"/>
        </w:rPr>
        <w:t>Character</w:t>
      </w:r>
      <w:r>
        <w:rPr>
          <w:rFonts w:ascii="Garamond"/>
          <w:i/>
          <w:spacing w:val="24"/>
          <w:sz w:val="20"/>
        </w:rPr>
        <w:t xml:space="preserve"> </w:t>
      </w:r>
      <w:r>
        <w:rPr>
          <w:rFonts w:ascii="Garamond"/>
          <w:i/>
          <w:sz w:val="20"/>
        </w:rPr>
        <w:t>and</w:t>
      </w:r>
      <w:r>
        <w:rPr>
          <w:rFonts w:ascii="Garamond"/>
          <w:i/>
          <w:spacing w:val="12"/>
          <w:sz w:val="20"/>
        </w:rPr>
        <w:t xml:space="preserve"> </w:t>
      </w:r>
      <w:r>
        <w:rPr>
          <w:rFonts w:ascii="Garamond"/>
          <w:i/>
          <w:sz w:val="20"/>
        </w:rPr>
        <w:t>follows</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independent</w:t>
      </w:r>
      <w:r>
        <w:rPr>
          <w:rFonts w:ascii="Garamond"/>
          <w:i/>
          <w:spacing w:val="12"/>
          <w:sz w:val="20"/>
        </w:rPr>
        <w:t xml:space="preserve"> </w:t>
      </w:r>
      <w:r>
        <w:rPr>
          <w:rFonts w:ascii="Garamond"/>
          <w:i/>
          <w:sz w:val="20"/>
        </w:rPr>
        <w:t>character</w:t>
      </w:r>
      <w:r>
        <w:rPr>
          <w:rFonts w:ascii="Garamond"/>
          <w:i/>
          <w:spacing w:val="12"/>
          <w:sz w:val="20"/>
        </w:rPr>
        <w:t xml:space="preserve"> </w:t>
      </w:r>
      <w:r>
        <w:rPr>
          <w:rFonts w:ascii="Garamond"/>
          <w:i/>
          <w:sz w:val="20"/>
        </w:rPr>
        <w:t>special</w:t>
      </w:r>
      <w:r>
        <w:rPr>
          <w:rFonts w:ascii="Garamond"/>
          <w:i/>
          <w:spacing w:val="12"/>
          <w:sz w:val="20"/>
        </w:rPr>
        <w:t xml:space="preserve"> </w:t>
      </w:r>
      <w:r>
        <w:rPr>
          <w:rFonts w:ascii="Garamond"/>
          <w:i/>
          <w:sz w:val="20"/>
        </w:rPr>
        <w:t>rules</w:t>
      </w:r>
      <w:r>
        <w:rPr>
          <w:rFonts w:ascii="Garamond"/>
          <w:i/>
          <w:spacing w:val="12"/>
          <w:sz w:val="20"/>
        </w:rPr>
        <w:t xml:space="preserve"> </w:t>
      </w:r>
      <w:r>
        <w:rPr>
          <w:rFonts w:ascii="Garamond"/>
          <w:i/>
          <w:sz w:val="20"/>
        </w:rPr>
        <w:t>in</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pacing w:val="-2"/>
          <w:sz w:val="20"/>
        </w:rPr>
        <w:t>Warhammer</w:t>
      </w:r>
      <w:r>
        <w:rPr>
          <w:rFonts w:ascii="Garamond"/>
          <w:i/>
          <w:spacing w:val="12"/>
          <w:sz w:val="20"/>
        </w:rPr>
        <w:t xml:space="preserve"> </w:t>
      </w:r>
      <w:r>
        <w:rPr>
          <w:rFonts w:ascii="Garamond"/>
          <w:i/>
          <w:sz w:val="20"/>
        </w:rPr>
        <w:t>40,000</w:t>
      </w:r>
      <w:r>
        <w:rPr>
          <w:rFonts w:ascii="Garamond"/>
          <w:i/>
          <w:spacing w:val="26"/>
          <w:sz w:val="20"/>
        </w:rPr>
        <w:t xml:space="preserve"> </w:t>
      </w:r>
      <w:r>
        <w:rPr>
          <w:rFonts w:ascii="Garamond"/>
          <w:i/>
          <w:spacing w:val="-1"/>
          <w:sz w:val="20"/>
        </w:rPr>
        <w:t>rulebook.</w:t>
      </w:r>
    </w:p>
    <w:p w:rsidR="00F87A27" w:rsidRDefault="00F87A27">
      <w:pPr>
        <w:spacing w:before="1"/>
        <w:rPr>
          <w:rFonts w:ascii="Garamond" w:eastAsia="Garamond" w:hAnsi="Garamond" w:cs="Garamond"/>
          <w:i/>
          <w:sz w:val="28"/>
          <w:szCs w:val="28"/>
        </w:rPr>
      </w:pPr>
    </w:p>
    <w:p w:rsidR="00F87A27" w:rsidRDefault="005A02C9">
      <w:pPr>
        <w:pStyle w:val="Heading2"/>
        <w:spacing w:line="260" w:lineRule="exact"/>
        <w:ind w:left="148" w:right="3995"/>
        <w:rPr>
          <w:b w:val="0"/>
          <w:bCs w:val="0"/>
        </w:rPr>
      </w:pPr>
      <w:r>
        <w:rPr>
          <w:spacing w:val="-2"/>
        </w:rPr>
        <w:t>Troops</w:t>
      </w:r>
      <w:r>
        <w:rPr>
          <w:spacing w:val="20"/>
        </w:rPr>
        <w:t xml:space="preserve"> </w:t>
      </w:r>
      <w:r>
        <w:t>Pilots</w:t>
      </w:r>
    </w:p>
    <w:p w:rsidR="00F87A27" w:rsidRDefault="005A02C9">
      <w:pPr>
        <w:pStyle w:val="Heading4"/>
        <w:tabs>
          <w:tab w:val="left" w:pos="3353"/>
          <w:tab w:val="left" w:pos="4097"/>
          <w:tab w:val="left" w:pos="4612"/>
        </w:tabs>
        <w:spacing w:before="9" w:line="222" w:lineRule="exact"/>
        <w:ind w:left="1564"/>
        <w:rPr>
          <w:b w:val="0"/>
          <w:bCs w:val="0"/>
        </w:rPr>
      </w:pPr>
      <w:r>
        <w:t xml:space="preserve">WS </w:t>
      </w:r>
      <w:r>
        <w:rPr>
          <w:spacing w:val="33"/>
        </w:rPr>
        <w:t xml:space="preserve"> </w:t>
      </w:r>
      <w:r>
        <w:t xml:space="preserve">BS </w:t>
      </w:r>
      <w:r>
        <w:rPr>
          <w:spacing w:val="3"/>
        </w:rPr>
        <w:t xml:space="preserve"> </w:t>
      </w:r>
      <w:r>
        <w:t xml:space="preserve">S  </w:t>
      </w:r>
      <w:r>
        <w:rPr>
          <w:spacing w:val="37"/>
        </w:rPr>
        <w:t xml:space="preserve"> </w:t>
      </w:r>
      <w:r>
        <w:t xml:space="preserve">W  </w:t>
      </w:r>
      <w:r>
        <w:rPr>
          <w:spacing w:val="47"/>
        </w:rPr>
        <w:t xml:space="preserve"> </w:t>
      </w:r>
      <w:r>
        <w:t>I</w:t>
      </w:r>
      <w:r>
        <w:tab/>
        <w:t xml:space="preserve">A  </w:t>
      </w:r>
      <w:r>
        <w:rPr>
          <w:spacing w:val="29"/>
        </w:rPr>
        <w:t xml:space="preserve"> </w:t>
      </w:r>
      <w:r>
        <w:t>PS</w:t>
      </w:r>
      <w:r>
        <w:tab/>
        <w:t>LD</w:t>
      </w:r>
      <w:r>
        <w:tab/>
        <w:t>PV</w:t>
      </w:r>
    </w:p>
    <w:p w:rsidR="00F87A27" w:rsidRDefault="005A02C9">
      <w:pPr>
        <w:pStyle w:val="BodyText"/>
        <w:tabs>
          <w:tab w:val="left" w:pos="1632"/>
        </w:tabs>
        <w:spacing w:line="222" w:lineRule="exact"/>
        <w:ind w:left="148"/>
        <w:jc w:val="both"/>
      </w:pPr>
      <w:r>
        <w:t>Pilot</w:t>
      </w:r>
      <w:r>
        <w:tab/>
        <w:t xml:space="preserve">3   </w:t>
      </w:r>
      <w:r>
        <w:rPr>
          <w:spacing w:val="20"/>
        </w:rPr>
        <w:t xml:space="preserve"> </w:t>
      </w:r>
      <w:r>
        <w:t xml:space="preserve">3   </w:t>
      </w:r>
      <w:r>
        <w:rPr>
          <w:spacing w:val="30"/>
        </w:rPr>
        <w:t xml:space="preserve"> </w:t>
      </w:r>
      <w:r>
        <w:t xml:space="preserve">3    </w:t>
      </w:r>
      <w:r>
        <w:rPr>
          <w:spacing w:val="40"/>
        </w:rPr>
        <w:t xml:space="preserve"> </w:t>
      </w:r>
      <w:r>
        <w:t xml:space="preserve">-    </w:t>
      </w:r>
      <w:r>
        <w:rPr>
          <w:spacing w:val="13"/>
        </w:rPr>
        <w:t xml:space="preserve"> </w:t>
      </w:r>
      <w:r>
        <w:t xml:space="preserve">3     </w:t>
      </w:r>
      <w:r>
        <w:rPr>
          <w:spacing w:val="16"/>
        </w:rPr>
        <w:t xml:space="preserve"> </w:t>
      </w:r>
      <w:r>
        <w:t xml:space="preserve">2   </w:t>
      </w:r>
      <w:r>
        <w:rPr>
          <w:spacing w:val="46"/>
        </w:rPr>
        <w:t xml:space="preserve"> </w:t>
      </w:r>
      <w:r>
        <w:t xml:space="preserve">7      </w:t>
      </w:r>
      <w:r>
        <w:rPr>
          <w:spacing w:val="9"/>
        </w:rPr>
        <w:t xml:space="preserve"> </w:t>
      </w:r>
      <w:r>
        <w:t xml:space="preserve">7      </w:t>
      </w:r>
      <w:r>
        <w:rPr>
          <w:spacing w:val="30"/>
        </w:rPr>
        <w:t xml:space="preserve"> </w:t>
      </w:r>
      <w:r>
        <w:t>15</w:t>
      </w:r>
    </w:p>
    <w:p w:rsidR="00F87A27" w:rsidRDefault="00F87A27">
      <w:pPr>
        <w:spacing w:before="1"/>
        <w:rPr>
          <w:rFonts w:ascii="Garamond" w:eastAsia="Garamond" w:hAnsi="Garamond" w:cs="Garamond"/>
          <w:sz w:val="19"/>
          <w:szCs w:val="19"/>
        </w:rPr>
      </w:pPr>
    </w:p>
    <w:p w:rsidR="00F87A27" w:rsidRDefault="005A02C9">
      <w:pPr>
        <w:ind w:left="148"/>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rsidR="00F87A27" w:rsidRDefault="00F87A27">
      <w:pPr>
        <w:spacing w:before="10"/>
        <w:rPr>
          <w:rFonts w:ascii="Garamond" w:eastAsia="Garamond" w:hAnsi="Garamond" w:cs="Garamond"/>
          <w:i/>
          <w:sz w:val="18"/>
          <w:szCs w:val="18"/>
        </w:rPr>
      </w:pPr>
    </w:p>
    <w:p w:rsidR="00F87A27" w:rsidRDefault="005A02C9">
      <w:pPr>
        <w:spacing w:line="218" w:lineRule="exact"/>
        <w:ind w:left="148"/>
        <w:rPr>
          <w:rFonts w:ascii="Garamond" w:eastAsia="Garamond" w:hAnsi="Garamond" w:cs="Garamond"/>
          <w:sz w:val="20"/>
          <w:szCs w:val="20"/>
        </w:rPr>
      </w:pPr>
      <w:r>
        <w:rPr>
          <w:rFonts w:ascii="Garamond"/>
          <w:b/>
          <w:sz w:val="20"/>
        </w:rPr>
        <w:t>Mobile</w:t>
      </w:r>
      <w:r>
        <w:rPr>
          <w:rFonts w:ascii="Garamond"/>
          <w:b/>
          <w:spacing w:val="-2"/>
          <w:sz w:val="20"/>
        </w:rPr>
        <w:t xml:space="preserve"> </w:t>
      </w:r>
      <w:r>
        <w:rPr>
          <w:rFonts w:ascii="Garamond"/>
          <w:b/>
          <w:sz w:val="20"/>
        </w:rPr>
        <w:t>Suit</w:t>
      </w:r>
      <w:r>
        <w:rPr>
          <w:rFonts w:ascii="Garamond"/>
          <w:b/>
          <w:spacing w:val="-2"/>
          <w:sz w:val="20"/>
        </w:rPr>
        <w:t xml:space="preserve"> </w:t>
      </w:r>
      <w:r>
        <w:rPr>
          <w:rFonts w:ascii="Garamond"/>
          <w:b/>
          <w:sz w:val="20"/>
        </w:rPr>
        <w:t>Options:</w:t>
      </w:r>
      <w:r>
        <w:rPr>
          <w:rFonts w:ascii="Garamond"/>
          <w:b/>
          <w:spacing w:val="-2"/>
          <w:sz w:val="20"/>
        </w:rPr>
        <w:t xml:space="preserve"> </w:t>
      </w:r>
      <w:r>
        <w:rPr>
          <w:rFonts w:ascii="Garamond"/>
          <w:i/>
          <w:sz w:val="20"/>
        </w:rPr>
        <w:t>MS-05B</w:t>
      </w:r>
      <w:r>
        <w:rPr>
          <w:rFonts w:ascii="Garamond"/>
          <w:i/>
          <w:spacing w:val="-2"/>
          <w:sz w:val="20"/>
        </w:rPr>
        <w:t xml:space="preserve"> </w:t>
      </w:r>
      <w:r>
        <w:rPr>
          <w:rFonts w:ascii="Garamond"/>
          <w:i/>
          <w:sz w:val="20"/>
        </w:rPr>
        <w:t>Zaku</w:t>
      </w:r>
      <w:r>
        <w:rPr>
          <w:rFonts w:ascii="Garamond"/>
          <w:i/>
          <w:spacing w:val="-2"/>
          <w:sz w:val="20"/>
        </w:rPr>
        <w:t xml:space="preserve"> </w:t>
      </w:r>
      <w:r>
        <w:rPr>
          <w:rFonts w:ascii="Garamond"/>
          <w:i/>
          <w:sz w:val="20"/>
        </w:rPr>
        <w:t>I,</w:t>
      </w:r>
      <w:r>
        <w:rPr>
          <w:rFonts w:ascii="Garamond"/>
          <w:i/>
          <w:spacing w:val="-2"/>
          <w:sz w:val="20"/>
        </w:rPr>
        <w:t xml:space="preserve"> </w:t>
      </w:r>
      <w:r>
        <w:rPr>
          <w:rFonts w:ascii="Garamond"/>
          <w:i/>
          <w:sz w:val="20"/>
        </w:rPr>
        <w:t>MS-06F/J</w:t>
      </w:r>
      <w:r>
        <w:rPr>
          <w:rFonts w:ascii="Garamond"/>
          <w:i/>
          <w:spacing w:val="-2"/>
          <w:sz w:val="20"/>
        </w:rPr>
        <w:t xml:space="preserve"> </w:t>
      </w:r>
      <w:r>
        <w:rPr>
          <w:rFonts w:ascii="Garamond"/>
          <w:i/>
          <w:sz w:val="20"/>
        </w:rPr>
        <w:t>Zaku</w:t>
      </w:r>
      <w:r>
        <w:rPr>
          <w:rFonts w:ascii="Garamond"/>
          <w:i/>
          <w:spacing w:val="-2"/>
          <w:sz w:val="20"/>
        </w:rPr>
        <w:t xml:space="preserve"> </w:t>
      </w:r>
      <w:r>
        <w:rPr>
          <w:rFonts w:ascii="Garamond"/>
          <w:i/>
          <w:sz w:val="20"/>
        </w:rPr>
        <w:t>II,</w:t>
      </w:r>
      <w:r>
        <w:rPr>
          <w:rFonts w:ascii="Garamond"/>
          <w:i/>
          <w:spacing w:val="-2"/>
          <w:sz w:val="20"/>
        </w:rPr>
        <w:t xml:space="preserve"> </w:t>
      </w:r>
      <w:r>
        <w:rPr>
          <w:rFonts w:ascii="Garamond"/>
          <w:i/>
          <w:sz w:val="20"/>
        </w:rPr>
        <w:t>MS-09 Dom,</w:t>
      </w:r>
      <w:r>
        <w:rPr>
          <w:rFonts w:ascii="Garamond"/>
          <w:i/>
          <w:spacing w:val="-2"/>
          <w:sz w:val="20"/>
        </w:rPr>
        <w:t xml:space="preserve"> </w:t>
      </w:r>
      <w:r>
        <w:rPr>
          <w:rFonts w:ascii="Garamond"/>
          <w:i/>
          <w:sz w:val="20"/>
        </w:rPr>
        <w:t>MSM-03 Gogg or MSM-04 Acguy.</w:t>
      </w:r>
    </w:p>
    <w:p w:rsidR="00F87A27" w:rsidRDefault="005A02C9">
      <w:pPr>
        <w:spacing w:before="176" w:line="256" w:lineRule="auto"/>
        <w:ind w:left="148" w:right="9"/>
        <w:jc w:val="both"/>
        <w:rPr>
          <w:rFonts w:ascii="Garamond" w:eastAsia="Garamond" w:hAnsi="Garamond" w:cs="Garamond"/>
          <w:sz w:val="20"/>
          <w:szCs w:val="20"/>
        </w:rPr>
      </w:pPr>
      <w:r>
        <w:rPr>
          <w:rFonts w:ascii="Garamond" w:eastAsia="Garamond" w:hAnsi="Garamond" w:cs="Garamond"/>
          <w:b/>
          <w:bCs/>
          <w:sz w:val="20"/>
          <w:szCs w:val="20"/>
        </w:rPr>
        <w:t>Mutial</w:t>
      </w:r>
      <w:r>
        <w:rPr>
          <w:rFonts w:ascii="Garamond" w:eastAsia="Garamond" w:hAnsi="Garamond" w:cs="Garamond"/>
          <w:b/>
          <w:bCs/>
          <w:spacing w:val="13"/>
          <w:sz w:val="20"/>
          <w:szCs w:val="20"/>
        </w:rPr>
        <w:t xml:space="preserve"> </w:t>
      </w:r>
      <w:r>
        <w:rPr>
          <w:rFonts w:ascii="Garamond" w:eastAsia="Garamond" w:hAnsi="Garamond" w:cs="Garamond"/>
          <w:b/>
          <w:bCs/>
          <w:sz w:val="20"/>
          <w:szCs w:val="20"/>
        </w:rPr>
        <w:t>Support:</w:t>
      </w:r>
      <w:r>
        <w:rPr>
          <w:rFonts w:ascii="Garamond" w:eastAsia="Garamond" w:hAnsi="Garamond" w:cs="Garamond"/>
          <w:b/>
          <w:bCs/>
          <w:spacing w:val="13"/>
          <w:sz w:val="20"/>
          <w:szCs w:val="20"/>
        </w:rPr>
        <w:t xml:space="preserve"> </w:t>
      </w:r>
      <w:r>
        <w:rPr>
          <w:rFonts w:ascii="Garamond" w:eastAsia="Garamond" w:hAnsi="Garamond" w:cs="Garamond"/>
          <w:i/>
          <w:sz w:val="20"/>
          <w:szCs w:val="20"/>
        </w:rPr>
        <w:t>Pilots</w:t>
      </w:r>
      <w:r>
        <w:rPr>
          <w:rFonts w:ascii="Garamond" w:eastAsia="Garamond" w:hAnsi="Garamond" w:cs="Garamond"/>
          <w:i/>
          <w:spacing w:val="13"/>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13"/>
          <w:sz w:val="20"/>
          <w:szCs w:val="20"/>
        </w:rPr>
        <w:t xml:space="preserve"> </w:t>
      </w:r>
      <w:r>
        <w:rPr>
          <w:rFonts w:ascii="Garamond" w:eastAsia="Garamond" w:hAnsi="Garamond" w:cs="Garamond"/>
          <w:i/>
          <w:sz w:val="20"/>
          <w:szCs w:val="20"/>
        </w:rPr>
        <w:t>trained</w:t>
      </w:r>
      <w:r>
        <w:rPr>
          <w:rFonts w:ascii="Garamond" w:eastAsia="Garamond" w:hAnsi="Garamond" w:cs="Garamond"/>
          <w:i/>
          <w:spacing w:val="13"/>
          <w:sz w:val="20"/>
          <w:szCs w:val="20"/>
        </w:rPr>
        <w:t xml:space="preserve"> </w:t>
      </w:r>
      <w:r>
        <w:rPr>
          <w:rFonts w:ascii="Garamond" w:eastAsia="Garamond" w:hAnsi="Garamond" w:cs="Garamond"/>
          <w:i/>
          <w:sz w:val="20"/>
          <w:szCs w:val="20"/>
        </w:rPr>
        <w:t>to</w:t>
      </w:r>
      <w:r>
        <w:rPr>
          <w:rFonts w:ascii="Garamond" w:eastAsia="Garamond" w:hAnsi="Garamond" w:cs="Garamond"/>
          <w:i/>
          <w:spacing w:val="13"/>
          <w:sz w:val="20"/>
          <w:szCs w:val="20"/>
        </w:rPr>
        <w:t xml:space="preserve"> </w:t>
      </w:r>
      <w:r>
        <w:rPr>
          <w:rFonts w:ascii="Garamond" w:eastAsia="Garamond" w:hAnsi="Garamond" w:cs="Garamond"/>
          <w:i/>
          <w:sz w:val="20"/>
          <w:szCs w:val="20"/>
        </w:rPr>
        <w:t>work</w:t>
      </w:r>
      <w:r>
        <w:rPr>
          <w:rFonts w:ascii="Garamond" w:eastAsia="Garamond" w:hAnsi="Garamond" w:cs="Garamond"/>
          <w:i/>
          <w:spacing w:val="13"/>
          <w:sz w:val="20"/>
          <w:szCs w:val="20"/>
        </w:rPr>
        <w:t xml:space="preserve"> </w:t>
      </w:r>
      <w:r>
        <w:rPr>
          <w:rFonts w:ascii="Garamond" w:eastAsia="Garamond" w:hAnsi="Garamond" w:cs="Garamond"/>
          <w:i/>
          <w:sz w:val="20"/>
          <w:szCs w:val="20"/>
        </w:rPr>
        <w:t>in</w:t>
      </w:r>
      <w:r>
        <w:rPr>
          <w:rFonts w:ascii="Garamond" w:eastAsia="Garamond" w:hAnsi="Garamond" w:cs="Garamond"/>
          <w:i/>
          <w:spacing w:val="13"/>
          <w:sz w:val="20"/>
          <w:szCs w:val="20"/>
        </w:rPr>
        <w:t xml:space="preserve"> </w:t>
      </w:r>
      <w:r>
        <w:rPr>
          <w:rFonts w:ascii="Garamond" w:eastAsia="Garamond" w:hAnsi="Garamond" w:cs="Garamond"/>
          <w:i/>
          <w:sz w:val="20"/>
          <w:szCs w:val="20"/>
        </w:rPr>
        <w:t>concert</w:t>
      </w:r>
      <w:r>
        <w:rPr>
          <w:rFonts w:ascii="Garamond" w:eastAsia="Garamond" w:hAnsi="Garamond" w:cs="Garamond"/>
          <w:i/>
          <w:spacing w:val="13"/>
          <w:sz w:val="20"/>
          <w:szCs w:val="20"/>
        </w:rPr>
        <w:t xml:space="preserve"> </w:t>
      </w:r>
      <w:r>
        <w:rPr>
          <w:rFonts w:ascii="Garamond" w:eastAsia="Garamond" w:hAnsi="Garamond" w:cs="Garamond"/>
          <w:i/>
          <w:sz w:val="20"/>
          <w:szCs w:val="20"/>
        </w:rPr>
        <w:t>with</w:t>
      </w:r>
      <w:r>
        <w:rPr>
          <w:rFonts w:ascii="Garamond" w:eastAsia="Garamond" w:hAnsi="Garamond" w:cs="Garamond"/>
          <w:i/>
          <w:spacing w:val="13"/>
          <w:sz w:val="20"/>
          <w:szCs w:val="20"/>
        </w:rPr>
        <w:t xml:space="preserve"> </w:t>
      </w:r>
      <w:r>
        <w:rPr>
          <w:rFonts w:ascii="Garamond" w:eastAsia="Garamond" w:hAnsi="Garamond" w:cs="Garamond"/>
          <w:i/>
          <w:sz w:val="20"/>
          <w:szCs w:val="20"/>
        </w:rPr>
        <w:t>each</w:t>
      </w:r>
      <w:r>
        <w:rPr>
          <w:rFonts w:ascii="Garamond" w:eastAsia="Garamond" w:hAnsi="Garamond" w:cs="Garamond"/>
          <w:i/>
          <w:spacing w:val="13"/>
          <w:sz w:val="20"/>
          <w:szCs w:val="20"/>
        </w:rPr>
        <w:t xml:space="preserve"> </w:t>
      </w:r>
      <w:r>
        <w:rPr>
          <w:rFonts w:ascii="Garamond" w:eastAsia="Garamond" w:hAnsi="Garamond" w:cs="Garamond"/>
          <w:i/>
          <w:sz w:val="20"/>
          <w:szCs w:val="20"/>
        </w:rPr>
        <w:t>other</w:t>
      </w:r>
      <w:r>
        <w:rPr>
          <w:rFonts w:ascii="Garamond" w:eastAsia="Garamond" w:hAnsi="Garamond" w:cs="Garamond"/>
          <w:i/>
          <w:spacing w:val="13"/>
          <w:sz w:val="20"/>
          <w:szCs w:val="20"/>
        </w:rPr>
        <w:t xml:space="preserve"> </w:t>
      </w:r>
      <w:r>
        <w:rPr>
          <w:rFonts w:ascii="Garamond" w:eastAsia="Garamond" w:hAnsi="Garamond" w:cs="Garamond"/>
          <w:i/>
          <w:sz w:val="20"/>
          <w:szCs w:val="20"/>
        </w:rPr>
        <w:t>and</w:t>
      </w:r>
      <w:r>
        <w:rPr>
          <w:rFonts w:ascii="Garamond" w:eastAsia="Garamond" w:hAnsi="Garamond" w:cs="Garamond"/>
          <w:i/>
          <w:spacing w:val="22"/>
          <w:sz w:val="20"/>
          <w:szCs w:val="20"/>
        </w:rPr>
        <w:t xml:space="preserve"> </w:t>
      </w:r>
      <w:r>
        <w:rPr>
          <w:rFonts w:ascii="Garamond" w:eastAsia="Garamond" w:hAnsi="Garamond" w:cs="Garamond"/>
          <w:i/>
          <w:sz w:val="20"/>
          <w:szCs w:val="20"/>
        </w:rPr>
        <w:t>are</w:t>
      </w:r>
      <w:r>
        <w:rPr>
          <w:rFonts w:ascii="Garamond" w:eastAsia="Garamond" w:hAnsi="Garamond" w:cs="Garamond"/>
          <w:i/>
          <w:spacing w:val="-2"/>
          <w:sz w:val="20"/>
          <w:szCs w:val="20"/>
        </w:rPr>
        <w:t xml:space="preserve"> </w:t>
      </w:r>
      <w:r>
        <w:rPr>
          <w:rFonts w:ascii="Garamond" w:eastAsia="Garamond" w:hAnsi="Garamond" w:cs="Garamond"/>
          <w:i/>
          <w:sz w:val="20"/>
          <w:szCs w:val="20"/>
        </w:rPr>
        <w:t>often</w:t>
      </w:r>
      <w:r>
        <w:rPr>
          <w:rFonts w:ascii="Garamond" w:eastAsia="Garamond" w:hAnsi="Garamond" w:cs="Garamond"/>
          <w:i/>
          <w:spacing w:val="-7"/>
          <w:sz w:val="20"/>
          <w:szCs w:val="20"/>
        </w:rPr>
        <w:t xml:space="preserve"> </w:t>
      </w:r>
      <w:r>
        <w:rPr>
          <w:rFonts w:ascii="Garamond" w:eastAsia="Garamond" w:hAnsi="Garamond" w:cs="Garamond"/>
          <w:i/>
          <w:sz w:val="20"/>
          <w:szCs w:val="20"/>
        </w:rPr>
        <w:t>too</w:t>
      </w:r>
      <w:r>
        <w:rPr>
          <w:rFonts w:ascii="Garamond" w:eastAsia="Garamond" w:hAnsi="Garamond" w:cs="Garamond"/>
          <w:i/>
          <w:spacing w:val="-7"/>
          <w:sz w:val="20"/>
          <w:szCs w:val="20"/>
        </w:rPr>
        <w:t xml:space="preserve"> </w:t>
      </w:r>
      <w:r>
        <w:rPr>
          <w:rFonts w:ascii="Garamond" w:eastAsia="Garamond" w:hAnsi="Garamond" w:cs="Garamond"/>
          <w:i/>
          <w:sz w:val="20"/>
          <w:szCs w:val="20"/>
        </w:rPr>
        <w:t>inexperienced</w:t>
      </w:r>
      <w:r>
        <w:rPr>
          <w:rFonts w:ascii="Garamond" w:eastAsia="Garamond" w:hAnsi="Garamond" w:cs="Garamond"/>
          <w:i/>
          <w:spacing w:val="-7"/>
          <w:sz w:val="20"/>
          <w:szCs w:val="20"/>
        </w:rPr>
        <w:t xml:space="preserve"> </w:t>
      </w:r>
      <w:r>
        <w:rPr>
          <w:rFonts w:ascii="Garamond" w:eastAsia="Garamond" w:hAnsi="Garamond" w:cs="Garamond"/>
          <w:i/>
          <w:sz w:val="20"/>
          <w:szCs w:val="20"/>
        </w:rPr>
        <w:t>to</w:t>
      </w:r>
      <w:r>
        <w:rPr>
          <w:rFonts w:ascii="Garamond" w:eastAsia="Garamond" w:hAnsi="Garamond" w:cs="Garamond"/>
          <w:i/>
          <w:spacing w:val="-7"/>
          <w:sz w:val="20"/>
          <w:szCs w:val="20"/>
        </w:rPr>
        <w:t xml:space="preserve"> </w:t>
      </w:r>
      <w:r>
        <w:rPr>
          <w:rFonts w:ascii="Garamond" w:eastAsia="Garamond" w:hAnsi="Garamond" w:cs="Garamond"/>
          <w:i/>
          <w:sz w:val="20"/>
          <w:szCs w:val="20"/>
        </w:rPr>
        <w:t>operate</w:t>
      </w:r>
      <w:r>
        <w:rPr>
          <w:rFonts w:ascii="Garamond" w:eastAsia="Garamond" w:hAnsi="Garamond" w:cs="Garamond"/>
          <w:i/>
          <w:spacing w:val="-7"/>
          <w:sz w:val="20"/>
          <w:szCs w:val="20"/>
        </w:rPr>
        <w:t xml:space="preserve"> </w:t>
      </w:r>
      <w:r>
        <w:rPr>
          <w:rFonts w:ascii="Garamond" w:eastAsia="Garamond" w:hAnsi="Garamond" w:cs="Garamond"/>
          <w:i/>
          <w:sz w:val="20"/>
          <w:szCs w:val="20"/>
        </w:rPr>
        <w:t>alone.</w:t>
      </w:r>
      <w:r>
        <w:rPr>
          <w:rFonts w:ascii="Garamond" w:eastAsia="Garamond" w:hAnsi="Garamond" w:cs="Garamond"/>
          <w:i/>
          <w:spacing w:val="-7"/>
          <w:sz w:val="20"/>
          <w:szCs w:val="20"/>
        </w:rPr>
        <w:t xml:space="preserve"> </w:t>
      </w:r>
      <w:r>
        <w:rPr>
          <w:rFonts w:ascii="Garamond" w:eastAsia="Garamond" w:hAnsi="Garamond" w:cs="Garamond"/>
          <w:i/>
          <w:sz w:val="20"/>
          <w:szCs w:val="20"/>
        </w:rPr>
        <w:t>Therefore</w:t>
      </w:r>
      <w:r>
        <w:rPr>
          <w:rFonts w:ascii="Garamond" w:eastAsia="Garamond" w:hAnsi="Garamond" w:cs="Garamond"/>
          <w:i/>
          <w:spacing w:val="3"/>
          <w:sz w:val="20"/>
          <w:szCs w:val="20"/>
        </w:rPr>
        <w:t xml:space="preserve"> </w:t>
      </w:r>
      <w:r>
        <w:rPr>
          <w:rFonts w:ascii="Garamond" w:eastAsia="Garamond" w:hAnsi="Garamond" w:cs="Garamond"/>
          <w:i/>
          <w:sz w:val="20"/>
          <w:szCs w:val="20"/>
        </w:rPr>
        <w:t>Pilots</w:t>
      </w:r>
      <w:r>
        <w:rPr>
          <w:rFonts w:ascii="Garamond" w:eastAsia="Garamond" w:hAnsi="Garamond" w:cs="Garamond"/>
          <w:i/>
          <w:spacing w:val="-7"/>
          <w:sz w:val="20"/>
          <w:szCs w:val="20"/>
        </w:rPr>
        <w:t xml:space="preserve"> </w:t>
      </w:r>
      <w:r>
        <w:rPr>
          <w:rFonts w:ascii="Garamond" w:eastAsia="Garamond" w:hAnsi="Garamond" w:cs="Garamond"/>
          <w:i/>
          <w:sz w:val="20"/>
          <w:szCs w:val="20"/>
        </w:rPr>
        <w:t>must</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always</w:t>
      </w:r>
      <w:r>
        <w:rPr>
          <w:rFonts w:ascii="Garamond" w:eastAsia="Garamond" w:hAnsi="Garamond" w:cs="Garamond"/>
          <w:i/>
          <w:spacing w:val="-7"/>
          <w:sz w:val="20"/>
          <w:szCs w:val="20"/>
        </w:rPr>
        <w:t xml:space="preserve"> </w:t>
      </w:r>
      <w:r>
        <w:rPr>
          <w:rFonts w:ascii="Garamond" w:eastAsia="Garamond" w:hAnsi="Garamond" w:cs="Garamond"/>
          <w:i/>
          <w:sz w:val="20"/>
          <w:szCs w:val="20"/>
        </w:rPr>
        <w:t>attempt</w:t>
      </w:r>
      <w:r>
        <w:rPr>
          <w:rFonts w:ascii="Garamond" w:eastAsia="Garamond" w:hAnsi="Garamond" w:cs="Garamond"/>
          <w:i/>
          <w:spacing w:val="23"/>
          <w:sz w:val="20"/>
          <w:szCs w:val="20"/>
        </w:rPr>
        <w:t xml:space="preserve"> </w:t>
      </w:r>
      <w:r>
        <w:rPr>
          <w:rFonts w:ascii="Garamond" w:eastAsia="Garamond" w:hAnsi="Garamond" w:cs="Garamond"/>
          <w:i/>
          <w:sz w:val="20"/>
          <w:szCs w:val="20"/>
        </w:rPr>
        <w:t>to</w:t>
      </w:r>
      <w:r>
        <w:rPr>
          <w:rFonts w:ascii="Garamond" w:eastAsia="Garamond" w:hAnsi="Garamond" w:cs="Garamond"/>
          <w:i/>
          <w:spacing w:val="5"/>
          <w:sz w:val="20"/>
          <w:szCs w:val="20"/>
        </w:rPr>
        <w:t xml:space="preserve"> </w:t>
      </w:r>
      <w:r>
        <w:rPr>
          <w:rFonts w:ascii="Garamond" w:eastAsia="Garamond" w:hAnsi="Garamond" w:cs="Garamond"/>
          <w:i/>
          <w:sz w:val="20"/>
          <w:szCs w:val="20"/>
        </w:rPr>
        <w:t>remain</w:t>
      </w:r>
      <w:r>
        <w:rPr>
          <w:rFonts w:ascii="Garamond" w:eastAsia="Garamond" w:hAnsi="Garamond" w:cs="Garamond"/>
          <w:i/>
          <w:spacing w:val="10"/>
          <w:sz w:val="20"/>
          <w:szCs w:val="20"/>
        </w:rPr>
        <w:t xml:space="preserve"> </w:t>
      </w:r>
      <w:r>
        <w:rPr>
          <w:rFonts w:ascii="Garamond" w:eastAsia="Garamond" w:hAnsi="Garamond" w:cs="Garamond"/>
          <w:i/>
          <w:sz w:val="20"/>
          <w:szCs w:val="20"/>
        </w:rPr>
        <w:t>within</w:t>
      </w:r>
      <w:r>
        <w:rPr>
          <w:rFonts w:ascii="Garamond" w:eastAsia="Garamond" w:hAnsi="Garamond" w:cs="Garamond"/>
          <w:i/>
          <w:spacing w:val="5"/>
          <w:sz w:val="20"/>
          <w:szCs w:val="20"/>
        </w:rPr>
        <w:t xml:space="preserve"> </w:t>
      </w:r>
      <w:r>
        <w:rPr>
          <w:rFonts w:ascii="Garamond" w:eastAsia="Garamond" w:hAnsi="Garamond" w:cs="Garamond"/>
          <w:i/>
          <w:sz w:val="20"/>
          <w:szCs w:val="20"/>
        </w:rPr>
        <w:t>8”</w:t>
      </w:r>
      <w:r>
        <w:rPr>
          <w:rFonts w:ascii="Garamond" w:eastAsia="Garamond" w:hAnsi="Garamond" w:cs="Garamond"/>
          <w:i/>
          <w:spacing w:val="12"/>
          <w:sz w:val="20"/>
          <w:szCs w:val="20"/>
        </w:rPr>
        <w:t xml:space="preserve"> </w:t>
      </w:r>
      <w:r>
        <w:rPr>
          <w:rFonts w:ascii="Garamond" w:eastAsia="Garamond" w:hAnsi="Garamond" w:cs="Garamond"/>
          <w:i/>
          <w:sz w:val="20"/>
          <w:szCs w:val="20"/>
        </w:rPr>
        <w:t>of</w:t>
      </w:r>
      <w:r>
        <w:rPr>
          <w:rFonts w:ascii="Garamond" w:eastAsia="Garamond" w:hAnsi="Garamond" w:cs="Garamond"/>
          <w:i/>
          <w:spacing w:val="50"/>
          <w:sz w:val="20"/>
          <w:szCs w:val="20"/>
        </w:rPr>
        <w:t xml:space="preserve"> </w:t>
      </w:r>
      <w:r>
        <w:rPr>
          <w:rFonts w:ascii="Garamond" w:eastAsia="Garamond" w:hAnsi="Garamond" w:cs="Garamond"/>
          <w:i/>
          <w:sz w:val="20"/>
          <w:szCs w:val="20"/>
        </w:rPr>
        <w:t>another</w:t>
      </w:r>
      <w:r>
        <w:rPr>
          <w:rFonts w:ascii="Garamond" w:eastAsia="Garamond" w:hAnsi="Garamond" w:cs="Garamond"/>
          <w:i/>
          <w:spacing w:val="5"/>
          <w:sz w:val="20"/>
          <w:szCs w:val="20"/>
        </w:rPr>
        <w:t xml:space="preserve"> </w:t>
      </w:r>
      <w:r>
        <w:rPr>
          <w:rFonts w:ascii="Garamond" w:eastAsia="Garamond" w:hAnsi="Garamond" w:cs="Garamond"/>
          <w:i/>
          <w:sz w:val="20"/>
          <w:szCs w:val="20"/>
        </w:rPr>
        <w:t>MS</w:t>
      </w:r>
      <w:r>
        <w:rPr>
          <w:rFonts w:ascii="Garamond" w:eastAsia="Garamond" w:hAnsi="Garamond" w:cs="Garamond"/>
          <w:i/>
          <w:spacing w:val="-7"/>
          <w:sz w:val="20"/>
          <w:szCs w:val="20"/>
        </w:rPr>
        <w:t xml:space="preserve"> </w:t>
      </w:r>
      <w:r>
        <w:rPr>
          <w:rFonts w:ascii="Garamond" w:eastAsia="Garamond" w:hAnsi="Garamond" w:cs="Garamond"/>
          <w:i/>
          <w:sz w:val="20"/>
          <w:szCs w:val="20"/>
        </w:rPr>
        <w:t>unit.</w:t>
      </w:r>
    </w:p>
    <w:p w:rsidR="00F87A27" w:rsidRDefault="005A02C9">
      <w:pPr>
        <w:pStyle w:val="Heading4"/>
        <w:tabs>
          <w:tab w:val="left" w:pos="1783"/>
        </w:tabs>
        <w:spacing w:line="201" w:lineRule="exact"/>
        <w:ind w:left="0" w:right="1317"/>
        <w:jc w:val="right"/>
        <w:rPr>
          <w:rFonts w:cs="Garamond"/>
          <w:b w:val="0"/>
          <w:bCs w:val="0"/>
        </w:rPr>
      </w:pPr>
      <w:r>
        <w:rPr>
          <w:b w:val="0"/>
        </w:rPr>
        <w:br w:type="column"/>
      </w:r>
      <w:r>
        <w:lastRenderedPageBreak/>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  LD</w:t>
      </w:r>
    </w:p>
    <w:p w:rsidR="00F87A27" w:rsidRDefault="00E86CF6">
      <w:pPr>
        <w:pStyle w:val="BodyText"/>
        <w:spacing w:line="220" w:lineRule="exact"/>
        <w:ind w:left="0" w:right="1409"/>
        <w:jc w:val="right"/>
      </w:pPr>
      <w:r>
        <w:pict>
          <v:shape id="_x0000_s1334" type="#_x0000_t202" style="position:absolute;left:0;text-align:left;margin-left:313.3pt;margin-top:-4.25pt;width:189pt;height:42.25pt;z-index:251643392;mso-position-horizontal-relative:page" filled="f" stroked="f">
            <v:textbox inset="0,0,0,0">
              <w:txbxContent>
                <w:tbl>
                  <w:tblPr>
                    <w:tblW w:w="0" w:type="auto"/>
                    <w:tblLayout w:type="fixed"/>
                    <w:tblCellMar>
                      <w:left w:w="0" w:type="dxa"/>
                      <w:right w:w="0" w:type="dxa"/>
                    </w:tblCellMar>
                    <w:tblLook w:val="01E0"/>
                  </w:tblPr>
                  <w:tblGrid>
                    <w:gridCol w:w="1341"/>
                    <w:gridCol w:w="909"/>
                    <w:gridCol w:w="242"/>
                    <w:gridCol w:w="692"/>
                    <w:gridCol w:w="594"/>
                  </w:tblGrid>
                  <w:tr w:rsidR="003D39BA">
                    <w:trPr>
                      <w:trHeight w:hRule="exact" w:val="315"/>
                    </w:trPr>
                    <w:tc>
                      <w:tcPr>
                        <w:tcW w:w="1341" w:type="dxa"/>
                        <w:tcBorders>
                          <w:top w:val="nil"/>
                          <w:left w:val="nil"/>
                          <w:bottom w:val="nil"/>
                          <w:right w:val="nil"/>
                        </w:tcBorders>
                      </w:tcPr>
                      <w:p w:rsidR="003D39BA" w:rsidRDefault="003D39BA">
                        <w:pPr>
                          <w:pStyle w:val="TableParagraph"/>
                          <w:spacing w:before="85"/>
                          <w:ind w:left="55"/>
                          <w:rPr>
                            <w:rFonts w:ascii="Garamond" w:eastAsia="Garamond" w:hAnsi="Garamond" w:cs="Garamond"/>
                            <w:sz w:val="20"/>
                            <w:szCs w:val="20"/>
                          </w:rPr>
                        </w:pPr>
                        <w:r>
                          <w:rPr>
                            <w:rFonts w:ascii="Garamond"/>
                            <w:sz w:val="20"/>
                          </w:rPr>
                          <w:t>Pilot</w:t>
                        </w:r>
                        <w:r>
                          <w:rPr>
                            <w:rFonts w:ascii="Garamond"/>
                            <w:spacing w:val="4"/>
                            <w:sz w:val="20"/>
                          </w:rPr>
                          <w:t xml:space="preserve"> </w:t>
                        </w:r>
                        <w:r>
                          <w:rPr>
                            <w:rFonts w:ascii="Garamond"/>
                            <w:sz w:val="20"/>
                          </w:rPr>
                          <w:t>Bonus</w:t>
                        </w:r>
                      </w:p>
                    </w:tc>
                    <w:tc>
                      <w:tcPr>
                        <w:tcW w:w="909" w:type="dxa"/>
                        <w:tcBorders>
                          <w:top w:val="nil"/>
                          <w:left w:val="nil"/>
                          <w:bottom w:val="nil"/>
                          <w:right w:val="nil"/>
                        </w:tcBorders>
                      </w:tcPr>
                      <w:p w:rsidR="003D39BA" w:rsidRDefault="003D39BA">
                        <w:pPr>
                          <w:pStyle w:val="TableParagraph"/>
                          <w:tabs>
                            <w:tab w:val="left" w:pos="545"/>
                          </w:tabs>
                          <w:spacing w:before="81"/>
                          <w:ind w:left="130"/>
                          <w:rPr>
                            <w:rFonts w:ascii="Garamond" w:eastAsia="Garamond" w:hAnsi="Garamond" w:cs="Garamond"/>
                            <w:sz w:val="20"/>
                            <w:szCs w:val="20"/>
                          </w:rPr>
                        </w:pPr>
                        <w:r>
                          <w:rPr>
                            <w:rFonts w:ascii="Garamond"/>
                            <w:sz w:val="20"/>
                          </w:rPr>
                          <w:t>-</w:t>
                        </w:r>
                        <w:r>
                          <w:rPr>
                            <w:rFonts w:ascii="Garamond"/>
                            <w:sz w:val="20"/>
                          </w:rPr>
                          <w:tab/>
                          <w:t>-</w:t>
                        </w:r>
                      </w:p>
                    </w:tc>
                    <w:tc>
                      <w:tcPr>
                        <w:tcW w:w="242" w:type="dxa"/>
                        <w:tcBorders>
                          <w:top w:val="nil"/>
                          <w:left w:val="nil"/>
                          <w:bottom w:val="nil"/>
                          <w:right w:val="nil"/>
                        </w:tcBorders>
                      </w:tcPr>
                      <w:p w:rsidR="003D39BA" w:rsidRDefault="003D39BA">
                        <w:pPr>
                          <w:pStyle w:val="TableParagraph"/>
                          <w:spacing w:before="81"/>
                          <w:ind w:left="48"/>
                          <w:rPr>
                            <w:rFonts w:ascii="Garamond" w:eastAsia="Garamond" w:hAnsi="Garamond" w:cs="Garamond"/>
                            <w:sz w:val="20"/>
                            <w:szCs w:val="20"/>
                          </w:rPr>
                        </w:pPr>
                        <w:r>
                          <w:rPr>
                            <w:rFonts w:ascii="Garamond"/>
                            <w:sz w:val="20"/>
                          </w:rPr>
                          <w:t>5</w:t>
                        </w:r>
                      </w:p>
                    </w:tc>
                    <w:tc>
                      <w:tcPr>
                        <w:tcW w:w="692" w:type="dxa"/>
                        <w:tcBorders>
                          <w:top w:val="nil"/>
                          <w:left w:val="nil"/>
                          <w:bottom w:val="nil"/>
                          <w:right w:val="nil"/>
                        </w:tcBorders>
                      </w:tcPr>
                      <w:p w:rsidR="003D39BA" w:rsidRDefault="003D39BA">
                        <w:pPr>
                          <w:pStyle w:val="TableParagraph"/>
                          <w:tabs>
                            <w:tab w:val="left" w:pos="412"/>
                          </w:tabs>
                          <w:spacing w:before="81"/>
                          <w:ind w:left="99"/>
                          <w:rPr>
                            <w:rFonts w:ascii="Garamond" w:eastAsia="Garamond" w:hAnsi="Garamond" w:cs="Garamond"/>
                            <w:sz w:val="20"/>
                            <w:szCs w:val="20"/>
                          </w:rPr>
                        </w:pPr>
                        <w:r>
                          <w:rPr>
                            <w:rFonts w:ascii="Garamond"/>
                            <w:sz w:val="20"/>
                          </w:rPr>
                          <w:t>-</w:t>
                        </w:r>
                        <w:r>
                          <w:rPr>
                            <w:rFonts w:ascii="Garamond"/>
                            <w:sz w:val="20"/>
                          </w:rPr>
                          <w:tab/>
                          <w:t>-</w:t>
                        </w:r>
                      </w:p>
                    </w:tc>
                    <w:tc>
                      <w:tcPr>
                        <w:tcW w:w="594" w:type="dxa"/>
                        <w:tcBorders>
                          <w:top w:val="nil"/>
                          <w:left w:val="nil"/>
                          <w:bottom w:val="nil"/>
                          <w:right w:val="nil"/>
                        </w:tcBorders>
                      </w:tcPr>
                      <w:p w:rsidR="003D39BA" w:rsidRDefault="003D39BA">
                        <w:pPr>
                          <w:pStyle w:val="TableParagraph"/>
                          <w:tabs>
                            <w:tab w:val="left" w:pos="476"/>
                          </w:tabs>
                          <w:spacing w:before="81"/>
                          <w:ind w:left="113"/>
                          <w:rPr>
                            <w:rFonts w:ascii="Garamond" w:eastAsia="Garamond" w:hAnsi="Garamond" w:cs="Garamond"/>
                            <w:sz w:val="20"/>
                            <w:szCs w:val="20"/>
                          </w:rPr>
                        </w:pPr>
                        <w:r>
                          <w:rPr>
                            <w:rFonts w:ascii="Garamond"/>
                            <w:sz w:val="20"/>
                          </w:rPr>
                          <w:t>-</w:t>
                        </w:r>
                        <w:r>
                          <w:rPr>
                            <w:rFonts w:ascii="Garamond"/>
                            <w:sz w:val="20"/>
                          </w:rPr>
                          <w:tab/>
                          <w:t>-</w:t>
                        </w:r>
                      </w:p>
                    </w:tc>
                  </w:tr>
                  <w:tr w:rsidR="003D39BA">
                    <w:trPr>
                      <w:trHeight w:hRule="exact" w:val="220"/>
                    </w:trPr>
                    <w:tc>
                      <w:tcPr>
                        <w:tcW w:w="1341" w:type="dxa"/>
                        <w:tcBorders>
                          <w:top w:val="nil"/>
                          <w:left w:val="nil"/>
                          <w:bottom w:val="nil"/>
                          <w:right w:val="nil"/>
                        </w:tcBorders>
                      </w:tcPr>
                      <w:p w:rsidR="003D39BA" w:rsidRDefault="003D39BA">
                        <w:pPr>
                          <w:pStyle w:val="TableParagraph"/>
                          <w:spacing w:line="216" w:lineRule="exact"/>
                          <w:ind w:left="55"/>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p>
                    </w:tc>
                    <w:tc>
                      <w:tcPr>
                        <w:tcW w:w="909" w:type="dxa"/>
                        <w:tcBorders>
                          <w:top w:val="nil"/>
                          <w:left w:val="nil"/>
                          <w:bottom w:val="nil"/>
                          <w:right w:val="nil"/>
                        </w:tcBorders>
                      </w:tcPr>
                      <w:p w:rsidR="003D39BA" w:rsidRDefault="003D39BA">
                        <w:pPr>
                          <w:pStyle w:val="TableParagraph"/>
                          <w:spacing w:line="216" w:lineRule="exact"/>
                          <w:ind w:left="393"/>
                          <w:rPr>
                            <w:rFonts w:ascii="Garamond" w:eastAsia="Garamond" w:hAnsi="Garamond" w:cs="Garamond"/>
                            <w:sz w:val="20"/>
                            <w:szCs w:val="20"/>
                          </w:rPr>
                        </w:pPr>
                        <w:r>
                          <w:rPr>
                            <w:rFonts w:ascii="Garamond"/>
                            <w:b/>
                            <w:spacing w:val="-1"/>
                            <w:sz w:val="20"/>
                          </w:rPr>
                          <w:t>Front</w:t>
                        </w:r>
                      </w:p>
                    </w:tc>
                    <w:tc>
                      <w:tcPr>
                        <w:tcW w:w="242" w:type="dxa"/>
                        <w:tcBorders>
                          <w:top w:val="nil"/>
                          <w:left w:val="nil"/>
                          <w:bottom w:val="nil"/>
                          <w:right w:val="nil"/>
                        </w:tcBorders>
                      </w:tcPr>
                      <w:p w:rsidR="003D39BA" w:rsidRDefault="003D39BA"/>
                    </w:tc>
                    <w:tc>
                      <w:tcPr>
                        <w:tcW w:w="692" w:type="dxa"/>
                        <w:tcBorders>
                          <w:top w:val="nil"/>
                          <w:left w:val="nil"/>
                          <w:bottom w:val="nil"/>
                          <w:right w:val="nil"/>
                        </w:tcBorders>
                      </w:tcPr>
                      <w:p w:rsidR="003D39BA" w:rsidRDefault="003D39BA">
                        <w:pPr>
                          <w:pStyle w:val="TableParagraph"/>
                          <w:spacing w:line="216" w:lineRule="exact"/>
                          <w:ind w:left="215"/>
                          <w:rPr>
                            <w:rFonts w:ascii="Garamond" w:eastAsia="Garamond" w:hAnsi="Garamond" w:cs="Garamond"/>
                            <w:sz w:val="20"/>
                            <w:szCs w:val="20"/>
                          </w:rPr>
                        </w:pPr>
                        <w:r>
                          <w:rPr>
                            <w:rFonts w:ascii="Garamond"/>
                            <w:b/>
                            <w:sz w:val="20"/>
                          </w:rPr>
                          <w:t>Side</w:t>
                        </w:r>
                      </w:p>
                    </w:tc>
                    <w:tc>
                      <w:tcPr>
                        <w:tcW w:w="594" w:type="dxa"/>
                        <w:tcBorders>
                          <w:top w:val="nil"/>
                          <w:left w:val="nil"/>
                          <w:bottom w:val="nil"/>
                          <w:right w:val="nil"/>
                        </w:tcBorders>
                      </w:tcPr>
                      <w:p w:rsidR="003D39BA" w:rsidRDefault="003D39BA"/>
                    </w:tc>
                  </w:tr>
                  <w:tr w:rsidR="003D39BA">
                    <w:trPr>
                      <w:trHeight w:hRule="exact" w:val="310"/>
                    </w:trPr>
                    <w:tc>
                      <w:tcPr>
                        <w:tcW w:w="1341" w:type="dxa"/>
                        <w:tcBorders>
                          <w:top w:val="nil"/>
                          <w:left w:val="nil"/>
                          <w:bottom w:val="nil"/>
                          <w:right w:val="nil"/>
                        </w:tcBorders>
                      </w:tcPr>
                      <w:p w:rsidR="003D39BA" w:rsidRDefault="003D39BA">
                        <w:pPr>
                          <w:pStyle w:val="TableParagraph"/>
                          <w:spacing w:line="216" w:lineRule="exact"/>
                          <w:ind w:left="55"/>
                          <w:rPr>
                            <w:rFonts w:ascii="Garamond" w:eastAsia="Garamond" w:hAnsi="Garamond" w:cs="Garamond"/>
                            <w:sz w:val="20"/>
                            <w:szCs w:val="20"/>
                          </w:rPr>
                        </w:pPr>
                        <w:r>
                          <w:rPr>
                            <w:rFonts w:ascii="Garamond"/>
                            <w:sz w:val="20"/>
                          </w:rPr>
                          <w:t>Zaku I</w:t>
                        </w:r>
                      </w:p>
                    </w:tc>
                    <w:tc>
                      <w:tcPr>
                        <w:tcW w:w="909" w:type="dxa"/>
                        <w:tcBorders>
                          <w:top w:val="nil"/>
                          <w:left w:val="nil"/>
                          <w:bottom w:val="nil"/>
                          <w:right w:val="nil"/>
                        </w:tcBorders>
                      </w:tcPr>
                      <w:p w:rsidR="003D39BA" w:rsidRDefault="003D39BA">
                        <w:pPr>
                          <w:pStyle w:val="TableParagraph"/>
                          <w:spacing w:line="216" w:lineRule="exact"/>
                          <w:ind w:left="483"/>
                          <w:rPr>
                            <w:rFonts w:ascii="Garamond" w:eastAsia="Garamond" w:hAnsi="Garamond" w:cs="Garamond"/>
                            <w:sz w:val="20"/>
                            <w:szCs w:val="20"/>
                          </w:rPr>
                        </w:pPr>
                        <w:r>
                          <w:rPr>
                            <w:rFonts w:ascii="Garamond"/>
                            <w:sz w:val="20"/>
                          </w:rPr>
                          <w:t>12</w:t>
                        </w:r>
                      </w:p>
                    </w:tc>
                    <w:tc>
                      <w:tcPr>
                        <w:tcW w:w="242" w:type="dxa"/>
                        <w:tcBorders>
                          <w:top w:val="nil"/>
                          <w:left w:val="nil"/>
                          <w:bottom w:val="nil"/>
                          <w:right w:val="nil"/>
                        </w:tcBorders>
                      </w:tcPr>
                      <w:p w:rsidR="003D39BA" w:rsidRDefault="003D39BA"/>
                    </w:tc>
                    <w:tc>
                      <w:tcPr>
                        <w:tcW w:w="692" w:type="dxa"/>
                        <w:tcBorders>
                          <w:top w:val="nil"/>
                          <w:left w:val="nil"/>
                          <w:bottom w:val="nil"/>
                          <w:right w:val="nil"/>
                        </w:tcBorders>
                      </w:tcPr>
                      <w:p w:rsidR="003D39BA" w:rsidRDefault="003D39BA">
                        <w:pPr>
                          <w:pStyle w:val="TableParagraph"/>
                          <w:spacing w:line="216" w:lineRule="exact"/>
                          <w:ind w:left="39"/>
                          <w:jc w:val="center"/>
                          <w:rPr>
                            <w:rFonts w:ascii="Garamond" w:eastAsia="Garamond" w:hAnsi="Garamond" w:cs="Garamond"/>
                            <w:sz w:val="20"/>
                            <w:szCs w:val="20"/>
                          </w:rPr>
                        </w:pPr>
                        <w:r>
                          <w:rPr>
                            <w:rFonts w:ascii="Garamond"/>
                            <w:sz w:val="20"/>
                          </w:rPr>
                          <w:t>10</w:t>
                        </w:r>
                      </w:p>
                    </w:tc>
                    <w:tc>
                      <w:tcPr>
                        <w:tcW w:w="594" w:type="dxa"/>
                        <w:tcBorders>
                          <w:top w:val="nil"/>
                          <w:left w:val="nil"/>
                          <w:bottom w:val="nil"/>
                          <w:right w:val="nil"/>
                        </w:tcBorders>
                      </w:tcPr>
                      <w:p w:rsidR="003D39BA" w:rsidRDefault="003D39BA"/>
                    </w:tc>
                  </w:tr>
                </w:tbl>
                <w:p w:rsidR="003D39BA" w:rsidRDefault="003D39BA"/>
              </w:txbxContent>
            </v:textbox>
            <w10:wrap anchorx="page"/>
          </v:shape>
        </w:pict>
      </w:r>
      <w:r w:rsidR="005A02C9">
        <w:rPr>
          <w:w w:val="95"/>
        </w:rPr>
        <w:t>-</w:t>
      </w:r>
    </w:p>
    <w:p w:rsidR="00F87A27" w:rsidRDefault="005A02C9">
      <w:pPr>
        <w:pStyle w:val="Heading4"/>
        <w:tabs>
          <w:tab w:val="left" w:pos="1033"/>
        </w:tabs>
        <w:spacing w:line="217" w:lineRule="exact"/>
        <w:ind w:left="0" w:right="431"/>
        <w:jc w:val="right"/>
        <w:rPr>
          <w:b w:val="0"/>
          <w:bCs w:val="0"/>
        </w:rPr>
      </w:pPr>
      <w:r>
        <w:rPr>
          <w:spacing w:val="-1"/>
        </w:rPr>
        <w:t>Rear</w:t>
      </w:r>
      <w:r>
        <w:rPr>
          <w:spacing w:val="-1"/>
        </w:rPr>
        <w:tab/>
      </w:r>
      <w:r>
        <w:rPr>
          <w:w w:val="95"/>
        </w:rPr>
        <w:t>PV</w:t>
      </w:r>
    </w:p>
    <w:p w:rsidR="00F87A27" w:rsidRDefault="005A02C9">
      <w:pPr>
        <w:pStyle w:val="BodyText"/>
        <w:tabs>
          <w:tab w:val="left" w:pos="968"/>
        </w:tabs>
        <w:spacing w:line="228" w:lineRule="exact"/>
        <w:ind w:left="0" w:right="459"/>
        <w:jc w:val="right"/>
      </w:pPr>
      <w:r>
        <w:rPr>
          <w:w w:val="95"/>
        </w:rPr>
        <w:t>10</w:t>
      </w:r>
      <w:r>
        <w:rPr>
          <w:w w:val="95"/>
        </w:rPr>
        <w:tab/>
      </w:r>
      <w:r>
        <w:rPr>
          <w:w w:val="95"/>
          <w:position w:val="1"/>
        </w:rPr>
        <w:t>80</w:t>
      </w:r>
    </w:p>
    <w:p w:rsidR="00F87A27" w:rsidRDefault="00F87A27">
      <w:pPr>
        <w:spacing w:before="9"/>
        <w:rPr>
          <w:rFonts w:ascii="Garamond" w:eastAsia="Garamond" w:hAnsi="Garamond" w:cs="Garamond"/>
          <w:sz w:val="21"/>
          <w:szCs w:val="21"/>
        </w:rPr>
      </w:pPr>
    </w:p>
    <w:p w:rsidR="00F87A27" w:rsidRDefault="005A02C9">
      <w:pPr>
        <w:pStyle w:val="Heading4"/>
        <w:spacing w:line="220" w:lineRule="exact"/>
        <w:ind w:left="157"/>
        <w:rPr>
          <w:b w:val="0"/>
          <w:bCs w:val="0"/>
        </w:rPr>
      </w:pPr>
      <w:r>
        <w:t>MS-05B</w:t>
      </w:r>
      <w:r>
        <w:rPr>
          <w:spacing w:val="40"/>
        </w:rPr>
        <w:t xml:space="preserve"> </w:t>
      </w:r>
      <w:r>
        <w:t>Zaku</w:t>
      </w:r>
      <w:r>
        <w:rPr>
          <w:spacing w:val="36"/>
        </w:rPr>
        <w:t xml:space="preserve"> </w:t>
      </w:r>
      <w:r>
        <w:t>I</w:t>
      </w:r>
      <w:r>
        <w:rPr>
          <w:spacing w:val="36"/>
        </w:rPr>
        <w:t xml:space="preserve"> </w:t>
      </w:r>
      <w:r>
        <w:t>Standard</w:t>
      </w:r>
      <w:r>
        <w:rPr>
          <w:spacing w:val="40"/>
        </w:rPr>
        <w:t xml:space="preserve"> </w:t>
      </w:r>
      <w:r>
        <w:t>equipment</w:t>
      </w:r>
      <w:r>
        <w:rPr>
          <w:spacing w:val="39"/>
        </w:rPr>
        <w:t xml:space="preserve"> </w:t>
      </w:r>
      <w:r>
        <w:t>&amp;</w:t>
      </w:r>
      <w:r>
        <w:rPr>
          <w:spacing w:val="40"/>
        </w:rPr>
        <w:t xml:space="preserve"> </w:t>
      </w:r>
      <w:r>
        <w:t>weapon:</w:t>
      </w:r>
    </w:p>
    <w:p w:rsidR="00F87A27" w:rsidRDefault="005A02C9">
      <w:pPr>
        <w:pStyle w:val="BodyText"/>
        <w:tabs>
          <w:tab w:val="left" w:pos="2756"/>
          <w:tab w:val="left" w:pos="3303"/>
          <w:tab w:val="left" w:pos="3790"/>
          <w:tab w:val="left" w:pos="4823"/>
        </w:tabs>
        <w:spacing w:line="232" w:lineRule="auto"/>
        <w:ind w:left="157" w:right="487"/>
      </w:pPr>
      <w:r>
        <w:t xml:space="preserve">The </w:t>
      </w:r>
      <w:r>
        <w:rPr>
          <w:spacing w:val="28"/>
        </w:rPr>
        <w:t xml:space="preserve"> </w:t>
      </w:r>
      <w:r>
        <w:t xml:space="preserve">MS-05B </w:t>
      </w:r>
      <w:r>
        <w:rPr>
          <w:spacing w:val="15"/>
        </w:rPr>
        <w:t xml:space="preserve"> </w:t>
      </w:r>
      <w:r>
        <w:t xml:space="preserve">Zaku </w:t>
      </w:r>
      <w:r>
        <w:rPr>
          <w:spacing w:val="15"/>
        </w:rPr>
        <w:t xml:space="preserve"> </w:t>
      </w:r>
      <w:r>
        <w:t xml:space="preserve">I </w:t>
      </w:r>
      <w:r>
        <w:rPr>
          <w:spacing w:val="15"/>
        </w:rPr>
        <w:t xml:space="preserve"> </w:t>
      </w:r>
      <w:r>
        <w:t>comes</w:t>
      </w:r>
      <w:r>
        <w:tab/>
      </w:r>
      <w:r>
        <w:rPr>
          <w:w w:val="95"/>
        </w:rPr>
        <w:t>with</w:t>
      </w:r>
      <w:r>
        <w:rPr>
          <w:w w:val="95"/>
        </w:rPr>
        <w:tab/>
      </w:r>
      <w:r>
        <w:t>this</w:t>
      </w:r>
      <w:r>
        <w:tab/>
        <w:t>equipment</w:t>
      </w:r>
      <w:r>
        <w:tab/>
        <w:t>and weapons as standard:</w:t>
      </w:r>
      <w:r>
        <w:rPr>
          <w:spacing w:val="-7"/>
        </w:rPr>
        <w:t xml:space="preserve"> </w:t>
      </w:r>
      <w:r>
        <w:t>Heat</w:t>
      </w:r>
      <w:r>
        <w:rPr>
          <w:spacing w:val="4"/>
        </w:rPr>
        <w:t xml:space="preserve"> </w:t>
      </w:r>
      <w:r>
        <w:t>Hawk</w:t>
      </w:r>
      <w:r>
        <w:rPr>
          <w:spacing w:val="-6"/>
        </w:rPr>
        <w:t xml:space="preserve"> </w:t>
      </w:r>
      <w:r>
        <w:t>&amp;</w:t>
      </w:r>
      <w:r>
        <w:rPr>
          <w:spacing w:val="20"/>
        </w:rPr>
        <w:t xml:space="preserve"> </w:t>
      </w:r>
      <w:r>
        <w:t>jump</w:t>
      </w:r>
      <w:r>
        <w:rPr>
          <w:spacing w:val="20"/>
        </w:rPr>
        <w:t xml:space="preserve"> </w:t>
      </w:r>
      <w:r>
        <w:t>pack.</w:t>
      </w:r>
    </w:p>
    <w:p w:rsidR="00F87A27" w:rsidRDefault="00F87A27">
      <w:pPr>
        <w:spacing w:before="2"/>
        <w:rPr>
          <w:rFonts w:ascii="Garamond" w:eastAsia="Garamond" w:hAnsi="Garamond" w:cs="Garamond"/>
          <w:sz w:val="16"/>
          <w:szCs w:val="16"/>
        </w:rPr>
      </w:pPr>
    </w:p>
    <w:p w:rsidR="00F87A27" w:rsidRDefault="005A02C9">
      <w:pPr>
        <w:pStyle w:val="BodyText"/>
        <w:ind w:left="148" w:right="164"/>
      </w:pPr>
      <w:r>
        <w:rPr>
          <w:b/>
        </w:rPr>
        <w:t>MS-05B</w:t>
      </w:r>
      <w:r>
        <w:rPr>
          <w:b/>
          <w:spacing w:val="40"/>
        </w:rPr>
        <w:t xml:space="preserve"> </w:t>
      </w:r>
      <w:r>
        <w:rPr>
          <w:b/>
        </w:rPr>
        <w:t>Zaku I Optional</w:t>
      </w:r>
      <w:r>
        <w:rPr>
          <w:b/>
          <w:spacing w:val="40"/>
        </w:rPr>
        <w:t xml:space="preserve"> </w:t>
      </w:r>
      <w:r>
        <w:rPr>
          <w:b/>
        </w:rPr>
        <w:t>equipment</w:t>
      </w:r>
      <w:r>
        <w:rPr>
          <w:b/>
          <w:spacing w:val="40"/>
        </w:rPr>
        <w:t xml:space="preserve"> </w:t>
      </w:r>
      <w:r>
        <w:rPr>
          <w:b/>
        </w:rPr>
        <w:t>&amp;</w:t>
      </w:r>
      <w:r>
        <w:rPr>
          <w:b/>
          <w:spacing w:val="40"/>
        </w:rPr>
        <w:t xml:space="preserve"> </w:t>
      </w:r>
      <w:r>
        <w:rPr>
          <w:b/>
        </w:rPr>
        <w:t>weapon</w:t>
      </w:r>
      <w:r>
        <w:rPr>
          <w:b/>
          <w:spacing w:val="40"/>
        </w:rPr>
        <w:t xml:space="preserve"> </w:t>
      </w:r>
      <w:r>
        <w:rPr>
          <w:b/>
        </w:rPr>
        <w:t xml:space="preserve">options: </w:t>
      </w:r>
      <w:r>
        <w:t>The MS-05B Zaku I  can be equipped with the following optional equipment and weapons: Targeter (+5pts),</w:t>
      </w:r>
      <w:r>
        <w:rPr>
          <w:spacing w:val="-3"/>
        </w:rPr>
        <w:t xml:space="preserve"> </w:t>
      </w:r>
      <w:r>
        <w:t>90mm MMP- 70C Machine Gun (+45pts),</w:t>
      </w:r>
      <w:r>
        <w:rPr>
          <w:spacing w:val="-1"/>
        </w:rPr>
        <w:t xml:space="preserve"> </w:t>
      </w:r>
      <w:r>
        <w:t xml:space="preserve">Panzer  Faust (Single  Shot)  (+10pts), 120mm machine gun </w:t>
      </w:r>
      <w:r>
        <w:rPr>
          <w:spacing w:val="-1"/>
        </w:rPr>
        <w:t>(+40pts),</w:t>
      </w:r>
      <w:r>
        <w:t xml:space="preserve"> 175mm Cannon (+45pts)</w:t>
      </w:r>
      <w:r>
        <w:rPr>
          <w:spacing w:val="-1"/>
        </w:rPr>
        <w:t xml:space="preserve"> </w:t>
      </w:r>
      <w:r>
        <w:t>or 280mm</w:t>
      </w:r>
      <w:r>
        <w:rPr>
          <w:spacing w:val="28"/>
        </w:rPr>
        <w:t xml:space="preserve"> </w:t>
      </w:r>
      <w:r>
        <w:t>Bazooka (+45pts)</w:t>
      </w:r>
    </w:p>
    <w:p w:rsidR="00F87A27" w:rsidRDefault="00F87A27">
      <w:pPr>
        <w:spacing w:before="4"/>
        <w:rPr>
          <w:rFonts w:ascii="Garamond" w:eastAsia="Garamond" w:hAnsi="Garamond" w:cs="Garamond"/>
          <w:sz w:val="20"/>
          <w:szCs w:val="20"/>
        </w:rPr>
      </w:pPr>
    </w:p>
    <w:p w:rsidR="00F87A27" w:rsidRDefault="005A02C9">
      <w:pPr>
        <w:spacing w:line="256" w:lineRule="auto"/>
        <w:ind w:left="150" w:right="109"/>
        <w:rPr>
          <w:rFonts w:ascii="Garamond" w:eastAsia="Garamond" w:hAnsi="Garamond" w:cs="Garamond"/>
          <w:sz w:val="20"/>
          <w:szCs w:val="20"/>
        </w:rPr>
      </w:pPr>
      <w:r>
        <w:rPr>
          <w:rFonts w:ascii="Garamond"/>
          <w:b/>
          <w:sz w:val="20"/>
        </w:rPr>
        <w:t xml:space="preserve">MS-05B Zaku I Command </w:t>
      </w:r>
      <w:r>
        <w:rPr>
          <w:rFonts w:ascii="Garamond"/>
          <w:b/>
          <w:spacing w:val="1"/>
          <w:sz w:val="20"/>
        </w:rPr>
        <w:t>Upgrade(+30pts):</w:t>
      </w:r>
      <w:r>
        <w:rPr>
          <w:rFonts w:ascii="Garamond"/>
          <w:b/>
          <w:sz w:val="20"/>
        </w:rPr>
        <w:t xml:space="preserve"> </w:t>
      </w:r>
      <w:r>
        <w:rPr>
          <w:rFonts w:ascii="Garamond"/>
          <w:sz w:val="20"/>
        </w:rPr>
        <w:t>The MS-05B Zaku</w:t>
      </w:r>
      <w:r>
        <w:rPr>
          <w:rFonts w:ascii="Garamond"/>
          <w:spacing w:val="28"/>
          <w:sz w:val="20"/>
        </w:rPr>
        <w:t xml:space="preserve"> </w:t>
      </w:r>
      <w:r>
        <w:rPr>
          <w:rFonts w:ascii="Garamond"/>
          <w:sz w:val="20"/>
        </w:rPr>
        <w:t>I may be upgraded to an MS-05S Zaku I Command (+2.  It replaces the Heat Hawk with and Heat Sword and gains +1 to Side Armor.</w:t>
      </w:r>
    </w:p>
    <w:p w:rsidR="00F87A27" w:rsidRDefault="005A02C9">
      <w:pPr>
        <w:ind w:left="150"/>
        <w:rPr>
          <w:rFonts w:ascii="Garamond" w:eastAsia="Garamond" w:hAnsi="Garamond" w:cs="Garamond"/>
          <w:sz w:val="20"/>
          <w:szCs w:val="20"/>
        </w:rPr>
      </w:pPr>
      <w:r>
        <w:rPr>
          <w:rFonts w:ascii="Garamond"/>
          <w:i/>
          <w:sz w:val="20"/>
        </w:rPr>
        <w:t>Note this upgrade may only be selected by HQ Pilots</w:t>
      </w:r>
    </w:p>
    <w:p w:rsidR="00F87A27" w:rsidRDefault="00F87A27">
      <w:pPr>
        <w:rPr>
          <w:rFonts w:ascii="Garamond" w:eastAsia="Garamond" w:hAnsi="Garamond" w:cs="Garamond"/>
          <w:sz w:val="20"/>
          <w:szCs w:val="20"/>
        </w:rPr>
        <w:sectPr w:rsidR="00F87A27">
          <w:type w:val="continuous"/>
          <w:pgSz w:w="12240" w:h="15840"/>
          <w:pgMar w:top="700" w:right="480" w:bottom="280" w:left="580" w:header="720" w:footer="720" w:gutter="0"/>
          <w:cols w:num="2" w:space="720" w:equalWidth="0">
            <w:col w:w="5421" w:space="163"/>
            <w:col w:w="5596"/>
          </w:cols>
        </w:sect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24"/>
          <w:szCs w:val="24"/>
        </w:rPr>
      </w:pPr>
    </w:p>
    <w:p w:rsidR="00F87A27" w:rsidRDefault="00F87A27">
      <w:pPr>
        <w:rPr>
          <w:rFonts w:ascii="Garamond" w:eastAsia="Garamond" w:hAnsi="Garamond" w:cs="Garamond"/>
          <w:i/>
          <w:sz w:val="32"/>
          <w:szCs w:val="32"/>
        </w:rPr>
      </w:pPr>
    </w:p>
    <w:p w:rsidR="00F87A27" w:rsidRDefault="00E86CF6">
      <w:pPr>
        <w:pStyle w:val="Heading2"/>
        <w:rPr>
          <w:b w:val="0"/>
          <w:bCs w:val="0"/>
        </w:rPr>
      </w:pPr>
      <w:r w:rsidRPr="00E86CF6">
        <w:pict>
          <v:group id="_x0000_s1328" style="position:absolute;left:0;text-align:left;margin-left:36.85pt;margin-top:-242.6pt;width:145.75pt;height:229.65pt;z-index:251645440;mso-position-horizontal-relative:page" coordorigin="738,-4852" coordsize="2915,4593">
            <v:group id="_x0000_s1332" style="position:absolute;left:760;top:-4830;width:2870;height:4549" coordorigin="760,-4830" coordsize="2870,4549">
              <v:shape id="_x0000_s1333" style="position:absolute;left:760;top:-4830;width:2870;height:4549" coordorigin="760,-4830" coordsize="2870,4549" path="m760,-4830r2870,l3630,-281r-2870,l760,-4830xe" filled="f" strokeweight=".77767mm">
                <v:path arrowok="t"/>
              </v:shape>
            </v:group>
            <v:group id="_x0000_s1329" style="position:absolute;left:804;top:-4777;width:2746;height:4442" coordorigin="804,-4777" coordsize="2746,4442">
              <v:shape id="_x0000_s1331" style="position:absolute;left:804;top:-4777;width:2746;height:4442" coordorigin="804,-4777" coordsize="2746,4442" path="m804,-4777r2745,l3549,-335r-2745,l804,-4777xe" filled="f" strokeweight=".25942mm">
                <v:path arrowok="t"/>
              </v:shape>
              <v:shape id="_x0000_s1330" type="#_x0000_t75" style="position:absolute;left:916;top:-4694;width:2548;height:4336">
                <v:imagedata r:id="rId49" o:title=""/>
              </v:shape>
            </v:group>
            <w10:wrap anchorx="page"/>
          </v:group>
        </w:pict>
      </w:r>
      <w:r w:rsidR="005A02C9">
        <w:t>MS-06J</w:t>
      </w:r>
      <w:r w:rsidR="005A02C9">
        <w:rPr>
          <w:spacing w:val="6"/>
        </w:rPr>
        <w:t xml:space="preserve"> </w:t>
      </w:r>
      <w:r w:rsidR="005A02C9">
        <w:t>Zaku</w:t>
      </w:r>
      <w:r w:rsidR="005A02C9">
        <w:rPr>
          <w:spacing w:val="6"/>
        </w:rPr>
        <w:t xml:space="preserve"> </w:t>
      </w:r>
      <w:r w:rsidR="005A02C9">
        <w:t>II</w:t>
      </w:r>
    </w:p>
    <w:p w:rsidR="00F87A27" w:rsidRDefault="005A02C9">
      <w:pPr>
        <w:spacing w:before="55" w:line="270" w:lineRule="exact"/>
        <w:ind w:left="132"/>
        <w:rPr>
          <w:rFonts w:ascii="Garamond" w:eastAsia="Garamond" w:hAnsi="Garamond" w:cs="Garamond"/>
          <w:sz w:val="24"/>
          <w:szCs w:val="24"/>
        </w:rPr>
      </w:pPr>
      <w:r>
        <w:br w:type="column"/>
      </w:r>
      <w:r>
        <w:rPr>
          <w:rFonts w:ascii="Garamond"/>
          <w:b/>
          <w:spacing w:val="-1"/>
          <w:sz w:val="24"/>
        </w:rPr>
        <w:lastRenderedPageBreak/>
        <w:t>MS-06F/J</w:t>
      </w:r>
      <w:r>
        <w:rPr>
          <w:rFonts w:ascii="Garamond"/>
          <w:b/>
          <w:spacing w:val="11"/>
          <w:sz w:val="24"/>
        </w:rPr>
        <w:t xml:space="preserve"> </w:t>
      </w:r>
      <w:r>
        <w:rPr>
          <w:rFonts w:ascii="Garamond"/>
          <w:b/>
          <w:sz w:val="24"/>
        </w:rPr>
        <w:t>Zaku</w:t>
      </w:r>
      <w:r>
        <w:rPr>
          <w:rFonts w:ascii="Garamond"/>
          <w:b/>
          <w:spacing w:val="12"/>
          <w:sz w:val="24"/>
        </w:rPr>
        <w:t xml:space="preserve"> </w:t>
      </w:r>
      <w:r>
        <w:rPr>
          <w:rFonts w:ascii="Garamond"/>
          <w:b/>
          <w:sz w:val="24"/>
        </w:rPr>
        <w:t>II</w:t>
      </w:r>
    </w:p>
    <w:p w:rsidR="00F87A27" w:rsidRDefault="005A02C9">
      <w:pPr>
        <w:pStyle w:val="BodyText"/>
        <w:tabs>
          <w:tab w:val="left" w:pos="637"/>
          <w:tab w:val="left" w:pos="848"/>
          <w:tab w:val="left" w:pos="1088"/>
          <w:tab w:val="left" w:pos="1220"/>
          <w:tab w:val="left" w:pos="1574"/>
          <w:tab w:val="left" w:pos="1610"/>
          <w:tab w:val="left" w:pos="1821"/>
          <w:tab w:val="left" w:pos="2026"/>
        </w:tabs>
        <w:spacing w:before="3" w:line="234" w:lineRule="auto"/>
      </w:pPr>
      <w:r>
        <w:rPr>
          <w:spacing w:val="2"/>
        </w:rPr>
        <w:t>The</w:t>
      </w:r>
      <w:r>
        <w:rPr>
          <w:spacing w:val="2"/>
        </w:rPr>
        <w:tab/>
        <w:t>Zaku</w:t>
      </w:r>
      <w:r>
        <w:rPr>
          <w:spacing w:val="2"/>
        </w:rPr>
        <w:tab/>
      </w:r>
      <w:r>
        <w:rPr>
          <w:spacing w:val="1"/>
        </w:rPr>
        <w:t>II</w:t>
      </w:r>
      <w:r>
        <w:rPr>
          <w:spacing w:val="1"/>
        </w:rPr>
        <w:tab/>
      </w:r>
      <w:r>
        <w:rPr>
          <w:spacing w:val="1"/>
        </w:rPr>
        <w:tab/>
      </w:r>
      <w:r>
        <w:rPr>
          <w:w w:val="95"/>
        </w:rPr>
        <w:t>is</w:t>
      </w:r>
      <w:r>
        <w:rPr>
          <w:w w:val="95"/>
        </w:rPr>
        <w:tab/>
      </w:r>
      <w:r>
        <w:rPr>
          <w:spacing w:val="3"/>
        </w:rPr>
        <w:t>an</w:t>
      </w:r>
      <w:r>
        <w:rPr>
          <w:spacing w:val="26"/>
        </w:rPr>
        <w:t xml:space="preserve"> </w:t>
      </w:r>
      <w:r>
        <w:rPr>
          <w:spacing w:val="2"/>
        </w:rPr>
        <w:t>advanced</w:t>
      </w:r>
      <w:r>
        <w:t xml:space="preserve">   </w:t>
      </w:r>
      <w:r>
        <w:rPr>
          <w:spacing w:val="2"/>
        </w:rPr>
        <w:t>design</w:t>
      </w:r>
      <w:r>
        <w:t xml:space="preserve">   </w:t>
      </w:r>
      <w:r>
        <w:rPr>
          <w:spacing w:val="3"/>
        </w:rPr>
        <w:t>sharing</w:t>
      </w:r>
      <w:r>
        <w:rPr>
          <w:spacing w:val="31"/>
        </w:rPr>
        <w:t xml:space="preserve"> </w:t>
      </w:r>
      <w:r>
        <w:rPr>
          <w:spacing w:val="2"/>
        </w:rPr>
        <w:t>only</w:t>
      </w:r>
      <w:r>
        <w:t xml:space="preserve"> </w:t>
      </w:r>
      <w:r>
        <w:rPr>
          <w:spacing w:val="24"/>
        </w:rPr>
        <w:t xml:space="preserve"> </w:t>
      </w:r>
      <w:r>
        <w:rPr>
          <w:spacing w:val="2"/>
        </w:rPr>
        <w:t>the</w:t>
      </w:r>
      <w:r>
        <w:t xml:space="preserve"> </w:t>
      </w:r>
      <w:r>
        <w:rPr>
          <w:spacing w:val="24"/>
        </w:rPr>
        <w:t xml:space="preserve"> </w:t>
      </w:r>
      <w:r>
        <w:rPr>
          <w:spacing w:val="2"/>
        </w:rPr>
        <w:t>body</w:t>
      </w:r>
      <w:r>
        <w:t xml:space="preserve"> </w:t>
      </w:r>
      <w:r>
        <w:rPr>
          <w:spacing w:val="25"/>
        </w:rPr>
        <w:t xml:space="preserve"> </w:t>
      </w:r>
      <w:r>
        <w:t xml:space="preserve">design </w:t>
      </w:r>
      <w:r>
        <w:rPr>
          <w:spacing w:val="16"/>
        </w:rPr>
        <w:t xml:space="preserve"> </w:t>
      </w:r>
      <w:r>
        <w:t>of</w:t>
      </w:r>
      <w:r>
        <w:rPr>
          <w:spacing w:val="22"/>
        </w:rPr>
        <w:t xml:space="preserve"> </w:t>
      </w:r>
      <w:r>
        <w:t>the</w:t>
      </w:r>
      <w:r>
        <w:tab/>
        <w:t>first</w:t>
      </w:r>
      <w:r>
        <w:tab/>
      </w:r>
      <w:r>
        <w:tab/>
        <w:t>ever</w:t>
      </w:r>
      <w:r>
        <w:tab/>
      </w:r>
      <w:r>
        <w:tab/>
      </w:r>
      <w:r>
        <w:tab/>
        <w:t xml:space="preserve">mass- produced </w:t>
      </w:r>
      <w:r>
        <w:rPr>
          <w:spacing w:val="7"/>
        </w:rPr>
        <w:t xml:space="preserve"> </w:t>
      </w:r>
      <w:r>
        <w:t xml:space="preserve">Mobile </w:t>
      </w:r>
      <w:r>
        <w:rPr>
          <w:spacing w:val="8"/>
        </w:rPr>
        <w:t xml:space="preserve"> </w:t>
      </w:r>
      <w:r>
        <w:t xml:space="preserve">Suit </w:t>
      </w:r>
      <w:r>
        <w:rPr>
          <w:spacing w:val="7"/>
        </w:rPr>
        <w:t xml:space="preserve"> </w:t>
      </w:r>
      <w:r>
        <w:t>the Zaku.</w:t>
      </w:r>
      <w:r>
        <w:rPr>
          <w:spacing w:val="16"/>
        </w:rPr>
        <w:t xml:space="preserve"> </w:t>
      </w:r>
      <w:r>
        <w:t>It’s</w:t>
      </w:r>
      <w:r>
        <w:rPr>
          <w:spacing w:val="16"/>
        </w:rPr>
        <w:t xml:space="preserve"> </w:t>
      </w:r>
      <w:r>
        <w:t>superior</w:t>
      </w:r>
      <w:r>
        <w:rPr>
          <w:spacing w:val="17"/>
        </w:rPr>
        <w:t xml:space="preserve"> </w:t>
      </w:r>
      <w:r>
        <w:t>to</w:t>
      </w:r>
      <w:r>
        <w:rPr>
          <w:spacing w:val="16"/>
        </w:rPr>
        <w:t xml:space="preserve"> </w:t>
      </w:r>
      <w:r>
        <w:t>most Federation</w:t>
      </w:r>
      <w:r>
        <w:rPr>
          <w:spacing w:val="11"/>
        </w:rPr>
        <w:t xml:space="preserve"> </w:t>
      </w:r>
      <w:r>
        <w:t>Mobile</w:t>
      </w:r>
      <w:r>
        <w:rPr>
          <w:spacing w:val="12"/>
        </w:rPr>
        <w:t xml:space="preserve"> </w:t>
      </w:r>
      <w:r>
        <w:t>Suit</w:t>
      </w:r>
      <w:r>
        <w:rPr>
          <w:spacing w:val="10"/>
        </w:rPr>
        <w:t xml:space="preserve"> </w:t>
      </w:r>
      <w:r>
        <w:t xml:space="preserve">and can </w:t>
      </w:r>
      <w:r>
        <w:rPr>
          <w:spacing w:val="14"/>
        </w:rPr>
        <w:t xml:space="preserve"> </w:t>
      </w:r>
      <w:r>
        <w:t xml:space="preserve">be </w:t>
      </w:r>
      <w:r>
        <w:rPr>
          <w:spacing w:val="14"/>
        </w:rPr>
        <w:t xml:space="preserve"> </w:t>
      </w:r>
      <w:r>
        <w:t xml:space="preserve">modified </w:t>
      </w:r>
      <w:r>
        <w:rPr>
          <w:spacing w:val="14"/>
        </w:rPr>
        <w:t xml:space="preserve"> </w:t>
      </w:r>
      <w:r>
        <w:t xml:space="preserve">to </w:t>
      </w:r>
      <w:r>
        <w:rPr>
          <w:spacing w:val="14"/>
        </w:rPr>
        <w:t xml:space="preserve"> </w:t>
      </w:r>
      <w:r>
        <w:t xml:space="preserve">carry several  </w:t>
      </w:r>
      <w:r>
        <w:rPr>
          <w:spacing w:val="25"/>
        </w:rPr>
        <w:t xml:space="preserve"> </w:t>
      </w:r>
      <w:r>
        <w:t xml:space="preserve">different  </w:t>
      </w:r>
      <w:r>
        <w:rPr>
          <w:spacing w:val="25"/>
        </w:rPr>
        <w:t xml:space="preserve"> </w:t>
      </w:r>
      <w:r>
        <w:t>weapon systems.</w:t>
      </w:r>
      <w:r>
        <w:tab/>
      </w:r>
      <w:r>
        <w:tab/>
        <w:t xml:space="preserve">The  </w:t>
      </w:r>
      <w:r>
        <w:rPr>
          <w:spacing w:val="13"/>
        </w:rPr>
        <w:t xml:space="preserve"> </w:t>
      </w:r>
      <w:r>
        <w:t xml:space="preserve">Zaku  </w:t>
      </w:r>
      <w:r>
        <w:rPr>
          <w:spacing w:val="13"/>
        </w:rPr>
        <w:t xml:space="preserve"> </w:t>
      </w:r>
      <w:r>
        <w:t>II forms</w:t>
      </w:r>
      <w:r>
        <w:rPr>
          <w:spacing w:val="20"/>
        </w:rPr>
        <w:t xml:space="preserve"> </w:t>
      </w:r>
      <w:r>
        <w:t>the</w:t>
      </w:r>
      <w:r>
        <w:rPr>
          <w:spacing w:val="20"/>
        </w:rPr>
        <w:t xml:space="preserve"> </w:t>
      </w:r>
      <w:r>
        <w:t>backbone</w:t>
      </w:r>
      <w:r>
        <w:rPr>
          <w:spacing w:val="20"/>
        </w:rPr>
        <w:t xml:space="preserve"> </w:t>
      </w:r>
      <w:r>
        <w:t>of</w:t>
      </w:r>
      <w:r>
        <w:rPr>
          <w:spacing w:val="20"/>
        </w:rPr>
        <w:t xml:space="preserve"> </w:t>
      </w:r>
      <w:r>
        <w:t>the Zeon mobile forces.</w:t>
      </w:r>
      <w:r>
        <w:rPr>
          <w:spacing w:val="49"/>
        </w:rPr>
        <w:t xml:space="preserve"> </w:t>
      </w:r>
      <w:r>
        <w:t>The Zaku</w:t>
      </w:r>
      <w:r>
        <w:rPr>
          <w:spacing w:val="10"/>
        </w:rPr>
        <w:t xml:space="preserve"> </w:t>
      </w:r>
      <w:r>
        <w:t>II</w:t>
      </w:r>
      <w:r>
        <w:rPr>
          <w:spacing w:val="10"/>
        </w:rPr>
        <w:t xml:space="preserve"> </w:t>
      </w:r>
      <w:r>
        <w:t>F</w:t>
      </w:r>
      <w:r>
        <w:rPr>
          <w:spacing w:val="10"/>
        </w:rPr>
        <w:t xml:space="preserve"> </w:t>
      </w:r>
      <w:r>
        <w:t>Type</w:t>
      </w:r>
      <w:r>
        <w:rPr>
          <w:spacing w:val="10"/>
        </w:rPr>
        <w:t xml:space="preserve"> </w:t>
      </w:r>
      <w:r>
        <w:t xml:space="preserve">was </w:t>
      </w:r>
      <w:r>
        <w:rPr>
          <w:spacing w:val="20"/>
        </w:rPr>
        <w:t xml:space="preserve"> </w:t>
      </w:r>
      <w:r>
        <w:t>a lightened,</w:t>
      </w:r>
      <w:r>
        <w:rPr>
          <w:spacing w:val="41"/>
        </w:rPr>
        <w:t xml:space="preserve"> </w:t>
      </w:r>
      <w:r>
        <w:t>im</w:t>
      </w:r>
      <w:r>
        <w:rPr>
          <w:rFonts w:cs="Garamond"/>
        </w:rPr>
        <w:t>p</w:t>
      </w:r>
      <w:r>
        <w:t>roved</w:t>
      </w:r>
      <w:r>
        <w:rPr>
          <w:spacing w:val="42"/>
        </w:rPr>
        <w:t xml:space="preserve"> </w:t>
      </w:r>
      <w:r>
        <w:t xml:space="preserve">version of </w:t>
      </w:r>
      <w:r>
        <w:rPr>
          <w:spacing w:val="27"/>
        </w:rPr>
        <w:t xml:space="preserve"> </w:t>
      </w:r>
      <w:r>
        <w:t xml:space="preserve">the </w:t>
      </w:r>
      <w:r>
        <w:rPr>
          <w:spacing w:val="27"/>
        </w:rPr>
        <w:t xml:space="preserve"> </w:t>
      </w:r>
      <w:r>
        <w:t xml:space="preserve">original </w:t>
      </w:r>
      <w:r>
        <w:rPr>
          <w:spacing w:val="27"/>
        </w:rPr>
        <w:t xml:space="preserve"> </w:t>
      </w:r>
      <w:r>
        <w:t xml:space="preserve">C </w:t>
      </w:r>
      <w:r>
        <w:rPr>
          <w:spacing w:val="27"/>
        </w:rPr>
        <w:t xml:space="preserve"> </w:t>
      </w:r>
      <w:r>
        <w:t>Type which</w:t>
      </w:r>
      <w:r>
        <w:tab/>
      </w:r>
      <w:r>
        <w:tab/>
        <w:t>served</w:t>
      </w:r>
      <w:r>
        <w:tab/>
      </w:r>
      <w:r>
        <w:tab/>
        <w:t>as</w:t>
      </w:r>
      <w:r>
        <w:tab/>
      </w:r>
      <w:r>
        <w:tab/>
        <w:t>the baseline</w:t>
      </w:r>
      <w:r>
        <w:tab/>
      </w:r>
      <w:r>
        <w:tab/>
        <w:t>for</w:t>
      </w:r>
      <w:r>
        <w:tab/>
      </w:r>
      <w:r>
        <w:tab/>
        <w:t xml:space="preserve">further improvements. </w:t>
      </w:r>
      <w:r>
        <w:rPr>
          <w:spacing w:val="37"/>
        </w:rPr>
        <w:t xml:space="preserve"> </w:t>
      </w:r>
      <w:r>
        <w:t xml:space="preserve">The </w:t>
      </w:r>
      <w:r>
        <w:rPr>
          <w:spacing w:val="37"/>
        </w:rPr>
        <w:t xml:space="preserve"> </w:t>
      </w:r>
      <w:r>
        <w:t xml:space="preserve">Zaku II </w:t>
      </w:r>
      <w:r>
        <w:rPr>
          <w:spacing w:val="24"/>
        </w:rPr>
        <w:t xml:space="preserve"> </w:t>
      </w:r>
      <w:r>
        <w:t xml:space="preserve">J </w:t>
      </w:r>
      <w:r>
        <w:rPr>
          <w:spacing w:val="24"/>
        </w:rPr>
        <w:t xml:space="preserve"> </w:t>
      </w:r>
      <w:r>
        <w:t xml:space="preserve">Type </w:t>
      </w:r>
      <w:r>
        <w:rPr>
          <w:spacing w:val="24"/>
        </w:rPr>
        <w:t xml:space="preserve"> </w:t>
      </w:r>
      <w:r>
        <w:t xml:space="preserve">was </w:t>
      </w:r>
      <w:r>
        <w:rPr>
          <w:spacing w:val="24"/>
        </w:rPr>
        <w:t xml:space="preserve"> </w:t>
      </w:r>
      <w:r>
        <w:t xml:space="preserve">a </w:t>
      </w:r>
      <w:r>
        <w:rPr>
          <w:spacing w:val="24"/>
        </w:rPr>
        <w:t xml:space="preserve"> </w:t>
      </w:r>
      <w:r>
        <w:t>ground combat</w:t>
      </w:r>
      <w:r>
        <w:rPr>
          <w:spacing w:val="1"/>
        </w:rPr>
        <w:t xml:space="preserve"> </w:t>
      </w:r>
      <w:r>
        <w:t>variant</w:t>
      </w:r>
      <w:r>
        <w:rPr>
          <w:spacing w:val="1"/>
        </w:rPr>
        <w:t xml:space="preserve"> </w:t>
      </w:r>
      <w:r>
        <w:t>which</w:t>
      </w:r>
      <w:r>
        <w:rPr>
          <w:spacing w:val="1"/>
        </w:rPr>
        <w:t xml:space="preserve"> </w:t>
      </w:r>
      <w:r>
        <w:t>made used</w:t>
      </w:r>
      <w:r>
        <w:tab/>
        <w:t>a</w:t>
      </w:r>
      <w:r>
        <w:tab/>
        <w:t>more</w:t>
      </w:r>
      <w:r>
        <w:tab/>
        <w:t>powerful reactor but fewer verniers.</w:t>
      </w:r>
    </w:p>
    <w:p w:rsidR="00F87A27" w:rsidRDefault="005A02C9">
      <w:pPr>
        <w:pStyle w:val="Heading2"/>
        <w:spacing w:before="118" w:line="269" w:lineRule="exact"/>
        <w:rPr>
          <w:rFonts w:cs="Garamond"/>
          <w:b w:val="0"/>
          <w:bCs w:val="0"/>
        </w:rPr>
      </w:pPr>
      <w:r>
        <w:rPr>
          <w:b w:val="0"/>
        </w:rPr>
        <w:br w:type="column"/>
      </w:r>
      <w:r>
        <w:lastRenderedPageBreak/>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p>
    <w:p w:rsidR="00F87A27" w:rsidRDefault="005A02C9">
      <w:pPr>
        <w:pStyle w:val="BodyText"/>
        <w:spacing w:before="3" w:line="234" w:lineRule="auto"/>
        <w:ind w:right="166"/>
      </w:pPr>
      <w:r>
        <w:t xml:space="preserve">This </w:t>
      </w:r>
      <w:r>
        <w:rPr>
          <w:spacing w:val="2"/>
        </w:rPr>
        <w:t xml:space="preserve"> </w:t>
      </w:r>
      <w:r>
        <w:t xml:space="preserve">rare </w:t>
      </w:r>
      <w:r>
        <w:rPr>
          <w:spacing w:val="2"/>
        </w:rPr>
        <w:t xml:space="preserve"> </w:t>
      </w:r>
      <w:r>
        <w:rPr>
          <w:spacing w:val="-1"/>
        </w:rPr>
        <w:t>variant</w:t>
      </w:r>
      <w:r>
        <w:t xml:space="preserve"> </w:t>
      </w:r>
      <w:r>
        <w:rPr>
          <w:spacing w:val="2"/>
        </w:rPr>
        <w:t xml:space="preserve"> </w:t>
      </w:r>
      <w:r>
        <w:t xml:space="preserve">of </w:t>
      </w:r>
      <w:r>
        <w:rPr>
          <w:spacing w:val="28"/>
        </w:rPr>
        <w:t xml:space="preserve"> </w:t>
      </w:r>
      <w:r>
        <w:t xml:space="preserve">the </w:t>
      </w:r>
      <w:r>
        <w:rPr>
          <w:spacing w:val="2"/>
        </w:rPr>
        <w:t xml:space="preserve"> </w:t>
      </w:r>
      <w:r>
        <w:t xml:space="preserve">Zaku </w:t>
      </w:r>
      <w:r>
        <w:rPr>
          <w:spacing w:val="2"/>
        </w:rPr>
        <w:t xml:space="preserve"> </w:t>
      </w:r>
      <w:r>
        <w:t xml:space="preserve">II </w:t>
      </w:r>
      <w:r>
        <w:rPr>
          <w:spacing w:val="2"/>
        </w:rPr>
        <w:t xml:space="preserve"> </w:t>
      </w:r>
      <w:r>
        <w:t xml:space="preserve">is </w:t>
      </w:r>
      <w:r>
        <w:rPr>
          <w:spacing w:val="2"/>
        </w:rPr>
        <w:t xml:space="preserve"> </w:t>
      </w:r>
      <w:r>
        <w:t xml:space="preserve">a </w:t>
      </w:r>
      <w:r>
        <w:rPr>
          <w:spacing w:val="2"/>
        </w:rPr>
        <w:t xml:space="preserve"> </w:t>
      </w:r>
      <w:r>
        <w:t xml:space="preserve">high-performance </w:t>
      </w:r>
      <w:r>
        <w:rPr>
          <w:spacing w:val="2"/>
        </w:rPr>
        <w:t xml:space="preserve"> </w:t>
      </w:r>
      <w:r>
        <w:t>model</w:t>
      </w:r>
      <w:r>
        <w:rPr>
          <w:spacing w:val="26"/>
        </w:rPr>
        <w:t xml:space="preserve"> </w:t>
      </w:r>
      <w:r>
        <w:rPr>
          <w:spacing w:val="2"/>
        </w:rPr>
        <w:t>designed</w:t>
      </w:r>
      <w:r>
        <w:t xml:space="preserve">  </w:t>
      </w:r>
      <w:r>
        <w:rPr>
          <w:spacing w:val="21"/>
        </w:rPr>
        <w:t xml:space="preserve"> </w:t>
      </w:r>
      <w:r>
        <w:rPr>
          <w:spacing w:val="2"/>
        </w:rPr>
        <w:t>for</w:t>
      </w:r>
      <w:r>
        <w:t xml:space="preserve">  </w:t>
      </w:r>
      <w:r>
        <w:rPr>
          <w:spacing w:val="21"/>
        </w:rPr>
        <w:t xml:space="preserve"> </w:t>
      </w:r>
      <w:r>
        <w:rPr>
          <w:spacing w:val="2"/>
        </w:rPr>
        <w:t>company</w:t>
      </w:r>
      <w:r>
        <w:t xml:space="preserve">  </w:t>
      </w:r>
      <w:r>
        <w:rPr>
          <w:spacing w:val="21"/>
        </w:rPr>
        <w:t xml:space="preserve"> </w:t>
      </w:r>
      <w:r>
        <w:rPr>
          <w:spacing w:val="2"/>
        </w:rPr>
        <w:t>commanders</w:t>
      </w:r>
      <w:r>
        <w:t xml:space="preserve">  </w:t>
      </w:r>
      <w:r>
        <w:rPr>
          <w:spacing w:val="21"/>
        </w:rPr>
        <w:t xml:space="preserve"> </w:t>
      </w:r>
      <w:r>
        <w:rPr>
          <w:spacing w:val="2"/>
        </w:rPr>
        <w:t>and</w:t>
      </w:r>
      <w:r>
        <w:t xml:space="preserve">  </w:t>
      </w:r>
      <w:r>
        <w:rPr>
          <w:spacing w:val="21"/>
        </w:rPr>
        <w:t xml:space="preserve"> </w:t>
      </w:r>
      <w:r>
        <w:rPr>
          <w:spacing w:val="2"/>
        </w:rPr>
        <w:t>ace</w:t>
      </w:r>
      <w:r>
        <w:t xml:space="preserve">  </w:t>
      </w:r>
      <w:r>
        <w:rPr>
          <w:spacing w:val="21"/>
        </w:rPr>
        <w:t xml:space="preserve"> </w:t>
      </w:r>
      <w:r>
        <w:rPr>
          <w:spacing w:val="1"/>
        </w:rPr>
        <w:t>pilots.</w:t>
      </w:r>
      <w:r>
        <w:t xml:space="preserve">  </w:t>
      </w:r>
      <w:r>
        <w:rPr>
          <w:spacing w:val="21"/>
        </w:rPr>
        <w:t xml:space="preserve"> </w:t>
      </w:r>
      <w:r>
        <w:rPr>
          <w:spacing w:val="4"/>
        </w:rPr>
        <w:t>The</w:t>
      </w:r>
    </w:p>
    <w:p w:rsidR="00F87A27" w:rsidRDefault="00E86CF6">
      <w:pPr>
        <w:pStyle w:val="BodyText"/>
        <w:spacing w:line="234" w:lineRule="auto"/>
        <w:ind w:left="3278" w:right="117"/>
        <w:jc w:val="both"/>
      </w:pPr>
      <w:r>
        <w:pict>
          <v:group id="_x0000_s1322" style="position:absolute;left:0;text-align:left;margin-left:311pt;margin-top:7.5pt;width:153.35pt;height:274.7pt;z-index:251646464;mso-position-horizontal-relative:page" coordorigin="6220,151" coordsize="3067,5494" wrapcoords="-105 0 -105 21540 21811 21540 21811 0 -105 0">
            <v:group id="_x0000_s1326" style="position:absolute;left:6240;top:171;width:3027;height:5454" coordorigin="6240,171" coordsize="3027,5454">
              <v:shape id="_x0000_s1327" style="position:absolute;left:6240;top:171;width:3027;height:5454" coordorigin="6240,171" coordsize="3027,5454" path="m6240,171r3027,l9267,5624r-3027,l6240,171xe" filled="f" strokeweight="2pt">
                <v:path arrowok="t"/>
              </v:shape>
            </v:group>
            <v:group id="_x0000_s1323" style="position:absolute;left:6307;top:224;width:2920;height:5347" coordorigin="6307,224" coordsize="2920,5347">
              <v:shape id="_x0000_s1325" style="position:absolute;left:6307;top:224;width:2920;height:5347" coordorigin="6307,224" coordsize="2920,5347" path="m6307,224r2920,l9227,5571r-2920,l6307,224xe" filled="f" strokeweight=".23528mm">
                <v:path arrowok="t"/>
              </v:shape>
              <v:shape id="_x0000_s1324" type="#_x0000_t75" style="position:absolute;left:6362;top:419;width:2832;height:4947">
                <v:imagedata r:id="rId50" o:title=""/>
              </v:shape>
            </v:group>
            <w10:wrap type="tight" anchorx="page"/>
          </v:group>
        </w:pict>
      </w:r>
      <w:r w:rsidR="005A02C9">
        <w:rPr>
          <w:spacing w:val="2"/>
        </w:rPr>
        <w:t>communications</w:t>
      </w:r>
      <w:r w:rsidR="005A02C9">
        <w:rPr>
          <w:spacing w:val="37"/>
        </w:rPr>
        <w:t xml:space="preserve"> </w:t>
      </w:r>
      <w:r w:rsidR="005A02C9">
        <w:rPr>
          <w:spacing w:val="3"/>
        </w:rPr>
        <w:t>antenna</w:t>
      </w:r>
      <w:r w:rsidR="005A02C9">
        <w:rPr>
          <w:spacing w:val="32"/>
        </w:rPr>
        <w:t xml:space="preserve"> </w:t>
      </w:r>
      <w:r w:rsidR="005A02C9">
        <w:t>on</w:t>
      </w:r>
      <w:r w:rsidR="005A02C9">
        <w:rPr>
          <w:spacing w:val="2"/>
        </w:rPr>
        <w:t xml:space="preserve"> </w:t>
      </w:r>
      <w:r w:rsidR="005A02C9">
        <w:t>its</w:t>
      </w:r>
      <w:r w:rsidR="005A02C9">
        <w:rPr>
          <w:spacing w:val="1"/>
        </w:rPr>
        <w:t xml:space="preserve"> </w:t>
      </w:r>
      <w:r w:rsidR="005A02C9">
        <w:t>head</w:t>
      </w:r>
      <w:r w:rsidR="005A02C9">
        <w:rPr>
          <w:spacing w:val="2"/>
        </w:rPr>
        <w:t xml:space="preserve"> </w:t>
      </w:r>
      <w:r w:rsidR="005A02C9">
        <w:t>identifies</w:t>
      </w:r>
      <w:r w:rsidR="005A02C9">
        <w:rPr>
          <w:spacing w:val="1"/>
        </w:rPr>
        <w:t xml:space="preserve"> </w:t>
      </w:r>
      <w:r w:rsidR="005A02C9">
        <w:t>it</w:t>
      </w:r>
      <w:r w:rsidR="005A02C9">
        <w:rPr>
          <w:spacing w:val="2"/>
        </w:rPr>
        <w:t xml:space="preserve"> </w:t>
      </w:r>
      <w:r w:rsidR="005A02C9">
        <w:t>as</w:t>
      </w:r>
      <w:r w:rsidR="005A02C9">
        <w:rPr>
          <w:spacing w:val="2"/>
        </w:rPr>
        <w:t xml:space="preserve"> </w:t>
      </w:r>
      <w:r w:rsidR="005A02C9">
        <w:t xml:space="preserve">a </w:t>
      </w:r>
      <w:r w:rsidR="005A02C9">
        <w:rPr>
          <w:spacing w:val="2"/>
        </w:rPr>
        <w:t>command</w:t>
      </w:r>
      <w:r w:rsidR="005A02C9">
        <w:rPr>
          <w:spacing w:val="4"/>
        </w:rPr>
        <w:t xml:space="preserve"> </w:t>
      </w:r>
      <w:r w:rsidR="005A02C9">
        <w:rPr>
          <w:spacing w:val="2"/>
        </w:rPr>
        <w:t>unit,</w:t>
      </w:r>
      <w:r w:rsidR="005A02C9">
        <w:rPr>
          <w:spacing w:val="8"/>
        </w:rPr>
        <w:t xml:space="preserve"> </w:t>
      </w:r>
      <w:r w:rsidR="005A02C9">
        <w:rPr>
          <w:spacing w:val="2"/>
        </w:rPr>
        <w:t>and</w:t>
      </w:r>
      <w:r w:rsidR="005A02C9">
        <w:rPr>
          <w:spacing w:val="4"/>
        </w:rPr>
        <w:t xml:space="preserve"> </w:t>
      </w:r>
      <w:r w:rsidR="005A02C9">
        <w:rPr>
          <w:spacing w:val="2"/>
        </w:rPr>
        <w:t>its</w:t>
      </w:r>
      <w:r w:rsidR="005A02C9">
        <w:rPr>
          <w:spacing w:val="26"/>
        </w:rPr>
        <w:t xml:space="preserve"> </w:t>
      </w:r>
      <w:r w:rsidR="005A02C9">
        <w:rPr>
          <w:spacing w:val="3"/>
        </w:rPr>
        <w:t>thruster</w:t>
      </w:r>
      <w:r w:rsidR="005A02C9">
        <w:rPr>
          <w:spacing w:val="48"/>
        </w:rPr>
        <w:t xml:space="preserve"> </w:t>
      </w:r>
      <w:r w:rsidR="005A02C9">
        <w:rPr>
          <w:spacing w:val="2"/>
        </w:rPr>
        <w:t>output</w:t>
      </w:r>
      <w:r w:rsidR="005A02C9">
        <w:rPr>
          <w:spacing w:val="48"/>
        </w:rPr>
        <w:t xml:space="preserve"> </w:t>
      </w:r>
      <w:r w:rsidR="005A02C9">
        <w:rPr>
          <w:spacing w:val="1"/>
        </w:rPr>
        <w:t>is</w:t>
      </w:r>
      <w:r w:rsidR="005A02C9">
        <w:rPr>
          <w:spacing w:val="48"/>
        </w:rPr>
        <w:t xml:space="preserve"> </w:t>
      </w:r>
      <w:r w:rsidR="005A02C9">
        <w:rPr>
          <w:spacing w:val="3"/>
        </w:rPr>
        <w:t>30%</w:t>
      </w:r>
      <w:r w:rsidR="005A02C9">
        <w:rPr>
          <w:spacing w:val="31"/>
        </w:rPr>
        <w:t xml:space="preserve"> </w:t>
      </w:r>
      <w:r w:rsidR="005A02C9">
        <w:rPr>
          <w:spacing w:val="2"/>
        </w:rPr>
        <w:t>higher</w:t>
      </w:r>
      <w:r w:rsidR="005A02C9">
        <w:rPr>
          <w:spacing w:val="12"/>
        </w:rPr>
        <w:t xml:space="preserve"> </w:t>
      </w:r>
      <w:r w:rsidR="005A02C9">
        <w:rPr>
          <w:spacing w:val="2"/>
        </w:rPr>
        <w:t>than</w:t>
      </w:r>
      <w:r w:rsidR="005A02C9">
        <w:rPr>
          <w:spacing w:val="12"/>
        </w:rPr>
        <w:t xml:space="preserve"> </w:t>
      </w:r>
      <w:r w:rsidR="005A02C9">
        <w:rPr>
          <w:spacing w:val="2"/>
        </w:rPr>
        <w:t>that</w:t>
      </w:r>
      <w:r w:rsidR="005A02C9">
        <w:rPr>
          <w:spacing w:val="12"/>
        </w:rPr>
        <w:t xml:space="preserve"> </w:t>
      </w:r>
      <w:r w:rsidR="005A02C9">
        <w:rPr>
          <w:spacing w:val="1"/>
        </w:rPr>
        <w:t>of</w:t>
      </w:r>
      <w:r w:rsidR="005A02C9">
        <w:rPr>
          <w:spacing w:val="42"/>
        </w:rPr>
        <w:t xml:space="preserve"> </w:t>
      </w:r>
      <w:r w:rsidR="005A02C9">
        <w:t>a</w:t>
      </w:r>
      <w:r w:rsidR="005A02C9">
        <w:rPr>
          <w:spacing w:val="26"/>
        </w:rPr>
        <w:t xml:space="preserve"> </w:t>
      </w:r>
      <w:r w:rsidR="005A02C9">
        <w:rPr>
          <w:spacing w:val="3"/>
        </w:rPr>
        <w:t>normal</w:t>
      </w:r>
      <w:r w:rsidR="005A02C9">
        <w:rPr>
          <w:spacing w:val="35"/>
        </w:rPr>
        <w:t xml:space="preserve"> </w:t>
      </w:r>
      <w:r w:rsidR="005A02C9">
        <w:rPr>
          <w:spacing w:val="2"/>
        </w:rPr>
        <w:t>Zaku</w:t>
      </w:r>
      <w:r w:rsidR="005A02C9">
        <w:rPr>
          <w:spacing w:val="35"/>
        </w:rPr>
        <w:t xml:space="preserve"> </w:t>
      </w:r>
      <w:r w:rsidR="005A02C9">
        <w:rPr>
          <w:spacing w:val="2"/>
        </w:rPr>
        <w:t>II.</w:t>
      </w:r>
      <w:r w:rsidR="005A02C9">
        <w:rPr>
          <w:spacing w:val="39"/>
        </w:rPr>
        <w:t xml:space="preserve"> </w:t>
      </w:r>
      <w:r w:rsidR="005A02C9">
        <w:rPr>
          <w:spacing w:val="3"/>
        </w:rPr>
        <w:t>This</w:t>
      </w:r>
      <w:r w:rsidR="005A02C9">
        <w:rPr>
          <w:spacing w:val="32"/>
        </w:rPr>
        <w:t xml:space="preserve"> </w:t>
      </w:r>
      <w:r w:rsidR="005A02C9">
        <w:t>limited-edition</w:t>
      </w:r>
      <w:r w:rsidR="005A02C9">
        <w:rPr>
          <w:spacing w:val="29"/>
        </w:rPr>
        <w:t xml:space="preserve"> </w:t>
      </w:r>
      <w:r w:rsidR="005A02C9">
        <w:t>mobile</w:t>
      </w:r>
      <w:r w:rsidR="005A02C9">
        <w:rPr>
          <w:spacing w:val="30"/>
        </w:rPr>
        <w:t xml:space="preserve"> </w:t>
      </w:r>
      <w:r w:rsidR="005A02C9">
        <w:t xml:space="preserve">suit </w:t>
      </w:r>
      <w:r w:rsidR="005A02C9">
        <w:rPr>
          <w:spacing w:val="1"/>
        </w:rPr>
        <w:t>is</w:t>
      </w:r>
      <w:r w:rsidR="005A02C9">
        <w:rPr>
          <w:spacing w:val="15"/>
        </w:rPr>
        <w:t xml:space="preserve"> </w:t>
      </w:r>
      <w:r w:rsidR="005A02C9">
        <w:rPr>
          <w:spacing w:val="2"/>
        </w:rPr>
        <w:t>assigned</w:t>
      </w:r>
      <w:r w:rsidR="005A02C9">
        <w:rPr>
          <w:spacing w:val="15"/>
        </w:rPr>
        <w:t xml:space="preserve"> </w:t>
      </w:r>
      <w:r w:rsidR="005A02C9">
        <w:rPr>
          <w:spacing w:val="2"/>
        </w:rPr>
        <w:t>only</w:t>
      </w:r>
      <w:r w:rsidR="005A02C9">
        <w:rPr>
          <w:spacing w:val="15"/>
        </w:rPr>
        <w:t xml:space="preserve"> </w:t>
      </w:r>
      <w:r w:rsidR="005A02C9">
        <w:rPr>
          <w:spacing w:val="1"/>
        </w:rPr>
        <w:t>to</w:t>
      </w:r>
      <w:r w:rsidR="005A02C9">
        <w:rPr>
          <w:spacing w:val="28"/>
        </w:rPr>
        <w:t xml:space="preserve"> </w:t>
      </w:r>
      <w:r w:rsidR="005A02C9">
        <w:t>deserving</w:t>
      </w:r>
      <w:r w:rsidR="005A02C9">
        <w:rPr>
          <w:spacing w:val="16"/>
        </w:rPr>
        <w:t xml:space="preserve"> </w:t>
      </w:r>
      <w:r w:rsidR="005A02C9">
        <w:t>Zeon</w:t>
      </w:r>
      <w:r w:rsidR="005A02C9">
        <w:rPr>
          <w:spacing w:val="17"/>
        </w:rPr>
        <w:t xml:space="preserve"> </w:t>
      </w:r>
      <w:r w:rsidR="005A02C9">
        <w:t>aces</w:t>
      </w:r>
      <w:r w:rsidR="005A02C9">
        <w:rPr>
          <w:spacing w:val="16"/>
        </w:rPr>
        <w:t xml:space="preserve"> </w:t>
      </w:r>
      <w:r w:rsidR="005A02C9">
        <w:rPr>
          <w:spacing w:val="-1"/>
        </w:rPr>
        <w:t>like</w:t>
      </w:r>
      <w:r w:rsidR="005A02C9">
        <w:rPr>
          <w:spacing w:val="28"/>
        </w:rPr>
        <w:t xml:space="preserve"> </w:t>
      </w:r>
      <w:r w:rsidR="005A02C9">
        <w:t>Major</w:t>
      </w:r>
      <w:r w:rsidR="005A02C9">
        <w:rPr>
          <w:spacing w:val="39"/>
        </w:rPr>
        <w:t xml:space="preserve"> </w:t>
      </w:r>
      <w:r w:rsidR="005A02C9">
        <w:t>Char</w:t>
      </w:r>
      <w:r w:rsidR="005A02C9">
        <w:rPr>
          <w:spacing w:val="39"/>
        </w:rPr>
        <w:t xml:space="preserve"> </w:t>
      </w:r>
      <w:r w:rsidR="005A02C9">
        <w:t>Aznable,</w:t>
      </w:r>
      <w:r w:rsidR="005A02C9">
        <w:rPr>
          <w:spacing w:val="21"/>
        </w:rPr>
        <w:t xml:space="preserve"> </w:t>
      </w:r>
      <w:r w:rsidR="005A02C9">
        <w:t>who won</w:t>
      </w:r>
      <w:r w:rsidR="005A02C9">
        <w:rPr>
          <w:spacing w:val="23"/>
        </w:rPr>
        <w:t xml:space="preserve"> </w:t>
      </w:r>
      <w:r w:rsidR="005A02C9">
        <w:t>renown</w:t>
      </w:r>
      <w:r w:rsidR="005A02C9">
        <w:rPr>
          <w:spacing w:val="23"/>
        </w:rPr>
        <w:t xml:space="preserve"> </w:t>
      </w:r>
      <w:r w:rsidR="005A02C9">
        <w:t>by</w:t>
      </w:r>
      <w:r w:rsidR="005A02C9">
        <w:rPr>
          <w:spacing w:val="22"/>
        </w:rPr>
        <w:t xml:space="preserve"> </w:t>
      </w:r>
      <w:r w:rsidR="005A02C9">
        <w:t>single-</w:t>
      </w:r>
      <w:r w:rsidR="005A02C9">
        <w:rPr>
          <w:spacing w:val="28"/>
        </w:rPr>
        <w:t xml:space="preserve"> </w:t>
      </w:r>
      <w:r w:rsidR="005A02C9">
        <w:rPr>
          <w:spacing w:val="2"/>
        </w:rPr>
        <w:t>handedly</w:t>
      </w:r>
      <w:r w:rsidR="005A02C9">
        <w:rPr>
          <w:spacing w:val="28"/>
        </w:rPr>
        <w:t xml:space="preserve"> </w:t>
      </w:r>
      <w:r w:rsidR="005A02C9">
        <w:rPr>
          <w:spacing w:val="2"/>
        </w:rPr>
        <w:t>destroying</w:t>
      </w:r>
      <w:r w:rsidR="005A02C9">
        <w:rPr>
          <w:spacing w:val="28"/>
        </w:rPr>
        <w:t xml:space="preserve"> </w:t>
      </w:r>
      <w:r w:rsidR="005A02C9">
        <w:t>five</w:t>
      </w:r>
      <w:r w:rsidR="005A02C9">
        <w:rPr>
          <w:spacing w:val="30"/>
        </w:rPr>
        <w:t xml:space="preserve"> </w:t>
      </w:r>
      <w:r w:rsidR="005A02C9">
        <w:rPr>
          <w:spacing w:val="1"/>
        </w:rPr>
        <w:t>Federation</w:t>
      </w:r>
      <w:r w:rsidR="005A02C9">
        <w:rPr>
          <w:spacing w:val="29"/>
        </w:rPr>
        <w:t xml:space="preserve"> </w:t>
      </w:r>
      <w:r w:rsidR="005A02C9">
        <w:rPr>
          <w:spacing w:val="3"/>
        </w:rPr>
        <w:t>battleships</w:t>
      </w:r>
      <w:r w:rsidR="005A02C9">
        <w:rPr>
          <w:spacing w:val="31"/>
        </w:rPr>
        <w:t xml:space="preserve"> </w:t>
      </w:r>
      <w:r w:rsidR="005A02C9">
        <w:t>during the Battle</w:t>
      </w:r>
      <w:r w:rsidR="005A02C9">
        <w:rPr>
          <w:spacing w:val="-1"/>
        </w:rPr>
        <w:t xml:space="preserve"> </w:t>
      </w:r>
      <w:r w:rsidR="005A02C9">
        <w:t>of</w:t>
      </w:r>
      <w:r w:rsidR="005A02C9">
        <w:rPr>
          <w:spacing w:val="26"/>
        </w:rPr>
        <w:t xml:space="preserve"> </w:t>
      </w:r>
      <w:r w:rsidR="005A02C9">
        <w:t>Loum.</w:t>
      </w:r>
    </w:p>
    <w:p w:rsidR="00F87A27" w:rsidRDefault="00F87A27">
      <w:pPr>
        <w:spacing w:line="234" w:lineRule="auto"/>
        <w:jc w:val="both"/>
        <w:sectPr w:rsidR="00F87A27">
          <w:pgSz w:w="12240" w:h="15840"/>
          <w:pgMar w:top="540" w:right="540" w:bottom="280" w:left="620" w:header="720" w:footer="720" w:gutter="0"/>
          <w:cols w:num="3" w:space="720" w:equalWidth="0">
            <w:col w:w="1715" w:space="1328"/>
            <w:col w:w="2373" w:space="110"/>
            <w:col w:w="5554"/>
          </w:cols>
        </w:sectPr>
      </w:pPr>
    </w:p>
    <w:p w:rsidR="00F87A27" w:rsidRDefault="00F87A27">
      <w:pPr>
        <w:spacing w:before="5"/>
        <w:rPr>
          <w:rFonts w:ascii="Garamond" w:eastAsia="Garamond" w:hAnsi="Garamond" w:cs="Garamond"/>
          <w:sz w:val="19"/>
          <w:szCs w:val="19"/>
        </w:rPr>
      </w:pPr>
    </w:p>
    <w:p w:rsidR="00F87A27" w:rsidRDefault="005A02C9">
      <w:pPr>
        <w:pStyle w:val="BodyText"/>
        <w:spacing w:line="223" w:lineRule="exact"/>
        <w:ind w:left="119"/>
      </w:pPr>
      <w:r>
        <w:t>Pilot</w:t>
      </w:r>
      <w:r>
        <w:rPr>
          <w:spacing w:val="4"/>
        </w:rPr>
        <w:t xml:space="preserve"> </w:t>
      </w:r>
      <w:r>
        <w:t>Bonus</w:t>
      </w:r>
    </w:p>
    <w:p w:rsidR="00F87A27" w:rsidRDefault="005A02C9">
      <w:pPr>
        <w:pStyle w:val="Heading4"/>
        <w:spacing w:line="223" w:lineRule="exact"/>
        <w:ind w:left="119"/>
        <w:rPr>
          <w:b w:val="0"/>
          <w:bCs w:val="0"/>
        </w:rPr>
      </w:pPr>
      <w:r>
        <w:rPr>
          <w:spacing w:val="1"/>
        </w:rPr>
        <w:t>Armor</w:t>
      </w:r>
      <w:r>
        <w:rPr>
          <w:spacing w:val="5"/>
        </w:rPr>
        <w:t xml:space="preserve"> </w:t>
      </w:r>
      <w:r>
        <w:rPr>
          <w:spacing w:val="-4"/>
        </w:rPr>
        <w:t>Values</w:t>
      </w:r>
    </w:p>
    <w:p w:rsidR="00F87A27" w:rsidRDefault="005A02C9">
      <w:pPr>
        <w:tabs>
          <w:tab w:val="left" w:pos="1783"/>
        </w:tabs>
        <w:spacing w:line="221" w:lineRule="exact"/>
        <w:ind w:right="6565"/>
        <w:jc w:val="center"/>
        <w:rPr>
          <w:rFonts w:ascii="Garamond" w:eastAsia="Garamond" w:hAnsi="Garamond" w:cs="Garamond"/>
          <w:sz w:val="20"/>
          <w:szCs w:val="20"/>
        </w:rPr>
      </w:pPr>
      <w:r>
        <w:br w:type="column"/>
      </w:r>
      <w:r>
        <w:rPr>
          <w:rFonts w:ascii="Garamond"/>
          <w:b/>
          <w:sz w:val="20"/>
        </w:rPr>
        <w:lastRenderedPageBreak/>
        <w:t xml:space="preserve">WS </w:t>
      </w:r>
      <w:r>
        <w:rPr>
          <w:rFonts w:ascii="Garamond"/>
          <w:b/>
          <w:spacing w:val="33"/>
          <w:sz w:val="20"/>
        </w:rPr>
        <w:t xml:space="preserve"> </w:t>
      </w:r>
      <w:r>
        <w:rPr>
          <w:rFonts w:ascii="Garamond"/>
          <w:b/>
          <w:sz w:val="20"/>
        </w:rPr>
        <w:t xml:space="preserve">BS </w:t>
      </w:r>
      <w:r>
        <w:rPr>
          <w:rFonts w:ascii="Garamond"/>
          <w:b/>
          <w:spacing w:val="3"/>
          <w:sz w:val="20"/>
        </w:rPr>
        <w:t xml:space="preserve"> </w:t>
      </w:r>
      <w:r>
        <w:rPr>
          <w:rFonts w:ascii="Garamond"/>
          <w:b/>
          <w:sz w:val="20"/>
        </w:rPr>
        <w:t xml:space="preserve">S  </w:t>
      </w:r>
      <w:r>
        <w:rPr>
          <w:rFonts w:ascii="Garamond"/>
          <w:b/>
          <w:spacing w:val="31"/>
          <w:sz w:val="20"/>
        </w:rPr>
        <w:t xml:space="preserve"> </w:t>
      </w:r>
      <w:r>
        <w:rPr>
          <w:rFonts w:ascii="Garamond"/>
          <w:b/>
          <w:sz w:val="20"/>
        </w:rPr>
        <w:t xml:space="preserve">W  </w:t>
      </w:r>
      <w:r>
        <w:rPr>
          <w:rFonts w:ascii="Garamond"/>
          <w:b/>
          <w:spacing w:val="47"/>
          <w:sz w:val="20"/>
        </w:rPr>
        <w:t xml:space="preserve"> </w:t>
      </w:r>
      <w:r>
        <w:rPr>
          <w:rFonts w:ascii="Garamond"/>
          <w:b/>
          <w:sz w:val="20"/>
        </w:rPr>
        <w:t>I</w:t>
      </w:r>
      <w:r>
        <w:rPr>
          <w:rFonts w:ascii="Garamond"/>
          <w:b/>
          <w:sz w:val="20"/>
        </w:rPr>
        <w:tab/>
        <w:t xml:space="preserve">A  </w:t>
      </w:r>
      <w:r>
        <w:rPr>
          <w:rFonts w:ascii="Garamond"/>
          <w:b/>
          <w:spacing w:val="29"/>
          <w:sz w:val="20"/>
        </w:rPr>
        <w:t xml:space="preserve"> </w:t>
      </w:r>
      <w:r>
        <w:rPr>
          <w:rFonts w:ascii="Garamond"/>
          <w:b/>
          <w:sz w:val="20"/>
        </w:rPr>
        <w:t>PS  LD</w:t>
      </w:r>
    </w:p>
    <w:p w:rsidR="00F87A27" w:rsidRDefault="005A02C9">
      <w:pPr>
        <w:pStyle w:val="BodyText"/>
        <w:tabs>
          <w:tab w:val="left" w:pos="564"/>
          <w:tab w:val="left" w:pos="873"/>
          <w:tab w:val="left" w:pos="1230"/>
          <w:tab w:val="left" w:pos="1553"/>
          <w:tab w:val="left" w:pos="2290"/>
          <w:tab w:val="left" w:pos="2630"/>
        </w:tabs>
        <w:spacing w:line="220" w:lineRule="exact"/>
        <w:ind w:left="249"/>
      </w:pPr>
      <w:r>
        <w:t>-</w:t>
      </w:r>
      <w:r>
        <w:tab/>
      </w:r>
      <w:r>
        <w:rPr>
          <w:w w:val="95"/>
        </w:rPr>
        <w:t>-</w:t>
      </w:r>
      <w:r>
        <w:rPr>
          <w:w w:val="95"/>
        </w:rPr>
        <w:tab/>
      </w:r>
      <w:r>
        <w:t>5</w:t>
      </w:r>
      <w:r>
        <w:tab/>
        <w:t>-</w:t>
      </w:r>
      <w:r>
        <w:tab/>
        <w:t xml:space="preserve">-  </w:t>
      </w:r>
      <w:r>
        <w:rPr>
          <w:spacing w:val="31"/>
        </w:rPr>
        <w:t xml:space="preserve"> </w:t>
      </w:r>
      <w:r>
        <w:t>+1</w:t>
      </w:r>
      <w:r>
        <w:tab/>
      </w:r>
      <w:r>
        <w:rPr>
          <w:w w:val="95"/>
        </w:rPr>
        <w:t>-</w:t>
      </w:r>
      <w:r>
        <w:rPr>
          <w:w w:val="95"/>
        </w:rPr>
        <w:tab/>
      </w:r>
      <w:r>
        <w:t>-</w:t>
      </w:r>
    </w:p>
    <w:p w:rsidR="00F87A27" w:rsidRDefault="005A02C9">
      <w:pPr>
        <w:pStyle w:val="Heading4"/>
        <w:tabs>
          <w:tab w:val="left" w:pos="1203"/>
          <w:tab w:val="left" w:pos="2263"/>
          <w:tab w:val="left" w:pos="3297"/>
        </w:tabs>
        <w:spacing w:line="223" w:lineRule="exact"/>
        <w:ind w:left="230"/>
        <w:rPr>
          <w:b w:val="0"/>
          <w:bCs w:val="0"/>
        </w:rPr>
      </w:pPr>
      <w:r>
        <w:rPr>
          <w:spacing w:val="-1"/>
        </w:rPr>
        <w:t>Front</w:t>
      </w:r>
      <w:r>
        <w:rPr>
          <w:spacing w:val="-1"/>
        </w:rPr>
        <w:tab/>
      </w:r>
      <w:r>
        <w:rPr>
          <w:w w:val="95"/>
        </w:rPr>
        <w:t>Side</w:t>
      </w:r>
      <w:r>
        <w:rPr>
          <w:w w:val="95"/>
        </w:rPr>
        <w:tab/>
      </w:r>
      <w:r>
        <w:rPr>
          <w:spacing w:val="-1"/>
        </w:rPr>
        <w:t>Rear</w:t>
      </w:r>
      <w:r>
        <w:rPr>
          <w:spacing w:val="-1"/>
        </w:rPr>
        <w:tab/>
      </w:r>
      <w:r>
        <w:t>PV</w:t>
      </w:r>
    </w:p>
    <w:p w:rsidR="00F87A27" w:rsidRDefault="00F87A27">
      <w:pPr>
        <w:spacing w:line="223" w:lineRule="exact"/>
        <w:sectPr w:rsidR="00F87A27">
          <w:type w:val="continuous"/>
          <w:pgSz w:w="12240" w:h="15840"/>
          <w:pgMar w:top="700" w:right="540" w:bottom="280" w:left="620" w:header="720" w:footer="720" w:gutter="0"/>
          <w:cols w:num="2" w:space="720" w:equalWidth="0">
            <w:col w:w="1276" w:space="294"/>
            <w:col w:w="9510"/>
          </w:cols>
        </w:sectPr>
      </w:pPr>
    </w:p>
    <w:p w:rsidR="00F87A27" w:rsidRDefault="005A02C9">
      <w:pPr>
        <w:pStyle w:val="BodyText"/>
        <w:tabs>
          <w:tab w:val="left" w:pos="1890"/>
          <w:tab w:val="left" w:pos="2830"/>
          <w:tab w:val="left" w:pos="3940"/>
          <w:tab w:val="right" w:pos="5106"/>
        </w:tabs>
        <w:spacing w:line="220" w:lineRule="exact"/>
      </w:pPr>
      <w:r>
        <w:lastRenderedPageBreak/>
        <w:t>Zaku</w:t>
      </w:r>
      <w:r>
        <w:rPr>
          <w:spacing w:val="5"/>
        </w:rPr>
        <w:t xml:space="preserve"> </w:t>
      </w:r>
      <w:r>
        <w:t>II</w:t>
      </w:r>
      <w:r>
        <w:tab/>
      </w:r>
      <w:r>
        <w:rPr>
          <w:w w:val="95"/>
        </w:rPr>
        <w:t>12</w:t>
      </w:r>
      <w:r>
        <w:rPr>
          <w:w w:val="95"/>
        </w:rPr>
        <w:tab/>
        <w:t>12</w:t>
      </w:r>
      <w:r>
        <w:rPr>
          <w:w w:val="95"/>
        </w:rPr>
        <w:tab/>
      </w:r>
      <w:r>
        <w:t>10</w:t>
      </w:r>
      <w:r>
        <w:rPr>
          <w:rFonts w:ascii="Times New Roman"/>
        </w:rPr>
        <w:tab/>
      </w:r>
      <w:r>
        <w:t>110</w:t>
      </w:r>
    </w:p>
    <w:p w:rsidR="00F87A27" w:rsidRDefault="00F87A27">
      <w:pPr>
        <w:spacing w:line="220" w:lineRule="exact"/>
        <w:sectPr w:rsidR="00F87A27">
          <w:type w:val="continuous"/>
          <w:pgSz w:w="12240" w:h="15840"/>
          <w:pgMar w:top="700" w:right="540" w:bottom="280" w:left="620" w:header="720" w:footer="720" w:gutter="0"/>
          <w:cols w:space="720"/>
        </w:sectPr>
      </w:pPr>
    </w:p>
    <w:p w:rsidR="00F87A27" w:rsidRDefault="00F87A27">
      <w:pPr>
        <w:spacing w:before="1"/>
        <w:rPr>
          <w:rFonts w:ascii="Garamond" w:eastAsia="Garamond" w:hAnsi="Garamond" w:cs="Garamond"/>
          <w:sz w:val="19"/>
          <w:szCs w:val="19"/>
        </w:rPr>
      </w:pPr>
    </w:p>
    <w:p w:rsidR="00F87A27" w:rsidRDefault="005A02C9">
      <w:pPr>
        <w:pStyle w:val="Heading4"/>
        <w:spacing w:line="223" w:lineRule="exact"/>
        <w:rPr>
          <w:b w:val="0"/>
          <w:bCs w:val="0"/>
        </w:rPr>
      </w:pPr>
      <w:r>
        <w:t>MS-06J</w:t>
      </w:r>
      <w:r>
        <w:rPr>
          <w:spacing w:val="5"/>
        </w:rPr>
        <w:t xml:space="preserve"> </w:t>
      </w:r>
      <w:r>
        <w:t>Zaku</w:t>
      </w:r>
      <w:r>
        <w:rPr>
          <w:spacing w:val="5"/>
        </w:rPr>
        <w:t xml:space="preserve"> </w:t>
      </w:r>
      <w:r>
        <w:t xml:space="preserve">II </w:t>
      </w:r>
      <w:r>
        <w:rPr>
          <w:spacing w:val="10"/>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right="32"/>
      </w:pPr>
      <w:r>
        <w:rPr>
          <w:spacing w:val="1"/>
        </w:rPr>
        <w:t>The</w:t>
      </w:r>
      <w:r>
        <w:rPr>
          <w:spacing w:val="20"/>
        </w:rPr>
        <w:t xml:space="preserve"> </w:t>
      </w:r>
      <w:r>
        <w:t>MS-06J</w:t>
      </w:r>
      <w:r>
        <w:rPr>
          <w:spacing w:val="20"/>
        </w:rPr>
        <w:t xml:space="preserve"> </w:t>
      </w:r>
      <w:r>
        <w:t>Zaku</w:t>
      </w:r>
      <w:r>
        <w:rPr>
          <w:spacing w:val="20"/>
        </w:rPr>
        <w:t xml:space="preserve"> </w:t>
      </w:r>
      <w:r>
        <w:t xml:space="preserve">II </w:t>
      </w:r>
      <w:r>
        <w:rPr>
          <w:spacing w:val="40"/>
        </w:rPr>
        <w:t xml:space="preserve"> </w:t>
      </w:r>
      <w:r>
        <w:t>comes</w:t>
      </w:r>
      <w:r>
        <w:rPr>
          <w:spacing w:val="20"/>
        </w:rPr>
        <w:t xml:space="preserve"> </w:t>
      </w:r>
      <w:r>
        <w:t>with</w:t>
      </w:r>
      <w:r>
        <w:rPr>
          <w:spacing w:val="20"/>
        </w:rPr>
        <w:t xml:space="preserve"> </w:t>
      </w:r>
      <w:r>
        <w:t>this</w:t>
      </w:r>
      <w:r>
        <w:rPr>
          <w:spacing w:val="20"/>
        </w:rPr>
        <w:t xml:space="preserve"> </w:t>
      </w:r>
      <w:r>
        <w:t>equipment</w:t>
      </w:r>
      <w:r>
        <w:rPr>
          <w:spacing w:val="20"/>
        </w:rPr>
        <w:t xml:space="preserve"> </w:t>
      </w:r>
      <w:r>
        <w:t>and</w:t>
      </w:r>
      <w:r>
        <w:rPr>
          <w:spacing w:val="20"/>
        </w:rPr>
        <w:t xml:space="preserve"> </w:t>
      </w:r>
      <w:r>
        <w:rPr>
          <w:spacing w:val="-1"/>
        </w:rPr>
        <w:t>weapons</w:t>
      </w:r>
      <w:r>
        <w:rPr>
          <w:spacing w:val="20"/>
        </w:rPr>
        <w:t xml:space="preserve"> </w:t>
      </w:r>
      <w:r>
        <w:t>as</w:t>
      </w:r>
      <w:r>
        <w:rPr>
          <w:spacing w:val="24"/>
        </w:rPr>
        <w:t xml:space="preserve"> </w:t>
      </w:r>
      <w:r>
        <w:t>standard:</w:t>
      </w:r>
      <w:r>
        <w:rPr>
          <w:spacing w:val="5"/>
        </w:rPr>
        <w:t xml:space="preserve"> </w:t>
      </w:r>
      <w:r>
        <w:t>Shield,</w:t>
      </w:r>
      <w:r>
        <w:rPr>
          <w:spacing w:val="5"/>
        </w:rPr>
        <w:t xml:space="preserve"> </w:t>
      </w:r>
      <w:r>
        <w:t>heat</w:t>
      </w:r>
      <w:r>
        <w:rPr>
          <w:spacing w:val="5"/>
        </w:rPr>
        <w:t xml:space="preserve"> </w:t>
      </w:r>
      <w:r>
        <w:rPr>
          <w:spacing w:val="-1"/>
        </w:rPr>
        <w:t>hawk,</w:t>
      </w:r>
      <w:r>
        <w:rPr>
          <w:spacing w:val="5"/>
        </w:rPr>
        <w:t xml:space="preserve"> </w:t>
      </w:r>
      <w:r>
        <w:t>jump</w:t>
      </w:r>
      <w:r>
        <w:rPr>
          <w:spacing w:val="5"/>
        </w:rPr>
        <w:t xml:space="preserve"> </w:t>
      </w:r>
      <w:r>
        <w:rPr>
          <w:spacing w:val="-1"/>
        </w:rPr>
        <w:t>pack</w:t>
      </w:r>
      <w:r>
        <w:rPr>
          <w:spacing w:val="5"/>
        </w:rPr>
        <w:t xml:space="preserve"> </w:t>
      </w:r>
      <w:r>
        <w:t>&amp;</w:t>
      </w:r>
      <w:r>
        <w:rPr>
          <w:spacing w:val="5"/>
        </w:rPr>
        <w:t xml:space="preserve"> </w:t>
      </w:r>
      <w:r>
        <w:rPr>
          <w:spacing w:val="-1"/>
        </w:rPr>
        <w:t>cracker</w:t>
      </w:r>
      <w:r>
        <w:rPr>
          <w:spacing w:val="5"/>
        </w:rPr>
        <w:t xml:space="preserve"> </w:t>
      </w:r>
      <w:r>
        <w:t>grenade</w:t>
      </w:r>
    </w:p>
    <w:p w:rsidR="00F87A27" w:rsidRDefault="005A02C9">
      <w:pPr>
        <w:pStyle w:val="Heading4"/>
        <w:spacing w:before="59" w:line="222" w:lineRule="exact"/>
        <w:ind w:left="119"/>
        <w:rPr>
          <w:b w:val="0"/>
          <w:bCs w:val="0"/>
        </w:rPr>
      </w:pPr>
      <w:r>
        <w:t>MS-06J</w:t>
      </w:r>
      <w:r>
        <w:rPr>
          <w:spacing w:val="19"/>
        </w:rPr>
        <w:t xml:space="preserve"> </w:t>
      </w:r>
      <w:r>
        <w:t>Zaku</w:t>
      </w:r>
      <w:r>
        <w:rPr>
          <w:spacing w:val="20"/>
        </w:rPr>
        <w:t xml:space="preserve"> </w:t>
      </w:r>
      <w:r>
        <w:t>II Optional</w:t>
      </w:r>
      <w:r>
        <w:rPr>
          <w:spacing w:val="10"/>
        </w:rPr>
        <w:t xml:space="preserve"> </w:t>
      </w:r>
      <w:r>
        <w:t>equipment</w:t>
      </w:r>
      <w:r>
        <w:rPr>
          <w:spacing w:val="19"/>
        </w:rPr>
        <w:t xml:space="preserve"> </w:t>
      </w:r>
      <w:r>
        <w:t>&amp;</w:t>
      </w:r>
      <w:r>
        <w:rPr>
          <w:spacing w:val="20"/>
        </w:rPr>
        <w:t xml:space="preserve"> </w:t>
      </w:r>
      <w:r>
        <w:rPr>
          <w:spacing w:val="-1"/>
        </w:rPr>
        <w:t>weapon</w:t>
      </w:r>
      <w:r>
        <w:rPr>
          <w:spacing w:val="20"/>
        </w:rPr>
        <w:t xml:space="preserve"> </w:t>
      </w:r>
      <w:r>
        <w:t>options</w:t>
      </w:r>
    </w:p>
    <w:p w:rsidR="00F87A27" w:rsidRDefault="005A02C9">
      <w:pPr>
        <w:pStyle w:val="BodyText"/>
        <w:spacing w:line="235" w:lineRule="auto"/>
        <w:ind w:left="119"/>
      </w:pPr>
      <w:r>
        <w:t>The</w:t>
      </w:r>
      <w:r>
        <w:rPr>
          <w:spacing w:val="49"/>
        </w:rPr>
        <w:t xml:space="preserve"> </w:t>
      </w:r>
      <w:r>
        <w:t>MS-06J</w:t>
      </w:r>
      <w:r>
        <w:rPr>
          <w:spacing w:val="50"/>
        </w:rPr>
        <w:t xml:space="preserve"> </w:t>
      </w:r>
      <w:r>
        <w:t>Zaku</w:t>
      </w:r>
      <w:r>
        <w:rPr>
          <w:spacing w:val="50"/>
        </w:rPr>
        <w:t xml:space="preserve"> </w:t>
      </w:r>
      <w:r>
        <w:t xml:space="preserve">II  </w:t>
      </w:r>
      <w:r>
        <w:rPr>
          <w:spacing w:val="50"/>
        </w:rPr>
        <w:t xml:space="preserve"> </w:t>
      </w:r>
      <w:r>
        <w:t>can</w:t>
      </w:r>
      <w:r>
        <w:rPr>
          <w:spacing w:val="50"/>
        </w:rPr>
        <w:t xml:space="preserve"> </w:t>
      </w:r>
      <w:r>
        <w:t>be</w:t>
      </w:r>
      <w:r>
        <w:rPr>
          <w:spacing w:val="50"/>
        </w:rPr>
        <w:t xml:space="preserve"> </w:t>
      </w:r>
      <w:r>
        <w:t>equipped</w:t>
      </w:r>
      <w:r>
        <w:rPr>
          <w:spacing w:val="49"/>
        </w:rPr>
        <w:t xml:space="preserve"> </w:t>
      </w:r>
      <w:r>
        <w:t>with</w:t>
      </w:r>
      <w:r>
        <w:rPr>
          <w:spacing w:val="49"/>
        </w:rPr>
        <w:t xml:space="preserve"> </w:t>
      </w:r>
      <w:r>
        <w:t>the</w:t>
      </w:r>
      <w:r>
        <w:rPr>
          <w:spacing w:val="49"/>
        </w:rPr>
        <w:t xml:space="preserve"> </w:t>
      </w:r>
      <w:r>
        <w:t>following optional equipment</w:t>
      </w:r>
      <w:r>
        <w:rPr>
          <w:spacing w:val="49"/>
        </w:rPr>
        <w:t xml:space="preserve"> </w:t>
      </w:r>
      <w:r>
        <w:t>and  weapons:  Targeter</w:t>
      </w:r>
      <w:r>
        <w:rPr>
          <w:spacing w:val="49"/>
        </w:rPr>
        <w:t xml:space="preserve"> </w:t>
      </w:r>
      <w:r>
        <w:t>(+5pts),</w:t>
      </w:r>
      <w:r>
        <w:rPr>
          <w:spacing w:val="-1"/>
        </w:rPr>
        <w:t xml:space="preserve"> </w:t>
      </w:r>
      <w:r>
        <w:t>90mm MMP- 70C Machine Gun (+45pts),</w:t>
      </w:r>
      <w:r>
        <w:rPr>
          <w:spacing w:val="-1"/>
        </w:rPr>
        <w:t xml:space="preserve"> </w:t>
      </w:r>
      <w:r>
        <w:t>120mm</w:t>
      </w:r>
      <w:r>
        <w:rPr>
          <w:spacing w:val="49"/>
        </w:rPr>
        <w:t xml:space="preserve"> </w:t>
      </w:r>
      <w:r>
        <w:t>machine</w:t>
      </w:r>
      <w:r>
        <w:rPr>
          <w:spacing w:val="50"/>
        </w:rPr>
        <w:t xml:space="preserve"> </w:t>
      </w:r>
      <w:r>
        <w:t>gun (+40pts), 280mm</w:t>
      </w:r>
      <w:r>
        <w:rPr>
          <w:spacing w:val="49"/>
        </w:rPr>
        <w:t xml:space="preserve"> </w:t>
      </w:r>
      <w:r>
        <w:t>Bazooka</w:t>
      </w:r>
      <w:r>
        <w:rPr>
          <w:spacing w:val="50"/>
        </w:rPr>
        <w:t xml:space="preserve"> </w:t>
      </w:r>
      <w:r>
        <w:t>(+45pts),</w:t>
      </w:r>
      <w:r>
        <w:rPr>
          <w:spacing w:val="49"/>
        </w:rPr>
        <w:t xml:space="preserve"> </w:t>
      </w:r>
      <w:r>
        <w:t>Panzer</w:t>
      </w:r>
      <w:r>
        <w:rPr>
          <w:spacing w:val="50"/>
        </w:rPr>
        <w:t xml:space="preserve"> </w:t>
      </w:r>
      <w:r>
        <w:t>Faust</w:t>
      </w:r>
      <w:r>
        <w:rPr>
          <w:spacing w:val="49"/>
        </w:rPr>
        <w:t xml:space="preserve"> </w:t>
      </w:r>
      <w:r>
        <w:t>(Single</w:t>
      </w:r>
      <w:r>
        <w:rPr>
          <w:spacing w:val="49"/>
        </w:rPr>
        <w:t xml:space="preserve"> </w:t>
      </w:r>
      <w:r>
        <w:t>Shot)</w:t>
      </w:r>
      <w:r>
        <w:rPr>
          <w:spacing w:val="49"/>
        </w:rPr>
        <w:t xml:space="preserve"> </w:t>
      </w:r>
      <w:r>
        <w:t>(+10pts) or</w:t>
      </w:r>
      <w:r>
        <w:rPr>
          <w:spacing w:val="50"/>
        </w:rPr>
        <w:t xml:space="preserve"> </w:t>
      </w:r>
      <w:r>
        <w:t>175mm</w:t>
      </w:r>
      <w:r>
        <w:rPr>
          <w:spacing w:val="49"/>
        </w:rPr>
        <w:t xml:space="preserve"> </w:t>
      </w:r>
      <w:r>
        <w:t>cannon</w:t>
      </w:r>
      <w:r>
        <w:rPr>
          <w:spacing w:val="50"/>
        </w:rPr>
        <w:t xml:space="preserve"> </w:t>
      </w:r>
      <w:r>
        <w:t>(45pts)</w:t>
      </w:r>
    </w:p>
    <w:p w:rsidR="00F87A27" w:rsidRDefault="00E86CF6">
      <w:pPr>
        <w:spacing w:before="31" w:line="220" w:lineRule="exact"/>
        <w:ind w:left="119" w:right="32"/>
        <w:jc w:val="both"/>
        <w:rPr>
          <w:rFonts w:ascii="Garamond" w:eastAsia="Garamond" w:hAnsi="Garamond" w:cs="Garamond"/>
          <w:sz w:val="20"/>
          <w:szCs w:val="20"/>
        </w:rPr>
      </w:pPr>
      <w:r w:rsidRPr="00E86CF6">
        <w:pict>
          <v:group id="_x0000_s1318" style="position:absolute;left:0;text-align:left;margin-left:36pt;margin-top:70.2pt;width:264pt;height:236.5pt;z-index:251644416;mso-position-horizontal-relative:page" coordorigin="720,1404" coordsize="5280,4730">
            <v:shape id="_x0000_s1321" type="#_x0000_t75" style="position:absolute;left:733;top:1414;width:5257;height:4710">
              <v:imagedata r:id="rId51" o:title=""/>
            </v:shape>
            <v:group id="_x0000_s1319" style="position:absolute;left:730;top:1414;width:5260;height:4710" coordorigin="730,1414" coordsize="5260,4710">
              <v:shape id="_x0000_s1320" style="position:absolute;left:730;top:1414;width:5260;height:4710" coordorigin="730,1414" coordsize="5260,4710" path="m730,1414r5260,l5990,6124r-5260,l730,1414xe" filled="f" strokeweight="1pt">
                <v:path arrowok="t"/>
              </v:shape>
            </v:group>
            <w10:wrap anchorx="page"/>
          </v:group>
        </w:pict>
      </w:r>
      <w:r w:rsidR="005A02C9">
        <w:rPr>
          <w:rFonts w:ascii="Garamond"/>
          <w:sz w:val="20"/>
        </w:rPr>
        <w:t>The</w:t>
      </w:r>
      <w:r w:rsidR="005A02C9">
        <w:rPr>
          <w:rFonts w:ascii="Garamond"/>
          <w:spacing w:val="4"/>
          <w:sz w:val="20"/>
        </w:rPr>
        <w:t xml:space="preserve"> </w:t>
      </w:r>
      <w:r w:rsidR="005A02C9">
        <w:rPr>
          <w:rFonts w:ascii="Garamond"/>
          <w:sz w:val="20"/>
        </w:rPr>
        <w:t>MS-06J</w:t>
      </w:r>
      <w:r w:rsidR="005A02C9">
        <w:rPr>
          <w:rFonts w:ascii="Garamond"/>
          <w:spacing w:val="4"/>
          <w:sz w:val="20"/>
        </w:rPr>
        <w:t xml:space="preserve"> </w:t>
      </w:r>
      <w:r w:rsidR="005A02C9">
        <w:rPr>
          <w:rFonts w:ascii="Garamond"/>
          <w:sz w:val="20"/>
        </w:rPr>
        <w:t>Zaku</w:t>
      </w:r>
      <w:r w:rsidR="005A02C9">
        <w:rPr>
          <w:rFonts w:ascii="Garamond"/>
          <w:spacing w:val="4"/>
          <w:sz w:val="20"/>
        </w:rPr>
        <w:t xml:space="preserve"> </w:t>
      </w:r>
      <w:r w:rsidR="005A02C9">
        <w:rPr>
          <w:rFonts w:ascii="Garamond"/>
          <w:sz w:val="20"/>
        </w:rPr>
        <w:t>II</w:t>
      </w:r>
      <w:r w:rsidR="005A02C9">
        <w:rPr>
          <w:rFonts w:ascii="Garamond"/>
          <w:spacing w:val="4"/>
          <w:sz w:val="20"/>
        </w:rPr>
        <w:t xml:space="preserve"> </w:t>
      </w:r>
      <w:r w:rsidR="005A02C9">
        <w:rPr>
          <w:rFonts w:ascii="Garamond"/>
          <w:sz w:val="20"/>
        </w:rPr>
        <w:t>can</w:t>
      </w:r>
      <w:r w:rsidR="005A02C9">
        <w:rPr>
          <w:rFonts w:ascii="Garamond"/>
          <w:spacing w:val="4"/>
          <w:sz w:val="20"/>
        </w:rPr>
        <w:t xml:space="preserve"> </w:t>
      </w:r>
      <w:r w:rsidR="005A02C9">
        <w:rPr>
          <w:rFonts w:ascii="Garamond"/>
          <w:sz w:val="20"/>
        </w:rPr>
        <w:t>also</w:t>
      </w:r>
      <w:r w:rsidR="005A02C9">
        <w:rPr>
          <w:rFonts w:ascii="Garamond"/>
          <w:spacing w:val="4"/>
          <w:sz w:val="20"/>
        </w:rPr>
        <w:t xml:space="preserve"> </w:t>
      </w:r>
      <w:r w:rsidR="005A02C9">
        <w:rPr>
          <w:rFonts w:ascii="Garamond"/>
          <w:sz w:val="20"/>
        </w:rPr>
        <w:t>be</w:t>
      </w:r>
      <w:r w:rsidR="005A02C9">
        <w:rPr>
          <w:rFonts w:ascii="Garamond"/>
          <w:spacing w:val="4"/>
          <w:sz w:val="20"/>
        </w:rPr>
        <w:t xml:space="preserve"> </w:t>
      </w:r>
      <w:r w:rsidR="005A02C9">
        <w:rPr>
          <w:rFonts w:ascii="Garamond"/>
          <w:sz w:val="20"/>
        </w:rPr>
        <w:t>equipped</w:t>
      </w:r>
      <w:r w:rsidR="005A02C9">
        <w:rPr>
          <w:rFonts w:ascii="Garamond"/>
          <w:spacing w:val="4"/>
          <w:sz w:val="20"/>
        </w:rPr>
        <w:t xml:space="preserve"> </w:t>
      </w:r>
      <w:r w:rsidR="005A02C9">
        <w:rPr>
          <w:rFonts w:ascii="Garamond"/>
          <w:sz w:val="20"/>
        </w:rPr>
        <w:t>with</w:t>
      </w:r>
      <w:r w:rsidR="005A02C9">
        <w:rPr>
          <w:rFonts w:ascii="Garamond"/>
          <w:spacing w:val="4"/>
          <w:sz w:val="20"/>
        </w:rPr>
        <w:t xml:space="preserve"> </w:t>
      </w:r>
      <w:r w:rsidR="005A02C9">
        <w:rPr>
          <w:rFonts w:ascii="Garamond"/>
          <w:sz w:val="20"/>
        </w:rPr>
        <w:t>the</w:t>
      </w:r>
      <w:r w:rsidR="005A02C9">
        <w:rPr>
          <w:rFonts w:ascii="Garamond"/>
          <w:spacing w:val="4"/>
          <w:sz w:val="20"/>
        </w:rPr>
        <w:t xml:space="preserve"> </w:t>
      </w:r>
      <w:r w:rsidR="005A02C9">
        <w:rPr>
          <w:rFonts w:ascii="Garamond"/>
          <w:sz w:val="20"/>
        </w:rPr>
        <w:t>following weapon</w:t>
      </w:r>
      <w:r w:rsidR="005A02C9">
        <w:rPr>
          <w:rFonts w:ascii="Garamond"/>
          <w:spacing w:val="2"/>
          <w:sz w:val="20"/>
        </w:rPr>
        <w:t xml:space="preserve"> </w:t>
      </w:r>
      <w:r w:rsidR="005A02C9">
        <w:rPr>
          <w:rFonts w:ascii="Garamond"/>
          <w:sz w:val="20"/>
        </w:rPr>
        <w:t>systems</w:t>
      </w:r>
      <w:r w:rsidR="005A02C9">
        <w:rPr>
          <w:rFonts w:ascii="Garamond"/>
          <w:spacing w:val="1"/>
          <w:sz w:val="20"/>
        </w:rPr>
        <w:t xml:space="preserve"> </w:t>
      </w:r>
      <w:r w:rsidR="005A02C9">
        <w:rPr>
          <w:rFonts w:ascii="Garamond"/>
          <w:sz w:val="20"/>
        </w:rPr>
        <w:t>alongside</w:t>
      </w:r>
      <w:r w:rsidR="005A02C9">
        <w:rPr>
          <w:rFonts w:ascii="Garamond"/>
          <w:spacing w:val="1"/>
          <w:sz w:val="20"/>
        </w:rPr>
        <w:t xml:space="preserve"> </w:t>
      </w:r>
      <w:r w:rsidR="005A02C9">
        <w:rPr>
          <w:rFonts w:ascii="Garamond"/>
          <w:sz w:val="20"/>
        </w:rPr>
        <w:t>its</w:t>
      </w:r>
      <w:r w:rsidR="005A02C9">
        <w:rPr>
          <w:rFonts w:ascii="Garamond"/>
          <w:spacing w:val="1"/>
          <w:sz w:val="20"/>
        </w:rPr>
        <w:t xml:space="preserve"> </w:t>
      </w:r>
      <w:r w:rsidR="005A02C9">
        <w:rPr>
          <w:rFonts w:ascii="Garamond"/>
          <w:sz w:val="20"/>
        </w:rPr>
        <w:t>hand</w:t>
      </w:r>
      <w:r w:rsidR="005A02C9">
        <w:rPr>
          <w:rFonts w:ascii="Garamond"/>
          <w:spacing w:val="2"/>
          <w:sz w:val="20"/>
        </w:rPr>
        <w:t xml:space="preserve"> </w:t>
      </w:r>
      <w:r w:rsidR="005A02C9">
        <w:rPr>
          <w:rFonts w:ascii="Garamond"/>
          <w:sz w:val="20"/>
        </w:rPr>
        <w:t>held</w:t>
      </w:r>
      <w:r w:rsidR="005A02C9">
        <w:rPr>
          <w:rFonts w:ascii="Garamond"/>
          <w:spacing w:val="1"/>
          <w:sz w:val="20"/>
        </w:rPr>
        <w:t xml:space="preserve"> </w:t>
      </w:r>
      <w:r w:rsidR="005A02C9">
        <w:rPr>
          <w:rFonts w:ascii="Garamond"/>
          <w:sz w:val="20"/>
        </w:rPr>
        <w:t>Mobile</w:t>
      </w:r>
      <w:r w:rsidR="005A02C9">
        <w:rPr>
          <w:rFonts w:ascii="Garamond"/>
          <w:spacing w:val="2"/>
          <w:sz w:val="20"/>
        </w:rPr>
        <w:t xml:space="preserve"> </w:t>
      </w:r>
      <w:r w:rsidR="005A02C9">
        <w:rPr>
          <w:rFonts w:ascii="Garamond"/>
          <w:sz w:val="20"/>
        </w:rPr>
        <w:t>Suit</w:t>
      </w:r>
      <w:r w:rsidR="005A02C9">
        <w:rPr>
          <w:rFonts w:ascii="Garamond"/>
          <w:spacing w:val="1"/>
          <w:sz w:val="20"/>
        </w:rPr>
        <w:t xml:space="preserve"> </w:t>
      </w:r>
      <w:r w:rsidR="005A02C9">
        <w:rPr>
          <w:rFonts w:ascii="Garamond"/>
          <w:sz w:val="20"/>
        </w:rPr>
        <w:t>weapon.</w:t>
      </w:r>
      <w:r w:rsidR="005A02C9">
        <w:rPr>
          <w:rFonts w:ascii="Garamond"/>
          <w:spacing w:val="1"/>
          <w:sz w:val="20"/>
        </w:rPr>
        <w:t xml:space="preserve"> </w:t>
      </w:r>
      <w:r w:rsidR="005A02C9">
        <w:rPr>
          <w:rFonts w:ascii="Garamond"/>
          <w:i/>
          <w:sz w:val="20"/>
        </w:rPr>
        <w:t>Note</w:t>
      </w:r>
      <w:r w:rsidR="005A02C9">
        <w:rPr>
          <w:rFonts w:ascii="Garamond"/>
          <w:i/>
          <w:spacing w:val="1"/>
          <w:sz w:val="20"/>
        </w:rPr>
        <w:t xml:space="preserve"> </w:t>
      </w:r>
      <w:r w:rsidR="005A02C9">
        <w:rPr>
          <w:rFonts w:ascii="Garamond"/>
          <w:i/>
          <w:sz w:val="20"/>
        </w:rPr>
        <w:t>it can</w:t>
      </w:r>
      <w:r w:rsidR="005A02C9">
        <w:rPr>
          <w:rFonts w:ascii="Garamond"/>
          <w:i/>
          <w:spacing w:val="8"/>
          <w:sz w:val="20"/>
        </w:rPr>
        <w:t xml:space="preserve"> </w:t>
      </w:r>
      <w:r w:rsidR="005A02C9">
        <w:rPr>
          <w:rFonts w:ascii="Garamond"/>
          <w:i/>
          <w:sz w:val="20"/>
        </w:rPr>
        <w:t>only</w:t>
      </w:r>
      <w:r w:rsidR="005A02C9">
        <w:rPr>
          <w:rFonts w:ascii="Garamond"/>
          <w:i/>
          <w:spacing w:val="8"/>
          <w:sz w:val="20"/>
        </w:rPr>
        <w:t xml:space="preserve"> </w:t>
      </w:r>
      <w:r w:rsidR="005A02C9">
        <w:rPr>
          <w:rFonts w:ascii="Garamond"/>
          <w:i/>
          <w:sz w:val="20"/>
        </w:rPr>
        <w:t>use</w:t>
      </w:r>
      <w:r w:rsidR="005A02C9">
        <w:rPr>
          <w:rFonts w:ascii="Garamond"/>
          <w:i/>
          <w:spacing w:val="8"/>
          <w:sz w:val="20"/>
        </w:rPr>
        <w:t xml:space="preserve"> </w:t>
      </w:r>
      <w:r w:rsidR="005A02C9">
        <w:rPr>
          <w:rFonts w:ascii="Garamond"/>
          <w:i/>
          <w:sz w:val="20"/>
        </w:rPr>
        <w:t>this</w:t>
      </w:r>
      <w:r w:rsidR="005A02C9">
        <w:rPr>
          <w:rFonts w:ascii="Garamond"/>
          <w:i/>
          <w:spacing w:val="8"/>
          <w:sz w:val="20"/>
        </w:rPr>
        <w:t xml:space="preserve"> </w:t>
      </w:r>
      <w:r w:rsidR="005A02C9">
        <w:rPr>
          <w:rFonts w:ascii="Garamond"/>
          <w:i/>
          <w:sz w:val="20"/>
        </w:rPr>
        <w:t>system</w:t>
      </w:r>
      <w:r w:rsidR="005A02C9">
        <w:rPr>
          <w:rFonts w:ascii="Garamond"/>
          <w:i/>
          <w:spacing w:val="8"/>
          <w:sz w:val="20"/>
        </w:rPr>
        <w:t xml:space="preserve"> </w:t>
      </w:r>
      <w:r w:rsidR="005A02C9">
        <w:rPr>
          <w:rFonts w:ascii="Garamond"/>
          <w:i/>
          <w:sz w:val="20"/>
        </w:rPr>
        <w:t>at</w:t>
      </w:r>
      <w:r w:rsidR="005A02C9">
        <w:rPr>
          <w:rFonts w:ascii="Garamond"/>
          <w:i/>
          <w:spacing w:val="8"/>
          <w:sz w:val="20"/>
        </w:rPr>
        <w:t xml:space="preserve"> </w:t>
      </w:r>
      <w:r w:rsidR="005A02C9">
        <w:rPr>
          <w:rFonts w:ascii="Garamond"/>
          <w:i/>
          <w:sz w:val="20"/>
        </w:rPr>
        <w:t>the</w:t>
      </w:r>
      <w:r w:rsidR="005A02C9">
        <w:rPr>
          <w:rFonts w:ascii="Garamond"/>
          <w:i/>
          <w:spacing w:val="8"/>
          <w:sz w:val="20"/>
        </w:rPr>
        <w:t xml:space="preserve"> </w:t>
      </w:r>
      <w:r w:rsidR="005A02C9">
        <w:rPr>
          <w:rFonts w:ascii="Garamond"/>
          <w:i/>
          <w:sz w:val="20"/>
        </w:rPr>
        <w:t>same</w:t>
      </w:r>
      <w:r w:rsidR="005A02C9">
        <w:rPr>
          <w:rFonts w:ascii="Garamond"/>
          <w:i/>
          <w:spacing w:val="8"/>
          <w:sz w:val="20"/>
        </w:rPr>
        <w:t xml:space="preserve"> </w:t>
      </w:r>
      <w:r w:rsidR="005A02C9">
        <w:rPr>
          <w:rFonts w:ascii="Garamond"/>
          <w:i/>
          <w:sz w:val="20"/>
        </w:rPr>
        <w:t>time</w:t>
      </w:r>
      <w:r w:rsidR="005A02C9">
        <w:rPr>
          <w:rFonts w:ascii="Garamond"/>
          <w:i/>
          <w:spacing w:val="8"/>
          <w:sz w:val="20"/>
        </w:rPr>
        <w:t xml:space="preserve"> </w:t>
      </w:r>
      <w:r w:rsidR="005A02C9">
        <w:rPr>
          <w:rFonts w:ascii="Garamond"/>
          <w:i/>
          <w:sz w:val="20"/>
        </w:rPr>
        <w:t>as</w:t>
      </w:r>
      <w:r w:rsidR="005A02C9">
        <w:rPr>
          <w:rFonts w:ascii="Garamond"/>
          <w:i/>
          <w:spacing w:val="8"/>
          <w:sz w:val="20"/>
        </w:rPr>
        <w:t xml:space="preserve"> </w:t>
      </w:r>
      <w:r w:rsidR="005A02C9">
        <w:rPr>
          <w:rFonts w:ascii="Garamond"/>
          <w:i/>
          <w:sz w:val="20"/>
        </w:rPr>
        <w:t>its</w:t>
      </w:r>
      <w:r w:rsidR="005A02C9">
        <w:rPr>
          <w:rFonts w:ascii="Garamond"/>
          <w:i/>
          <w:spacing w:val="8"/>
          <w:sz w:val="20"/>
        </w:rPr>
        <w:t xml:space="preserve"> </w:t>
      </w:r>
      <w:r w:rsidR="005A02C9">
        <w:rPr>
          <w:rFonts w:ascii="Garamond"/>
          <w:i/>
          <w:sz w:val="20"/>
        </w:rPr>
        <w:t>hand</w:t>
      </w:r>
      <w:r w:rsidR="005A02C9">
        <w:rPr>
          <w:rFonts w:ascii="Garamond"/>
          <w:i/>
          <w:spacing w:val="8"/>
          <w:sz w:val="20"/>
        </w:rPr>
        <w:t xml:space="preserve"> </w:t>
      </w:r>
      <w:r w:rsidR="005A02C9">
        <w:rPr>
          <w:rFonts w:ascii="Garamond"/>
          <w:i/>
          <w:sz w:val="20"/>
        </w:rPr>
        <w:t>held</w:t>
      </w:r>
      <w:r w:rsidR="005A02C9">
        <w:rPr>
          <w:rFonts w:ascii="Garamond"/>
          <w:i/>
          <w:spacing w:val="8"/>
          <w:sz w:val="20"/>
        </w:rPr>
        <w:t xml:space="preserve"> </w:t>
      </w:r>
      <w:r w:rsidR="005A02C9">
        <w:rPr>
          <w:rFonts w:ascii="Garamond"/>
          <w:i/>
          <w:sz w:val="20"/>
        </w:rPr>
        <w:t>if</w:t>
      </w:r>
      <w:r w:rsidR="005A02C9">
        <w:rPr>
          <w:rFonts w:ascii="Garamond"/>
          <w:i/>
          <w:spacing w:val="8"/>
          <w:sz w:val="20"/>
        </w:rPr>
        <w:t xml:space="preserve"> </w:t>
      </w:r>
      <w:r w:rsidR="005A02C9">
        <w:rPr>
          <w:rFonts w:ascii="Garamond"/>
          <w:i/>
          <w:sz w:val="20"/>
        </w:rPr>
        <w:t>the</w:t>
      </w:r>
      <w:r w:rsidR="005A02C9">
        <w:rPr>
          <w:rFonts w:ascii="Garamond"/>
          <w:i/>
          <w:spacing w:val="8"/>
          <w:sz w:val="20"/>
        </w:rPr>
        <w:t xml:space="preserve"> </w:t>
      </w:r>
      <w:r w:rsidR="005A02C9">
        <w:rPr>
          <w:rFonts w:ascii="Garamond"/>
          <w:i/>
          <w:sz w:val="20"/>
        </w:rPr>
        <w:t>MS</w:t>
      </w:r>
      <w:r w:rsidR="005A02C9">
        <w:rPr>
          <w:rFonts w:ascii="Garamond"/>
          <w:i/>
          <w:spacing w:val="8"/>
          <w:sz w:val="20"/>
        </w:rPr>
        <w:t xml:space="preserve"> </w:t>
      </w:r>
      <w:r w:rsidR="005A02C9">
        <w:rPr>
          <w:rFonts w:ascii="Garamond"/>
          <w:i/>
          <w:sz w:val="20"/>
        </w:rPr>
        <w:t>stays</w:t>
      </w:r>
      <w:r w:rsidR="005A02C9">
        <w:rPr>
          <w:rFonts w:ascii="Garamond"/>
          <w:i/>
          <w:spacing w:val="8"/>
          <w:sz w:val="20"/>
        </w:rPr>
        <w:t xml:space="preserve"> </w:t>
      </w:r>
      <w:r w:rsidR="005A02C9">
        <w:rPr>
          <w:rFonts w:ascii="Garamond"/>
          <w:i/>
          <w:sz w:val="20"/>
        </w:rPr>
        <w:t>still for</w:t>
      </w:r>
      <w:r w:rsidR="005A02C9">
        <w:rPr>
          <w:rFonts w:ascii="Garamond"/>
          <w:i/>
          <w:spacing w:val="18"/>
          <w:sz w:val="20"/>
        </w:rPr>
        <w:t xml:space="preserve"> </w:t>
      </w:r>
      <w:r w:rsidR="005A02C9">
        <w:rPr>
          <w:rFonts w:ascii="Garamond"/>
          <w:i/>
          <w:sz w:val="20"/>
        </w:rPr>
        <w:t>that</w:t>
      </w:r>
      <w:r w:rsidR="005A02C9">
        <w:rPr>
          <w:rFonts w:ascii="Garamond"/>
          <w:i/>
          <w:spacing w:val="18"/>
          <w:sz w:val="20"/>
        </w:rPr>
        <w:t xml:space="preserve"> </w:t>
      </w:r>
      <w:r w:rsidR="005A02C9">
        <w:rPr>
          <w:rFonts w:ascii="Garamond"/>
          <w:i/>
          <w:sz w:val="20"/>
        </w:rPr>
        <w:t>turn.</w:t>
      </w:r>
      <w:r w:rsidR="005A02C9">
        <w:rPr>
          <w:rFonts w:ascii="Garamond"/>
          <w:i/>
          <w:spacing w:val="18"/>
          <w:sz w:val="20"/>
        </w:rPr>
        <w:t xml:space="preserve"> </w:t>
      </w:r>
      <w:r w:rsidR="005A02C9">
        <w:rPr>
          <w:rFonts w:ascii="Garamond"/>
          <w:sz w:val="20"/>
        </w:rPr>
        <w:t>Three-shot</w:t>
      </w:r>
      <w:r w:rsidR="005A02C9">
        <w:rPr>
          <w:rFonts w:ascii="Garamond"/>
          <w:spacing w:val="17"/>
          <w:sz w:val="20"/>
        </w:rPr>
        <w:t xml:space="preserve"> </w:t>
      </w:r>
      <w:r w:rsidR="005A02C9">
        <w:rPr>
          <w:rFonts w:ascii="Garamond"/>
          <w:sz w:val="20"/>
        </w:rPr>
        <w:t>Missile</w:t>
      </w:r>
      <w:r w:rsidR="005A02C9">
        <w:rPr>
          <w:rFonts w:ascii="Garamond"/>
          <w:spacing w:val="18"/>
          <w:sz w:val="20"/>
        </w:rPr>
        <w:t xml:space="preserve"> </w:t>
      </w:r>
      <w:r w:rsidR="005A02C9">
        <w:rPr>
          <w:rFonts w:ascii="Garamond"/>
          <w:sz w:val="20"/>
        </w:rPr>
        <w:t>Launcher</w:t>
      </w:r>
      <w:r w:rsidR="005A02C9">
        <w:rPr>
          <w:rFonts w:ascii="Garamond"/>
          <w:spacing w:val="18"/>
          <w:sz w:val="20"/>
        </w:rPr>
        <w:t xml:space="preserve"> </w:t>
      </w:r>
      <w:r w:rsidR="005A02C9">
        <w:rPr>
          <w:rFonts w:ascii="Garamond"/>
          <w:sz w:val="20"/>
        </w:rPr>
        <w:t>(+40pts)</w:t>
      </w:r>
      <w:r w:rsidR="005A02C9">
        <w:rPr>
          <w:rFonts w:ascii="Garamond"/>
          <w:spacing w:val="17"/>
          <w:sz w:val="20"/>
        </w:rPr>
        <w:t xml:space="preserve"> </w:t>
      </w:r>
      <w:r w:rsidR="005A02C9">
        <w:rPr>
          <w:rFonts w:ascii="Garamond"/>
          <w:sz w:val="20"/>
        </w:rPr>
        <w:t>or</w:t>
      </w:r>
      <w:r w:rsidR="005A02C9">
        <w:rPr>
          <w:rFonts w:ascii="Garamond"/>
          <w:spacing w:val="18"/>
          <w:sz w:val="20"/>
        </w:rPr>
        <w:t xml:space="preserve"> </w:t>
      </w:r>
      <w:r w:rsidR="005A02C9">
        <w:rPr>
          <w:rFonts w:ascii="Garamond"/>
          <w:sz w:val="20"/>
        </w:rPr>
        <w:t>175mm shoulder</w:t>
      </w:r>
      <w:r w:rsidR="005A02C9">
        <w:rPr>
          <w:rFonts w:ascii="Garamond"/>
          <w:spacing w:val="12"/>
          <w:sz w:val="20"/>
        </w:rPr>
        <w:t xml:space="preserve"> </w:t>
      </w:r>
      <w:r w:rsidR="005A02C9">
        <w:rPr>
          <w:rFonts w:ascii="Garamond"/>
          <w:sz w:val="20"/>
        </w:rPr>
        <w:t>cannon</w:t>
      </w:r>
      <w:r w:rsidR="005A02C9">
        <w:rPr>
          <w:rFonts w:ascii="Garamond"/>
          <w:spacing w:val="12"/>
          <w:sz w:val="20"/>
        </w:rPr>
        <w:t xml:space="preserve"> </w:t>
      </w:r>
      <w:r w:rsidR="005A02C9">
        <w:rPr>
          <w:rFonts w:ascii="Garamond"/>
          <w:sz w:val="20"/>
        </w:rPr>
        <w:t>(45pts)</w:t>
      </w:r>
      <w:r w:rsidR="005A02C9">
        <w:rPr>
          <w:rFonts w:ascii="Garamond"/>
          <w:spacing w:val="11"/>
          <w:sz w:val="20"/>
        </w:rPr>
        <w:t xml:space="preserve"> </w:t>
      </w:r>
      <w:r w:rsidR="005A02C9">
        <w:rPr>
          <w:rFonts w:ascii="Garamond"/>
          <w:i/>
          <w:sz w:val="20"/>
        </w:rPr>
        <w:t>Note</w:t>
      </w:r>
      <w:r w:rsidR="005A02C9">
        <w:rPr>
          <w:rFonts w:ascii="Garamond"/>
          <w:i/>
          <w:spacing w:val="12"/>
          <w:sz w:val="20"/>
        </w:rPr>
        <w:t xml:space="preserve"> </w:t>
      </w:r>
      <w:r w:rsidR="005A02C9">
        <w:rPr>
          <w:rFonts w:ascii="Garamond"/>
          <w:i/>
          <w:sz w:val="20"/>
        </w:rPr>
        <w:t>the</w:t>
      </w:r>
      <w:r w:rsidR="005A02C9">
        <w:rPr>
          <w:rFonts w:ascii="Garamond"/>
          <w:i/>
          <w:spacing w:val="12"/>
          <w:sz w:val="20"/>
        </w:rPr>
        <w:t xml:space="preserve"> </w:t>
      </w:r>
      <w:r w:rsidR="005A02C9">
        <w:rPr>
          <w:rFonts w:ascii="Garamond"/>
          <w:i/>
          <w:sz w:val="20"/>
        </w:rPr>
        <w:t>175mm</w:t>
      </w:r>
      <w:r w:rsidR="005A02C9">
        <w:rPr>
          <w:rFonts w:ascii="Garamond"/>
          <w:i/>
          <w:spacing w:val="12"/>
          <w:sz w:val="20"/>
        </w:rPr>
        <w:t xml:space="preserve"> </w:t>
      </w:r>
      <w:r w:rsidR="005A02C9">
        <w:rPr>
          <w:rFonts w:ascii="Garamond"/>
          <w:i/>
          <w:sz w:val="20"/>
        </w:rPr>
        <w:t>Shoulder</w:t>
      </w:r>
      <w:r w:rsidR="005A02C9">
        <w:rPr>
          <w:rFonts w:ascii="Garamond"/>
          <w:i/>
          <w:spacing w:val="12"/>
          <w:sz w:val="20"/>
        </w:rPr>
        <w:t xml:space="preserve"> </w:t>
      </w:r>
      <w:r w:rsidR="005A02C9">
        <w:rPr>
          <w:rFonts w:ascii="Garamond"/>
          <w:i/>
          <w:sz w:val="20"/>
        </w:rPr>
        <w:t>Cannon</w:t>
      </w:r>
      <w:r w:rsidR="005A02C9">
        <w:rPr>
          <w:rFonts w:ascii="Garamond"/>
          <w:i/>
          <w:spacing w:val="12"/>
          <w:sz w:val="20"/>
        </w:rPr>
        <w:t xml:space="preserve"> </w:t>
      </w:r>
      <w:r w:rsidR="005A02C9">
        <w:rPr>
          <w:rFonts w:ascii="Garamond"/>
          <w:i/>
          <w:sz w:val="20"/>
        </w:rPr>
        <w:t>may</w:t>
      </w:r>
      <w:r w:rsidR="005A02C9">
        <w:rPr>
          <w:rFonts w:ascii="Garamond"/>
          <w:i/>
          <w:spacing w:val="12"/>
          <w:sz w:val="20"/>
        </w:rPr>
        <w:t xml:space="preserve"> </w:t>
      </w:r>
      <w:r w:rsidR="005A02C9">
        <w:rPr>
          <w:rFonts w:ascii="Garamond"/>
          <w:i/>
          <w:sz w:val="20"/>
        </w:rPr>
        <w:t>only</w:t>
      </w:r>
      <w:r w:rsidR="005A02C9">
        <w:rPr>
          <w:rFonts w:ascii="Garamond"/>
          <w:i/>
          <w:spacing w:val="12"/>
          <w:sz w:val="20"/>
        </w:rPr>
        <w:t xml:space="preserve"> </w:t>
      </w:r>
      <w:r w:rsidR="005A02C9">
        <w:rPr>
          <w:rFonts w:ascii="Garamond"/>
          <w:i/>
          <w:sz w:val="20"/>
        </w:rPr>
        <w:t>be selected by Heavy Support Pilots</w:t>
      </w:r>
    </w:p>
    <w:p w:rsidR="00F87A27" w:rsidRDefault="005A02C9">
      <w:pPr>
        <w:rPr>
          <w:rFonts w:ascii="Garamond" w:eastAsia="Garamond" w:hAnsi="Garamond" w:cs="Garamond"/>
          <w:i/>
          <w:sz w:val="24"/>
          <w:szCs w:val="24"/>
        </w:rPr>
      </w:pPr>
      <w:r>
        <w:br w:type="column"/>
      </w:r>
    </w:p>
    <w:p w:rsidR="00F87A27" w:rsidRDefault="00F87A27">
      <w:pPr>
        <w:rPr>
          <w:rFonts w:ascii="Garamond" w:eastAsia="Garamond" w:hAnsi="Garamond" w:cs="Garamond"/>
          <w:i/>
          <w:sz w:val="24"/>
          <w:szCs w:val="24"/>
        </w:rPr>
      </w:pPr>
    </w:p>
    <w:p w:rsidR="00F87A27" w:rsidRDefault="005A02C9">
      <w:pPr>
        <w:pStyle w:val="Heading2"/>
        <w:spacing w:before="164" w:line="269" w:lineRule="exact"/>
        <w:jc w:val="both"/>
        <w:rPr>
          <w:rFonts w:cs="Garamond"/>
          <w:b w:val="0"/>
          <w:bCs w:val="0"/>
        </w:rPr>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Pr>
          <w:spacing w:val="3"/>
        </w:rPr>
        <w:t xml:space="preserve"> </w:t>
      </w:r>
      <w:r>
        <w:t>Profile</w:t>
      </w:r>
    </w:p>
    <w:p w:rsidR="00F87A27" w:rsidRDefault="005A02C9">
      <w:pPr>
        <w:pStyle w:val="Heading4"/>
        <w:tabs>
          <w:tab w:val="left" w:pos="3337"/>
          <w:tab w:val="left" w:pos="4081"/>
        </w:tabs>
        <w:spacing w:line="222" w:lineRule="exact"/>
        <w:ind w:left="1535"/>
        <w:rPr>
          <w:rFonts w:cs="Garamond"/>
          <w:b w:val="0"/>
          <w:bCs w:val="0"/>
        </w:rPr>
      </w:pPr>
      <w:r>
        <w:t xml:space="preserve">WS </w:t>
      </w:r>
      <w:r>
        <w:rPr>
          <w:spacing w:val="32"/>
        </w:rPr>
        <w:t xml:space="preserve"> </w:t>
      </w:r>
      <w:r>
        <w:rPr>
          <w:spacing w:val="-1"/>
        </w:rPr>
        <w:t>BS</w:t>
      </w:r>
      <w:r>
        <w:t xml:space="preserve"> </w:t>
      </w:r>
      <w:r>
        <w:rPr>
          <w:spacing w:val="3"/>
        </w:rPr>
        <w:t xml:space="preserve"> </w:t>
      </w:r>
      <w:r>
        <w:t xml:space="preserve">S  </w:t>
      </w:r>
      <w:r>
        <w:rPr>
          <w:spacing w:val="36"/>
        </w:rPr>
        <w:t xml:space="preserve"> </w:t>
      </w:r>
      <w:r>
        <w:t xml:space="preserve">W  </w:t>
      </w:r>
      <w:r>
        <w:rPr>
          <w:spacing w:val="46"/>
        </w:rPr>
        <w:t xml:space="preserve"> </w:t>
      </w:r>
      <w:r>
        <w:t>I</w:t>
      </w:r>
      <w:r>
        <w:tab/>
        <w:t xml:space="preserve">A  </w:t>
      </w:r>
      <w:r>
        <w:rPr>
          <w:spacing w:val="29"/>
        </w:rPr>
        <w:t xml:space="preserve"> </w:t>
      </w:r>
      <w:r>
        <w:t>PS</w:t>
      </w:r>
      <w:r>
        <w:tab/>
      </w:r>
      <w:r>
        <w:rPr>
          <w:spacing w:val="-1"/>
        </w:rPr>
        <w:t>LD</w:t>
      </w:r>
    </w:p>
    <w:p w:rsidR="00F87A27" w:rsidRDefault="005A02C9">
      <w:pPr>
        <w:pStyle w:val="BodyText"/>
        <w:tabs>
          <w:tab w:val="left" w:pos="1577"/>
        </w:tabs>
        <w:spacing w:line="220" w:lineRule="exact"/>
        <w:ind w:left="119"/>
        <w:jc w:val="both"/>
      </w:pPr>
      <w:r>
        <w:t>Pilot</w:t>
      </w:r>
      <w:r>
        <w:rPr>
          <w:spacing w:val="4"/>
        </w:rPr>
        <w:t xml:space="preserve"> </w:t>
      </w:r>
      <w:r>
        <w:t>Bonus</w:t>
      </w:r>
      <w:r>
        <w:tab/>
        <w:t>+1</w:t>
      </w:r>
      <w:r>
        <w:rPr>
          <w:spacing w:val="37"/>
        </w:rPr>
        <w:t xml:space="preserve"> </w:t>
      </w:r>
      <w:r>
        <w:t xml:space="preserve">+1  </w:t>
      </w:r>
      <w:r>
        <w:rPr>
          <w:spacing w:val="13"/>
        </w:rPr>
        <w:t xml:space="preserve"> </w:t>
      </w:r>
      <w:r>
        <w:t xml:space="preserve">5    </w:t>
      </w:r>
      <w:r>
        <w:rPr>
          <w:spacing w:val="10"/>
        </w:rPr>
        <w:t xml:space="preserve"> </w:t>
      </w:r>
      <w:r>
        <w:t xml:space="preserve">-  </w:t>
      </w:r>
      <w:r>
        <w:rPr>
          <w:spacing w:val="31"/>
        </w:rPr>
        <w:t xml:space="preserve"> </w:t>
      </w:r>
      <w:r>
        <w:t xml:space="preserve">+1    </w:t>
      </w:r>
      <w:r>
        <w:rPr>
          <w:spacing w:val="15"/>
        </w:rPr>
        <w:t xml:space="preserve"> </w:t>
      </w:r>
      <w:r>
        <w:t xml:space="preserve">-    </w:t>
      </w:r>
      <w:r>
        <w:rPr>
          <w:spacing w:val="27"/>
        </w:rPr>
        <w:t xml:space="preserve"> </w:t>
      </w:r>
      <w:r>
        <w:t xml:space="preserve">-       </w:t>
      </w:r>
      <w:r>
        <w:rPr>
          <w:spacing w:val="17"/>
        </w:rPr>
        <w:t xml:space="preserve"> </w:t>
      </w:r>
      <w:r>
        <w:t>-</w:t>
      </w:r>
    </w:p>
    <w:p w:rsidR="00F87A27" w:rsidRDefault="005A02C9">
      <w:pPr>
        <w:pStyle w:val="Heading4"/>
        <w:tabs>
          <w:tab w:val="left" w:pos="3834"/>
          <w:tab w:val="left" w:pos="4867"/>
        </w:tabs>
        <w:spacing w:line="220" w:lineRule="exact"/>
        <w:ind w:left="119"/>
        <w:jc w:val="both"/>
        <w:rPr>
          <w:rFonts w:cs="Garamond"/>
          <w:b w:val="0"/>
          <w:bCs w:val="0"/>
        </w:rPr>
      </w:pPr>
      <w:r>
        <w:rPr>
          <w:spacing w:val="1"/>
        </w:rPr>
        <w:t>Armor</w:t>
      </w:r>
      <w:r>
        <w:rPr>
          <w:spacing w:val="3"/>
        </w:rPr>
        <w:t xml:space="preserve"> </w:t>
      </w:r>
      <w:r>
        <w:rPr>
          <w:spacing w:val="-20"/>
        </w:rPr>
        <w:t>V</w:t>
      </w:r>
      <w:r>
        <w:t>alu</w:t>
      </w:r>
      <w:r>
        <w:rPr>
          <w:spacing w:val="-1"/>
        </w:rPr>
        <w:t>e</w:t>
      </w:r>
      <w:r>
        <w:rPr>
          <w:spacing w:val="24"/>
        </w:rPr>
        <w:t>s</w:t>
      </w:r>
      <w:r>
        <w:t xml:space="preserve">        </w:t>
      </w:r>
      <w:r>
        <w:rPr>
          <w:spacing w:val="46"/>
        </w:rPr>
        <w:t xml:space="preserve"> </w:t>
      </w:r>
      <w:r>
        <w:rPr>
          <w:spacing w:val="-1"/>
        </w:rPr>
        <w:t>Front</w:t>
      </w:r>
      <w:r>
        <w:t xml:space="preserve">         </w:t>
      </w:r>
      <w:r>
        <w:rPr>
          <w:spacing w:val="1"/>
        </w:rPr>
        <w:t xml:space="preserve"> </w:t>
      </w:r>
      <w:r>
        <w:rPr>
          <w:spacing w:val="-1"/>
        </w:rPr>
        <w:t>Side</w:t>
      </w:r>
      <w:r>
        <w:rPr>
          <w:spacing w:val="-1"/>
        </w:rPr>
        <w:tab/>
      </w:r>
      <w:r>
        <w:rPr>
          <w:spacing w:val="-1"/>
          <w:w w:val="95"/>
        </w:rPr>
        <w:t>Rear</w:t>
      </w:r>
      <w:r>
        <w:rPr>
          <w:spacing w:val="-1"/>
          <w:w w:val="95"/>
        </w:rPr>
        <w:tab/>
      </w:r>
      <w:r>
        <w:t>PV</w:t>
      </w:r>
    </w:p>
    <w:p w:rsidR="00F87A27" w:rsidRDefault="005A02C9">
      <w:pPr>
        <w:pStyle w:val="BodyText"/>
        <w:tabs>
          <w:tab w:val="left" w:pos="1945"/>
          <w:tab w:val="left" w:pos="2830"/>
          <w:tab w:val="left" w:pos="3940"/>
          <w:tab w:val="right" w:pos="5107"/>
        </w:tabs>
        <w:spacing w:line="223" w:lineRule="exact"/>
        <w:ind w:left="119"/>
        <w:jc w:val="both"/>
      </w:pPr>
      <w:r>
        <w:t>MS-06S</w:t>
      </w:r>
      <w:r>
        <w:rPr>
          <w:spacing w:val="5"/>
        </w:rPr>
        <w:t xml:space="preserve"> </w:t>
      </w:r>
      <w:r>
        <w:t>Zaku</w:t>
      </w:r>
      <w:r>
        <w:rPr>
          <w:spacing w:val="5"/>
        </w:rPr>
        <w:t xml:space="preserve"> </w:t>
      </w:r>
      <w:r>
        <w:t>II</w:t>
      </w:r>
      <w:r>
        <w:tab/>
      </w:r>
      <w:r>
        <w:rPr>
          <w:w w:val="95"/>
        </w:rPr>
        <w:t>12</w:t>
      </w:r>
      <w:r>
        <w:rPr>
          <w:w w:val="95"/>
        </w:rPr>
        <w:tab/>
        <w:t>12</w:t>
      </w:r>
      <w:r>
        <w:rPr>
          <w:w w:val="95"/>
        </w:rPr>
        <w:tab/>
      </w:r>
      <w:r>
        <w:t>10</w:t>
      </w:r>
      <w:r>
        <w:rPr>
          <w:rFonts w:ascii="Times New Roman"/>
        </w:rPr>
        <w:tab/>
      </w:r>
      <w:r>
        <w:t>195</w:t>
      </w:r>
    </w:p>
    <w:p w:rsidR="00F87A27" w:rsidRDefault="00F87A27">
      <w:pPr>
        <w:spacing w:before="1"/>
        <w:rPr>
          <w:rFonts w:ascii="Garamond" w:eastAsia="Garamond" w:hAnsi="Garamond" w:cs="Garamond"/>
          <w:sz w:val="19"/>
          <w:szCs w:val="19"/>
        </w:rPr>
      </w:pPr>
    </w:p>
    <w:p w:rsidR="00F87A27" w:rsidRDefault="005A02C9">
      <w:pPr>
        <w:pStyle w:val="Heading4"/>
        <w:spacing w:line="222" w:lineRule="exact"/>
        <w:jc w:val="both"/>
        <w:rPr>
          <w:rFonts w:cs="Garamond"/>
          <w:b w:val="0"/>
          <w:bCs w:val="0"/>
        </w:rPr>
      </w:pPr>
      <w:r>
        <w:t>MS-06S</w:t>
      </w:r>
      <w:r>
        <w:rPr>
          <w:spacing w:val="2"/>
        </w:rPr>
        <w:t xml:space="preserve"> </w:t>
      </w:r>
      <w:r>
        <w:t>Zaku</w:t>
      </w:r>
      <w:r>
        <w:rPr>
          <w:spacing w:val="2"/>
        </w:rPr>
        <w:t xml:space="preserve"> </w:t>
      </w:r>
      <w:r>
        <w:t>II</w:t>
      </w:r>
      <w:r>
        <w:rPr>
          <w:spacing w:val="3"/>
        </w:rPr>
        <w:t xml:space="preserve"> </w:t>
      </w:r>
      <w:r>
        <w:rPr>
          <w:spacing w:val="-1"/>
        </w:rPr>
        <w:t>Standard</w:t>
      </w:r>
      <w:r>
        <w:rPr>
          <w:spacing w:val="3"/>
        </w:rPr>
        <w:t xml:space="preserve"> </w:t>
      </w:r>
      <w:r>
        <w:t>equipment</w:t>
      </w:r>
      <w:r>
        <w:rPr>
          <w:spacing w:val="3"/>
        </w:rPr>
        <w:t xml:space="preserve"> </w:t>
      </w:r>
      <w:r>
        <w:t>&amp;</w:t>
      </w:r>
      <w:r>
        <w:rPr>
          <w:spacing w:val="3"/>
        </w:rPr>
        <w:t xml:space="preserve"> </w:t>
      </w:r>
      <w:r>
        <w:rPr>
          <w:spacing w:val="-1"/>
        </w:rPr>
        <w:t>weapon:</w:t>
      </w:r>
    </w:p>
    <w:p w:rsidR="00F87A27" w:rsidRDefault="005A02C9">
      <w:pPr>
        <w:pStyle w:val="BodyText"/>
        <w:spacing w:line="235" w:lineRule="auto"/>
      </w:pPr>
      <w:r>
        <w:t>The</w:t>
      </w:r>
      <w:r>
        <w:rPr>
          <w:spacing w:val="24"/>
        </w:rPr>
        <w:t xml:space="preserve"> </w:t>
      </w:r>
      <w:r>
        <w:t>MS-06S</w:t>
      </w:r>
      <w:r>
        <w:rPr>
          <w:spacing w:val="24"/>
        </w:rPr>
        <w:t xml:space="preserve"> </w:t>
      </w:r>
      <w:r>
        <w:t>Zaku</w:t>
      </w:r>
      <w:r>
        <w:rPr>
          <w:spacing w:val="24"/>
        </w:rPr>
        <w:t xml:space="preserve"> </w:t>
      </w:r>
      <w:r>
        <w:t>II</w:t>
      </w:r>
      <w:r>
        <w:rPr>
          <w:spacing w:val="24"/>
        </w:rPr>
        <w:t xml:space="preserve"> </w:t>
      </w:r>
      <w:r>
        <w:t>comes</w:t>
      </w:r>
      <w:r>
        <w:rPr>
          <w:spacing w:val="24"/>
        </w:rPr>
        <w:t xml:space="preserve"> </w:t>
      </w:r>
      <w:r>
        <w:t>with</w:t>
      </w:r>
      <w:r>
        <w:rPr>
          <w:spacing w:val="24"/>
        </w:rPr>
        <w:t xml:space="preserve"> </w:t>
      </w:r>
      <w:r>
        <w:t>this</w:t>
      </w:r>
      <w:r>
        <w:rPr>
          <w:spacing w:val="24"/>
        </w:rPr>
        <w:t xml:space="preserve"> </w:t>
      </w:r>
      <w:r>
        <w:t>equipment</w:t>
      </w:r>
      <w:r>
        <w:rPr>
          <w:spacing w:val="24"/>
        </w:rPr>
        <w:t xml:space="preserve"> </w:t>
      </w:r>
      <w:r>
        <w:t>and</w:t>
      </w:r>
      <w:r>
        <w:rPr>
          <w:spacing w:val="24"/>
        </w:rPr>
        <w:t xml:space="preserve"> </w:t>
      </w:r>
      <w:r>
        <w:t>weapons</w:t>
      </w:r>
      <w:r>
        <w:rPr>
          <w:spacing w:val="24"/>
        </w:rPr>
        <w:t xml:space="preserve"> </w:t>
      </w:r>
      <w:r>
        <w:t xml:space="preserve">as </w:t>
      </w:r>
      <w:r>
        <w:rPr>
          <w:spacing w:val="1"/>
        </w:rPr>
        <w:t>standard:</w:t>
      </w:r>
      <w:r>
        <w:t xml:space="preserve"> </w:t>
      </w:r>
      <w:r>
        <w:rPr>
          <w:spacing w:val="29"/>
        </w:rPr>
        <w:t xml:space="preserve"> </w:t>
      </w:r>
      <w:r>
        <w:rPr>
          <w:spacing w:val="1"/>
        </w:rPr>
        <w:t>Targeter,</w:t>
      </w:r>
      <w:r>
        <w:t xml:space="preserve"> </w:t>
      </w:r>
      <w:r>
        <w:rPr>
          <w:spacing w:val="29"/>
        </w:rPr>
        <w:t xml:space="preserve"> </w:t>
      </w:r>
      <w:r>
        <w:rPr>
          <w:spacing w:val="1"/>
        </w:rPr>
        <w:t>shield,</w:t>
      </w:r>
      <w:r>
        <w:t xml:space="preserve"> </w:t>
      </w:r>
      <w:r>
        <w:rPr>
          <w:spacing w:val="29"/>
        </w:rPr>
        <w:t xml:space="preserve"> </w:t>
      </w:r>
      <w:r>
        <w:rPr>
          <w:spacing w:val="1"/>
        </w:rPr>
        <w:t>heat</w:t>
      </w:r>
      <w:r>
        <w:t xml:space="preserve"> </w:t>
      </w:r>
      <w:r>
        <w:rPr>
          <w:spacing w:val="27"/>
        </w:rPr>
        <w:t xml:space="preserve"> </w:t>
      </w:r>
      <w:r>
        <w:rPr>
          <w:spacing w:val="1"/>
        </w:rPr>
        <w:t>hawk,</w:t>
      </w:r>
      <w:r>
        <w:t xml:space="preserve"> </w:t>
      </w:r>
      <w:r>
        <w:rPr>
          <w:spacing w:val="29"/>
        </w:rPr>
        <w:t xml:space="preserve"> </w:t>
      </w:r>
      <w:r>
        <w:rPr>
          <w:spacing w:val="1"/>
        </w:rPr>
        <w:t>120mm</w:t>
      </w:r>
      <w:r>
        <w:t xml:space="preserve"> </w:t>
      </w:r>
      <w:r>
        <w:rPr>
          <w:spacing w:val="26"/>
        </w:rPr>
        <w:t xml:space="preserve"> </w:t>
      </w:r>
      <w:r>
        <w:rPr>
          <w:spacing w:val="1"/>
        </w:rPr>
        <w:t>Machine</w:t>
      </w:r>
      <w:r>
        <w:t xml:space="preserve"> </w:t>
      </w:r>
      <w:r>
        <w:rPr>
          <w:spacing w:val="27"/>
        </w:rPr>
        <w:t xml:space="preserve"> </w:t>
      </w:r>
      <w:r>
        <w:rPr>
          <w:spacing w:val="2"/>
        </w:rPr>
        <w:t>Gun</w:t>
      </w:r>
    </w:p>
    <w:p w:rsidR="00F87A27" w:rsidRDefault="005A02C9">
      <w:pPr>
        <w:pStyle w:val="BodyText"/>
        <w:spacing w:line="222" w:lineRule="exact"/>
        <w:jc w:val="both"/>
      </w:pPr>
      <w:r>
        <w:t>&amp;</w:t>
      </w:r>
      <w:r>
        <w:rPr>
          <w:spacing w:val="-7"/>
        </w:rPr>
        <w:t xml:space="preserve"> </w:t>
      </w:r>
      <w:r>
        <w:t>jump</w:t>
      </w:r>
      <w:r>
        <w:rPr>
          <w:spacing w:val="5"/>
        </w:rPr>
        <w:t xml:space="preserve"> </w:t>
      </w:r>
      <w:r>
        <w:t>pack</w:t>
      </w:r>
    </w:p>
    <w:p w:rsidR="00F87A27" w:rsidRDefault="00F87A27">
      <w:pPr>
        <w:spacing w:before="5"/>
        <w:rPr>
          <w:rFonts w:ascii="Garamond" w:eastAsia="Garamond" w:hAnsi="Garamond" w:cs="Garamond"/>
          <w:sz w:val="19"/>
          <w:szCs w:val="19"/>
        </w:rPr>
      </w:pPr>
    </w:p>
    <w:p w:rsidR="00F87A27" w:rsidRDefault="005A02C9">
      <w:pPr>
        <w:spacing w:line="234" w:lineRule="auto"/>
        <w:ind w:left="120" w:right="360"/>
        <w:rPr>
          <w:rFonts w:ascii="Garamond" w:eastAsia="Garamond" w:hAnsi="Garamond" w:cs="Garamond"/>
          <w:sz w:val="20"/>
          <w:szCs w:val="20"/>
        </w:rPr>
      </w:pPr>
      <w:r>
        <w:rPr>
          <w:rFonts w:ascii="Garamond"/>
          <w:b/>
          <w:sz w:val="20"/>
        </w:rPr>
        <w:t>MS-06S</w:t>
      </w:r>
      <w:r>
        <w:rPr>
          <w:rFonts w:ascii="Garamond"/>
          <w:b/>
          <w:spacing w:val="6"/>
          <w:sz w:val="20"/>
        </w:rPr>
        <w:t xml:space="preserve"> </w:t>
      </w:r>
      <w:r>
        <w:rPr>
          <w:rFonts w:ascii="Garamond"/>
          <w:b/>
          <w:sz w:val="20"/>
        </w:rPr>
        <w:t>Zaku</w:t>
      </w:r>
      <w:r>
        <w:rPr>
          <w:rFonts w:ascii="Garamond"/>
          <w:b/>
          <w:spacing w:val="7"/>
          <w:sz w:val="20"/>
        </w:rPr>
        <w:t xml:space="preserve"> </w:t>
      </w:r>
      <w:r>
        <w:rPr>
          <w:rFonts w:ascii="Garamond"/>
          <w:b/>
          <w:sz w:val="20"/>
        </w:rPr>
        <w:t>II</w:t>
      </w:r>
      <w:r>
        <w:rPr>
          <w:rFonts w:ascii="Garamond"/>
          <w:b/>
          <w:spacing w:val="7"/>
          <w:sz w:val="20"/>
        </w:rPr>
        <w:t xml:space="preserve"> </w:t>
      </w:r>
      <w:r>
        <w:rPr>
          <w:rFonts w:ascii="Garamond"/>
          <w:b/>
          <w:sz w:val="20"/>
        </w:rPr>
        <w:t>Optional</w:t>
      </w:r>
      <w:r>
        <w:rPr>
          <w:rFonts w:ascii="Garamond"/>
          <w:b/>
          <w:spacing w:val="6"/>
          <w:sz w:val="20"/>
        </w:rPr>
        <w:t xml:space="preserve"> </w:t>
      </w:r>
      <w:r>
        <w:rPr>
          <w:rFonts w:ascii="Garamond"/>
          <w:b/>
          <w:sz w:val="20"/>
        </w:rPr>
        <w:t>equipment</w:t>
      </w:r>
      <w:r>
        <w:rPr>
          <w:rFonts w:ascii="Garamond"/>
          <w:b/>
          <w:spacing w:val="6"/>
          <w:sz w:val="20"/>
        </w:rPr>
        <w:t xml:space="preserve"> </w:t>
      </w:r>
      <w:r>
        <w:rPr>
          <w:rFonts w:ascii="Garamond"/>
          <w:b/>
          <w:sz w:val="20"/>
        </w:rPr>
        <w:t>&amp;</w:t>
      </w:r>
      <w:r>
        <w:rPr>
          <w:rFonts w:ascii="Garamond"/>
          <w:b/>
          <w:spacing w:val="8"/>
          <w:sz w:val="20"/>
        </w:rPr>
        <w:t xml:space="preserve"> </w:t>
      </w:r>
      <w:r>
        <w:rPr>
          <w:rFonts w:ascii="Garamond"/>
          <w:b/>
          <w:spacing w:val="-1"/>
          <w:sz w:val="20"/>
        </w:rPr>
        <w:t>weapon</w:t>
      </w:r>
      <w:r>
        <w:rPr>
          <w:rFonts w:ascii="Garamond"/>
          <w:b/>
          <w:spacing w:val="6"/>
          <w:sz w:val="20"/>
        </w:rPr>
        <w:t xml:space="preserve"> </w:t>
      </w:r>
      <w:r>
        <w:rPr>
          <w:rFonts w:ascii="Garamond"/>
          <w:b/>
          <w:sz w:val="20"/>
        </w:rPr>
        <w:t>options</w:t>
      </w:r>
      <w:r>
        <w:rPr>
          <w:rFonts w:ascii="Garamond"/>
          <w:b/>
          <w:spacing w:val="24"/>
          <w:w w:val="99"/>
          <w:sz w:val="20"/>
        </w:rPr>
        <w:t xml:space="preserve"> </w:t>
      </w:r>
      <w:r>
        <w:rPr>
          <w:rFonts w:ascii="Garamond"/>
          <w:sz w:val="20"/>
        </w:rPr>
        <w:t xml:space="preserve">The MS-06S Zaku II can be equipped with the following optional equipment : Cracker grenade </w:t>
      </w:r>
      <w:r>
        <w:rPr>
          <w:rFonts w:ascii="Garamond"/>
          <w:spacing w:val="-1"/>
          <w:sz w:val="20"/>
        </w:rPr>
        <w:t>(+5pts),</w:t>
      </w:r>
      <w:r>
        <w:rPr>
          <w:rFonts w:ascii="Garamond"/>
          <w:sz w:val="20"/>
        </w:rPr>
        <w:t xml:space="preserve"> 90mm MMP- 70C Machine</w:t>
      </w:r>
      <w:r>
        <w:rPr>
          <w:rFonts w:ascii="Garamond"/>
          <w:spacing w:val="27"/>
          <w:sz w:val="20"/>
        </w:rPr>
        <w:t xml:space="preserve"> </w:t>
      </w:r>
      <w:r>
        <w:rPr>
          <w:rFonts w:ascii="Garamond"/>
          <w:sz w:val="20"/>
        </w:rPr>
        <w:t>Gun (+45pts)</w:t>
      </w:r>
      <w:r>
        <w:rPr>
          <w:rFonts w:ascii="Garamond"/>
          <w:spacing w:val="-1"/>
          <w:sz w:val="20"/>
        </w:rPr>
        <w:t xml:space="preserve"> </w:t>
      </w:r>
      <w:r>
        <w:rPr>
          <w:rFonts w:ascii="Garamond"/>
          <w:sz w:val="20"/>
        </w:rPr>
        <w:t>or Panzer Faust (Single Shot)</w:t>
      </w:r>
      <w:r>
        <w:rPr>
          <w:rFonts w:ascii="Garamond"/>
          <w:spacing w:val="49"/>
          <w:sz w:val="20"/>
        </w:rPr>
        <w:t xml:space="preserve"> </w:t>
      </w:r>
      <w:r>
        <w:rPr>
          <w:rFonts w:ascii="Garamond"/>
          <w:sz w:val="20"/>
        </w:rPr>
        <w:t>(+10pts)</w:t>
      </w:r>
    </w:p>
    <w:p w:rsidR="00F87A27" w:rsidRDefault="005A02C9">
      <w:pPr>
        <w:pStyle w:val="Heading4"/>
        <w:spacing w:line="222" w:lineRule="exact"/>
        <w:jc w:val="both"/>
        <w:rPr>
          <w:rFonts w:cs="Garamond"/>
          <w:b w:val="0"/>
          <w:bCs w:val="0"/>
        </w:rPr>
      </w:pPr>
      <w:r>
        <w:t>MS-06S</w:t>
      </w:r>
      <w:r>
        <w:rPr>
          <w:spacing w:val="1"/>
        </w:rPr>
        <w:t xml:space="preserve"> </w:t>
      </w:r>
      <w:r>
        <w:t>Zaku</w:t>
      </w:r>
      <w:r>
        <w:rPr>
          <w:spacing w:val="2"/>
        </w:rPr>
        <w:t xml:space="preserve"> </w:t>
      </w:r>
      <w:r>
        <w:t>II</w:t>
      </w:r>
      <w:r>
        <w:rPr>
          <w:spacing w:val="3"/>
        </w:rPr>
        <w:t xml:space="preserve"> </w:t>
      </w:r>
      <w:r>
        <w:t>Army</w:t>
      </w:r>
      <w:r>
        <w:rPr>
          <w:spacing w:val="3"/>
        </w:rPr>
        <w:t xml:space="preserve"> </w:t>
      </w:r>
      <w:r>
        <w:rPr>
          <w:spacing w:val="1"/>
        </w:rPr>
        <w:t>Entry</w:t>
      </w:r>
    </w:p>
    <w:p w:rsidR="00F87A27" w:rsidRDefault="005A02C9">
      <w:pPr>
        <w:spacing w:line="222" w:lineRule="exact"/>
        <w:ind w:left="120"/>
        <w:jc w:val="both"/>
        <w:rPr>
          <w:rFonts w:ascii="Garamond" w:eastAsia="Garamond" w:hAnsi="Garamond" w:cs="Garamond"/>
          <w:sz w:val="20"/>
          <w:szCs w:val="20"/>
        </w:rPr>
      </w:pPr>
      <w:r>
        <w:rPr>
          <w:rFonts w:ascii="Garamond"/>
          <w:i/>
          <w:sz w:val="20"/>
        </w:rPr>
        <w:t>The</w:t>
      </w:r>
      <w:r>
        <w:rPr>
          <w:rFonts w:ascii="Garamond"/>
          <w:i/>
          <w:spacing w:val="4"/>
          <w:sz w:val="20"/>
        </w:rPr>
        <w:t xml:space="preserve"> </w:t>
      </w:r>
      <w:r>
        <w:rPr>
          <w:rFonts w:ascii="Garamond"/>
          <w:sz w:val="20"/>
        </w:rPr>
        <w:t>MS-06S</w:t>
      </w:r>
      <w:r>
        <w:rPr>
          <w:rFonts w:ascii="Garamond"/>
          <w:spacing w:val="4"/>
          <w:sz w:val="20"/>
        </w:rPr>
        <w:t xml:space="preserve"> </w:t>
      </w:r>
      <w:r>
        <w:rPr>
          <w:rFonts w:ascii="Garamond"/>
          <w:sz w:val="20"/>
        </w:rPr>
        <w:t>Zaku</w:t>
      </w:r>
      <w:r>
        <w:rPr>
          <w:rFonts w:ascii="Garamond"/>
          <w:spacing w:val="5"/>
          <w:sz w:val="20"/>
        </w:rPr>
        <w:t xml:space="preserve"> </w:t>
      </w:r>
      <w:r>
        <w:rPr>
          <w:rFonts w:ascii="Garamond"/>
          <w:sz w:val="20"/>
        </w:rPr>
        <w:t>II</w:t>
      </w:r>
      <w:r>
        <w:rPr>
          <w:rFonts w:ascii="Garamond"/>
          <w:spacing w:val="5"/>
          <w:sz w:val="20"/>
        </w:rPr>
        <w:t xml:space="preserve"> </w:t>
      </w:r>
      <w:r>
        <w:rPr>
          <w:rFonts w:ascii="Garamond"/>
          <w:i/>
          <w:sz w:val="20"/>
        </w:rPr>
        <w:t>can</w:t>
      </w:r>
      <w:r>
        <w:rPr>
          <w:rFonts w:ascii="Garamond"/>
          <w:i/>
          <w:spacing w:val="5"/>
          <w:sz w:val="20"/>
        </w:rPr>
        <w:t xml:space="preserve"> </w:t>
      </w:r>
      <w:r>
        <w:rPr>
          <w:rFonts w:ascii="Garamond"/>
          <w:i/>
          <w:sz w:val="20"/>
        </w:rPr>
        <w:t>only</w:t>
      </w:r>
      <w:r>
        <w:rPr>
          <w:rFonts w:ascii="Garamond"/>
          <w:i/>
          <w:spacing w:val="5"/>
          <w:sz w:val="20"/>
        </w:rPr>
        <w:t xml:space="preserve"> </w:t>
      </w:r>
      <w:r>
        <w:rPr>
          <w:rFonts w:ascii="Garamond"/>
          <w:i/>
          <w:sz w:val="20"/>
        </w:rPr>
        <w:t>be</w:t>
      </w:r>
      <w:r>
        <w:rPr>
          <w:rFonts w:ascii="Garamond"/>
          <w:i/>
          <w:spacing w:val="4"/>
          <w:sz w:val="20"/>
        </w:rPr>
        <w:t xml:space="preserve"> </w:t>
      </w:r>
      <w:r>
        <w:rPr>
          <w:rFonts w:ascii="Garamond"/>
          <w:i/>
          <w:sz w:val="20"/>
        </w:rPr>
        <w:t>used</w:t>
      </w:r>
      <w:r>
        <w:rPr>
          <w:rFonts w:ascii="Garamond"/>
          <w:i/>
          <w:spacing w:val="4"/>
          <w:sz w:val="20"/>
        </w:rPr>
        <w:t xml:space="preserve"> </w:t>
      </w:r>
      <w:r>
        <w:rPr>
          <w:rFonts w:ascii="Garamond"/>
          <w:i/>
          <w:sz w:val="20"/>
        </w:rPr>
        <w:t>by</w:t>
      </w:r>
      <w:r>
        <w:rPr>
          <w:rFonts w:ascii="Garamond"/>
          <w:i/>
          <w:spacing w:val="5"/>
          <w:sz w:val="20"/>
        </w:rPr>
        <w:t xml:space="preserve"> </w:t>
      </w:r>
      <w:r>
        <w:rPr>
          <w:rFonts w:ascii="Garamond"/>
          <w:i/>
          <w:sz w:val="20"/>
        </w:rPr>
        <w:t>Zeon</w:t>
      </w:r>
      <w:r>
        <w:rPr>
          <w:rFonts w:ascii="Garamond"/>
          <w:i/>
          <w:spacing w:val="4"/>
          <w:sz w:val="20"/>
        </w:rPr>
        <w:t xml:space="preserve"> </w:t>
      </w:r>
      <w:r>
        <w:rPr>
          <w:rFonts w:ascii="Garamond"/>
          <w:i/>
          <w:sz w:val="20"/>
        </w:rPr>
        <w:t>HQ</w:t>
      </w:r>
      <w:r>
        <w:rPr>
          <w:rFonts w:ascii="Garamond"/>
          <w:i/>
          <w:spacing w:val="4"/>
          <w:sz w:val="20"/>
        </w:rPr>
        <w:t xml:space="preserve"> </w:t>
      </w:r>
      <w:r>
        <w:rPr>
          <w:rFonts w:ascii="Garamond"/>
          <w:i/>
          <w:sz w:val="20"/>
        </w:rPr>
        <w:t>Pilots</w:t>
      </w:r>
      <w:r>
        <w:rPr>
          <w:rFonts w:ascii="Garamond"/>
          <w:i/>
          <w:spacing w:val="4"/>
          <w:sz w:val="20"/>
        </w:rPr>
        <w:t xml:space="preserve"> </w:t>
      </w:r>
      <w:r>
        <w:rPr>
          <w:rFonts w:ascii="Garamond"/>
          <w:i/>
          <w:spacing w:val="-1"/>
          <w:sz w:val="20"/>
        </w:rPr>
        <w:t>only.</w:t>
      </w:r>
    </w:p>
    <w:p w:rsidR="00F87A27" w:rsidRDefault="00F87A27">
      <w:pPr>
        <w:spacing w:before="11"/>
        <w:rPr>
          <w:rFonts w:ascii="Garamond" w:eastAsia="Garamond" w:hAnsi="Garamond" w:cs="Garamond"/>
          <w:i/>
          <w:sz w:val="18"/>
          <w:szCs w:val="18"/>
        </w:rPr>
      </w:pPr>
    </w:p>
    <w:p w:rsidR="00F87A27" w:rsidRDefault="005A02C9">
      <w:pPr>
        <w:pStyle w:val="Heading4"/>
        <w:spacing w:line="223" w:lineRule="exact"/>
        <w:jc w:val="both"/>
        <w:rPr>
          <w:rFonts w:cs="Garamond"/>
          <w:b w:val="0"/>
          <w:bCs w:val="0"/>
        </w:rPr>
      </w:pPr>
      <w:r>
        <w:rPr>
          <w:spacing w:val="-1"/>
        </w:rPr>
        <w:t>Special</w:t>
      </w:r>
      <w:r>
        <w:rPr>
          <w:spacing w:val="3"/>
        </w:rPr>
        <w:t xml:space="preserve"> </w:t>
      </w:r>
      <w:r>
        <w:rPr>
          <w:spacing w:val="-2"/>
        </w:rPr>
        <w:t>Rules:</w:t>
      </w:r>
    </w:p>
    <w:p w:rsidR="00F87A27" w:rsidRDefault="005A02C9">
      <w:pPr>
        <w:pStyle w:val="BodyText"/>
        <w:spacing w:before="1" w:line="234" w:lineRule="auto"/>
        <w:ind w:right="180"/>
        <w:jc w:val="both"/>
      </w:pPr>
      <w:r>
        <w:rPr>
          <w:rFonts w:cs="Garamond"/>
          <w:b/>
          <w:bCs/>
        </w:rPr>
        <w:t>Hit</w:t>
      </w:r>
      <w:r>
        <w:rPr>
          <w:rFonts w:cs="Garamond"/>
          <w:b/>
          <w:bCs/>
          <w:spacing w:val="36"/>
        </w:rPr>
        <w:t xml:space="preserve"> </w:t>
      </w:r>
      <w:r>
        <w:rPr>
          <w:rFonts w:cs="Garamond"/>
          <w:b/>
          <w:bCs/>
        </w:rPr>
        <w:t>&amp;</w:t>
      </w:r>
      <w:r>
        <w:rPr>
          <w:rFonts w:cs="Garamond"/>
          <w:b/>
          <w:bCs/>
          <w:spacing w:val="37"/>
        </w:rPr>
        <w:t xml:space="preserve"> </w:t>
      </w:r>
      <w:r>
        <w:rPr>
          <w:rFonts w:cs="Garamond"/>
          <w:b/>
          <w:bCs/>
          <w:spacing w:val="-2"/>
        </w:rPr>
        <w:t>Run:</w:t>
      </w:r>
      <w:r>
        <w:rPr>
          <w:rFonts w:cs="Garamond"/>
          <w:b/>
          <w:bCs/>
          <w:spacing w:val="36"/>
        </w:rPr>
        <w:t xml:space="preserve"> </w:t>
      </w:r>
      <w:r>
        <w:rPr>
          <w:spacing w:val="1"/>
        </w:rPr>
        <w:t>The</w:t>
      </w:r>
      <w:r>
        <w:rPr>
          <w:spacing w:val="37"/>
        </w:rPr>
        <w:t xml:space="preserve"> </w:t>
      </w:r>
      <w:r>
        <w:t>MS-06S</w:t>
      </w:r>
      <w:r>
        <w:rPr>
          <w:spacing w:val="37"/>
        </w:rPr>
        <w:t xml:space="preserve"> </w:t>
      </w:r>
      <w:r>
        <w:t>Zaku</w:t>
      </w:r>
      <w:r>
        <w:rPr>
          <w:spacing w:val="36"/>
        </w:rPr>
        <w:t xml:space="preserve"> </w:t>
      </w:r>
      <w:r>
        <w:t>II</w:t>
      </w:r>
      <w:r>
        <w:rPr>
          <w:spacing w:val="37"/>
        </w:rPr>
        <w:t xml:space="preserve"> </w:t>
      </w:r>
      <w:r>
        <w:t>is</w:t>
      </w:r>
      <w:r>
        <w:rPr>
          <w:spacing w:val="37"/>
        </w:rPr>
        <w:t xml:space="preserve"> </w:t>
      </w:r>
      <w:r>
        <w:t>a</w:t>
      </w:r>
      <w:r>
        <w:rPr>
          <w:spacing w:val="36"/>
        </w:rPr>
        <w:t xml:space="preserve"> </w:t>
      </w:r>
      <w:r>
        <w:t>customized</w:t>
      </w:r>
      <w:r>
        <w:rPr>
          <w:spacing w:val="37"/>
        </w:rPr>
        <w:t xml:space="preserve"> </w:t>
      </w:r>
      <w:r>
        <w:t>suit</w:t>
      </w:r>
      <w:r>
        <w:rPr>
          <w:spacing w:val="37"/>
        </w:rPr>
        <w:t xml:space="preserve"> </w:t>
      </w:r>
      <w:r>
        <w:t>with</w:t>
      </w:r>
      <w:r>
        <w:rPr>
          <w:spacing w:val="36"/>
        </w:rPr>
        <w:t xml:space="preserve"> </w:t>
      </w:r>
      <w:r>
        <w:t>an</w:t>
      </w:r>
      <w:r>
        <w:rPr>
          <w:spacing w:val="22"/>
        </w:rPr>
        <w:t xml:space="preserve"> </w:t>
      </w:r>
      <w:r>
        <w:t>emphasis</w:t>
      </w:r>
      <w:r>
        <w:rPr>
          <w:spacing w:val="-6"/>
        </w:rPr>
        <w:t xml:space="preserve"> </w:t>
      </w:r>
      <w:r>
        <w:t>on</w:t>
      </w:r>
      <w:r>
        <w:rPr>
          <w:spacing w:val="-6"/>
        </w:rPr>
        <w:t xml:space="preserve"> </w:t>
      </w:r>
      <w:r>
        <w:t>speed.</w:t>
      </w:r>
      <w:r>
        <w:rPr>
          <w:spacing w:val="-6"/>
        </w:rPr>
        <w:t xml:space="preserve"> </w:t>
      </w:r>
      <w:r>
        <w:rPr>
          <w:spacing w:val="-8"/>
        </w:rPr>
        <w:t>To</w:t>
      </w:r>
      <w:r>
        <w:rPr>
          <w:spacing w:val="-6"/>
        </w:rPr>
        <w:t xml:space="preserve"> </w:t>
      </w:r>
      <w:r>
        <w:t>represent</w:t>
      </w:r>
      <w:r>
        <w:rPr>
          <w:spacing w:val="-6"/>
        </w:rPr>
        <w:t xml:space="preserve"> </w:t>
      </w:r>
      <w:r>
        <w:rPr>
          <w:spacing w:val="-2"/>
        </w:rPr>
        <w:t>this,</w:t>
      </w:r>
      <w:r>
        <w:rPr>
          <w:spacing w:val="-6"/>
        </w:rPr>
        <w:t xml:space="preserve"> </w:t>
      </w:r>
      <w:r>
        <w:t>the</w:t>
      </w:r>
      <w:r>
        <w:rPr>
          <w:spacing w:val="-6"/>
        </w:rPr>
        <w:t xml:space="preserve"> </w:t>
      </w:r>
      <w:r>
        <w:t>MS-06S</w:t>
      </w:r>
      <w:r>
        <w:rPr>
          <w:spacing w:val="-6"/>
        </w:rPr>
        <w:t xml:space="preserve"> </w:t>
      </w:r>
      <w:r>
        <w:t>Zaku</w:t>
      </w:r>
      <w:r>
        <w:rPr>
          <w:spacing w:val="-6"/>
        </w:rPr>
        <w:t xml:space="preserve"> </w:t>
      </w:r>
      <w:r>
        <w:t>II</w:t>
      </w:r>
      <w:r>
        <w:rPr>
          <w:spacing w:val="-6"/>
        </w:rPr>
        <w:t xml:space="preserve"> </w:t>
      </w:r>
      <w:r>
        <w:rPr>
          <w:spacing w:val="-1"/>
        </w:rPr>
        <w:t>may</w:t>
      </w:r>
      <w:r>
        <w:rPr>
          <w:spacing w:val="-6"/>
        </w:rPr>
        <w:t xml:space="preserve"> </w:t>
      </w:r>
      <w:r>
        <w:rPr>
          <w:spacing w:val="-1"/>
        </w:rPr>
        <w:t>make</w:t>
      </w:r>
      <w:r>
        <w:rPr>
          <w:spacing w:val="27"/>
        </w:rPr>
        <w:t xml:space="preserve"> </w:t>
      </w:r>
      <w:r>
        <w:t>a</w:t>
      </w:r>
      <w:r>
        <w:rPr>
          <w:spacing w:val="25"/>
        </w:rPr>
        <w:t xml:space="preserve"> </w:t>
      </w:r>
      <w:r>
        <w:t>6”</w:t>
      </w:r>
      <w:r>
        <w:rPr>
          <w:spacing w:val="25"/>
        </w:rPr>
        <w:t xml:space="preserve"> </w:t>
      </w:r>
      <w:r>
        <w:rPr>
          <w:spacing w:val="-2"/>
        </w:rPr>
        <w:t>move</w:t>
      </w:r>
      <w:r>
        <w:rPr>
          <w:spacing w:val="25"/>
        </w:rPr>
        <w:t xml:space="preserve"> </w:t>
      </w:r>
      <w:r>
        <w:t>in</w:t>
      </w:r>
      <w:r>
        <w:rPr>
          <w:spacing w:val="25"/>
        </w:rPr>
        <w:t xml:space="preserve"> </w:t>
      </w:r>
      <w:r>
        <w:t>the</w:t>
      </w:r>
      <w:r>
        <w:rPr>
          <w:spacing w:val="25"/>
        </w:rPr>
        <w:t xml:space="preserve"> </w:t>
      </w:r>
      <w:r>
        <w:t>assault</w:t>
      </w:r>
      <w:r>
        <w:rPr>
          <w:spacing w:val="25"/>
        </w:rPr>
        <w:t xml:space="preserve"> </w:t>
      </w:r>
      <w:r>
        <w:t>phase</w:t>
      </w:r>
      <w:r>
        <w:rPr>
          <w:spacing w:val="25"/>
        </w:rPr>
        <w:t xml:space="preserve"> </w:t>
      </w:r>
      <w:r>
        <w:t>regardless</w:t>
      </w:r>
      <w:r>
        <w:rPr>
          <w:spacing w:val="25"/>
        </w:rPr>
        <w:t xml:space="preserve"> </w:t>
      </w:r>
      <w:r>
        <w:t>of</w:t>
      </w:r>
      <w:r>
        <w:rPr>
          <w:spacing w:val="1"/>
        </w:rPr>
        <w:t xml:space="preserve"> </w:t>
      </w:r>
      <w:r>
        <w:rPr>
          <w:spacing w:val="-1"/>
        </w:rPr>
        <w:t>weather</w:t>
      </w:r>
      <w:r>
        <w:rPr>
          <w:spacing w:val="25"/>
        </w:rPr>
        <w:t xml:space="preserve"> </w:t>
      </w:r>
      <w:r>
        <w:t>of</w:t>
      </w:r>
      <w:r>
        <w:rPr>
          <w:spacing w:val="1"/>
        </w:rPr>
        <w:t xml:space="preserve"> </w:t>
      </w:r>
      <w:r>
        <w:t>not</w:t>
      </w:r>
      <w:r>
        <w:rPr>
          <w:spacing w:val="25"/>
        </w:rPr>
        <w:t xml:space="preserve"> </w:t>
      </w:r>
      <w:r>
        <w:t>it</w:t>
      </w:r>
      <w:r>
        <w:rPr>
          <w:spacing w:val="25"/>
        </w:rPr>
        <w:t xml:space="preserve"> </w:t>
      </w:r>
      <w:r>
        <w:t>is</w:t>
      </w:r>
      <w:r>
        <w:rPr>
          <w:spacing w:val="30"/>
        </w:rPr>
        <w:t xml:space="preserve"> </w:t>
      </w:r>
      <w:r>
        <w:t>within</w:t>
      </w:r>
      <w:r>
        <w:rPr>
          <w:spacing w:val="5"/>
        </w:rPr>
        <w:t xml:space="preserve"> </w:t>
      </w:r>
      <w:r>
        <w:t>6”</w:t>
      </w:r>
      <w:r>
        <w:rPr>
          <w:spacing w:val="5"/>
        </w:rPr>
        <w:t xml:space="preserve"> </w:t>
      </w:r>
      <w:r>
        <w:t>of</w:t>
      </w:r>
      <w:r>
        <w:rPr>
          <w:spacing w:val="31"/>
        </w:rPr>
        <w:t xml:space="preserve"> </w:t>
      </w:r>
      <w:r>
        <w:t>an</w:t>
      </w:r>
      <w:r>
        <w:rPr>
          <w:spacing w:val="5"/>
        </w:rPr>
        <w:t xml:space="preserve"> </w:t>
      </w:r>
      <w:r>
        <w:rPr>
          <w:spacing w:val="-4"/>
        </w:rPr>
        <w:t>enemy.</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right="180"/>
        <w:jc w:val="both"/>
      </w:pPr>
      <w:r>
        <w:rPr>
          <w:rFonts w:cs="Garamond"/>
          <w:b/>
          <w:bCs/>
          <w:spacing w:val="-1"/>
        </w:rPr>
        <w:t>Improved</w:t>
      </w:r>
      <w:r>
        <w:rPr>
          <w:rFonts w:cs="Garamond"/>
          <w:b/>
          <w:bCs/>
          <w:spacing w:val="18"/>
        </w:rPr>
        <w:t xml:space="preserve"> </w:t>
      </w:r>
      <w:r>
        <w:rPr>
          <w:rFonts w:cs="Garamond"/>
          <w:b/>
          <w:bCs/>
          <w:spacing w:val="-1"/>
        </w:rPr>
        <w:t>Comms:</w:t>
      </w:r>
      <w:r>
        <w:rPr>
          <w:rFonts w:cs="Garamond"/>
          <w:b/>
          <w:bCs/>
          <w:spacing w:val="18"/>
        </w:rPr>
        <w:t xml:space="preserve"> </w:t>
      </w:r>
      <w:r>
        <w:t>MS-06S</w:t>
      </w:r>
      <w:r>
        <w:rPr>
          <w:spacing w:val="18"/>
        </w:rPr>
        <w:t xml:space="preserve"> </w:t>
      </w:r>
      <w:r>
        <w:t>Zaku</w:t>
      </w:r>
      <w:r>
        <w:rPr>
          <w:spacing w:val="18"/>
        </w:rPr>
        <w:t xml:space="preserve"> </w:t>
      </w:r>
      <w:r>
        <w:t>II</w:t>
      </w:r>
      <w:r>
        <w:rPr>
          <w:spacing w:val="19"/>
        </w:rPr>
        <w:t xml:space="preserve"> </w:t>
      </w:r>
      <w:r>
        <w:t>is</w:t>
      </w:r>
      <w:r>
        <w:rPr>
          <w:spacing w:val="18"/>
        </w:rPr>
        <w:t xml:space="preserve"> </w:t>
      </w:r>
      <w:r>
        <w:t>fitted</w:t>
      </w:r>
      <w:r>
        <w:rPr>
          <w:spacing w:val="18"/>
        </w:rPr>
        <w:t xml:space="preserve"> </w:t>
      </w:r>
      <w:r>
        <w:t>with</w:t>
      </w:r>
      <w:r>
        <w:rPr>
          <w:spacing w:val="18"/>
        </w:rPr>
        <w:t xml:space="preserve"> </w:t>
      </w:r>
      <w:r>
        <w:rPr>
          <w:spacing w:val="-1"/>
        </w:rPr>
        <w:t>improved</w:t>
      </w:r>
      <w:r>
        <w:rPr>
          <w:spacing w:val="25"/>
        </w:rPr>
        <w:t xml:space="preserve"> </w:t>
      </w:r>
      <w:r>
        <w:t>Comms</w:t>
      </w:r>
      <w:r>
        <w:rPr>
          <w:spacing w:val="12"/>
        </w:rPr>
        <w:t xml:space="preserve"> </w:t>
      </w:r>
      <w:r>
        <w:t>and</w:t>
      </w:r>
      <w:r>
        <w:rPr>
          <w:spacing w:val="12"/>
        </w:rPr>
        <w:t xml:space="preserve"> </w:t>
      </w:r>
      <w:r>
        <w:t>so</w:t>
      </w:r>
      <w:r>
        <w:rPr>
          <w:spacing w:val="12"/>
        </w:rPr>
        <w:t xml:space="preserve"> </w:t>
      </w:r>
      <w:r>
        <w:rPr>
          <w:spacing w:val="-1"/>
        </w:rPr>
        <w:t>follows</w:t>
      </w:r>
      <w:r>
        <w:rPr>
          <w:spacing w:val="12"/>
        </w:rPr>
        <w:t xml:space="preserve"> </w:t>
      </w:r>
      <w:r>
        <w:t>the</w:t>
      </w:r>
      <w:r>
        <w:rPr>
          <w:spacing w:val="12"/>
        </w:rPr>
        <w:t xml:space="preserve"> </w:t>
      </w:r>
      <w:r>
        <w:rPr>
          <w:spacing w:val="1"/>
        </w:rPr>
        <w:t>rules</w:t>
      </w:r>
      <w:r>
        <w:rPr>
          <w:spacing w:val="12"/>
        </w:rPr>
        <w:t xml:space="preserve"> </w:t>
      </w:r>
      <w:r>
        <w:rPr>
          <w:spacing w:val="-2"/>
        </w:rPr>
        <w:t>accordingly.</w:t>
      </w:r>
      <w:r>
        <w:rPr>
          <w:spacing w:val="12"/>
        </w:rPr>
        <w:t xml:space="preserve"> </w:t>
      </w:r>
      <w:r>
        <w:t>Suits</w:t>
      </w:r>
      <w:r>
        <w:rPr>
          <w:spacing w:val="12"/>
        </w:rPr>
        <w:t xml:space="preserve"> </w:t>
      </w:r>
      <w:r>
        <w:t>within</w:t>
      </w:r>
      <w:r>
        <w:rPr>
          <w:spacing w:val="12"/>
        </w:rPr>
        <w:t xml:space="preserve"> </w:t>
      </w:r>
      <w:r>
        <w:t>12</w:t>
      </w:r>
      <w:r>
        <w:rPr>
          <w:spacing w:val="12"/>
        </w:rPr>
        <w:t xml:space="preserve"> </w:t>
      </w:r>
      <w:r>
        <w:t>”of</w:t>
      </w:r>
      <w:r>
        <w:rPr>
          <w:spacing w:val="38"/>
        </w:rPr>
        <w:t xml:space="preserve"> </w:t>
      </w:r>
      <w:r>
        <w:t>a</w:t>
      </w:r>
      <w:r>
        <w:rPr>
          <w:spacing w:val="25"/>
        </w:rPr>
        <w:t xml:space="preserve"> </w:t>
      </w:r>
      <w:r>
        <w:t>Command</w:t>
      </w:r>
      <w:r>
        <w:rPr>
          <w:spacing w:val="5"/>
        </w:rPr>
        <w:t xml:space="preserve"> </w:t>
      </w:r>
      <w:r>
        <w:t>suit</w:t>
      </w:r>
      <w:r>
        <w:rPr>
          <w:spacing w:val="5"/>
        </w:rPr>
        <w:t xml:space="preserve"> </w:t>
      </w:r>
      <w:r>
        <w:t>fitted</w:t>
      </w:r>
      <w:r>
        <w:rPr>
          <w:spacing w:val="5"/>
        </w:rPr>
        <w:t xml:space="preserve"> </w:t>
      </w:r>
      <w:r>
        <w:t>with</w:t>
      </w:r>
      <w:r>
        <w:rPr>
          <w:spacing w:val="5"/>
        </w:rPr>
        <w:t xml:space="preserve"> </w:t>
      </w:r>
      <w:r>
        <w:rPr>
          <w:spacing w:val="-1"/>
        </w:rPr>
        <w:t>improved</w:t>
      </w:r>
      <w:r>
        <w:rPr>
          <w:spacing w:val="5"/>
        </w:rPr>
        <w:t xml:space="preserve"> </w:t>
      </w:r>
      <w:r>
        <w:t>comms</w:t>
      </w:r>
    </w:p>
    <w:p w:rsidR="00F87A27" w:rsidRDefault="00F87A27">
      <w:pPr>
        <w:spacing w:line="220" w:lineRule="exact"/>
        <w:jc w:val="both"/>
        <w:sectPr w:rsidR="00F87A27">
          <w:type w:val="continuous"/>
          <w:pgSz w:w="12240" w:h="15840"/>
          <w:pgMar w:top="700" w:right="540" w:bottom="280" w:left="620" w:header="720" w:footer="720" w:gutter="0"/>
          <w:cols w:num="2" w:space="720" w:equalWidth="0">
            <w:col w:w="5416" w:space="101"/>
            <w:col w:w="5563"/>
          </w:cols>
        </w:sectPr>
      </w:pPr>
    </w:p>
    <w:p w:rsidR="00F87A27" w:rsidRDefault="00E86CF6">
      <w:pPr>
        <w:pStyle w:val="Heading2"/>
        <w:spacing w:before="59"/>
        <w:ind w:left="144"/>
        <w:rPr>
          <w:rFonts w:cs="Garamond"/>
          <w:b w:val="0"/>
          <w:bCs w:val="0"/>
        </w:rPr>
      </w:pPr>
      <w:r w:rsidRPr="00E86CF6">
        <w:lastRenderedPageBreak/>
        <w:pict>
          <v:group id="_x0000_s1312" style="position:absolute;left:0;text-align:left;margin-left:41.2pt;margin-top:21.6pt;width:127.6pt;height:229.45pt;z-index:251647488;mso-position-horizontal-relative:page" coordorigin="825,432" coordsize="2552,4589">
            <v:group id="_x0000_s1316" style="position:absolute;left:845;top:452;width:2512;height:4549" coordorigin="845,452" coordsize="2512,4549">
              <v:shape id="_x0000_s1317" style="position:absolute;left:845;top:452;width:2512;height:4549" coordorigin="845,452" coordsize="2512,4549" path="m845,452r2511,l3356,5001r-2511,l845,452xe" filled="f" strokeweight="2pt">
                <v:path arrowok="t"/>
              </v:shape>
            </v:group>
            <v:group id="_x0000_s1313" style="position:absolute;left:898;top:506;width:2405;height:4442" coordorigin="898,506" coordsize="2405,4442">
              <v:shape id="_x0000_s1315" style="position:absolute;left:898;top:506;width:2405;height:4442" coordorigin="898,506" coordsize="2405,4442" path="m898,506r2405,l3303,4948r-2405,l898,506xe" filled="f" strokeweight=".23528mm">
                <v:path arrowok="t"/>
              </v:shape>
              <v:shape id="_x0000_s1314" type="#_x0000_t75" style="position:absolute;left:921;top:1011;width:2358;height:3875">
                <v:imagedata r:id="rId52" o:title=""/>
              </v:shape>
            </v:group>
            <w10:wrap anchorx="page"/>
          </v:group>
        </w:pict>
      </w:r>
      <w:r w:rsidR="005A02C9">
        <w:t>MS-07B</w:t>
      </w:r>
      <w:r w:rsidR="005A02C9">
        <w:rPr>
          <w:spacing w:val="4"/>
        </w:rPr>
        <w:t xml:space="preserve"> </w:t>
      </w:r>
      <w:r w:rsidR="005A02C9">
        <w:t>Gouf</w:t>
      </w: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F87A27">
      <w:pPr>
        <w:rPr>
          <w:rFonts w:ascii="Garamond" w:eastAsia="Garamond" w:hAnsi="Garamond" w:cs="Garamond"/>
          <w:b/>
          <w:bCs/>
          <w:sz w:val="24"/>
          <w:szCs w:val="24"/>
        </w:rPr>
      </w:pPr>
    </w:p>
    <w:p w:rsidR="00F87A27" w:rsidRDefault="005A02C9">
      <w:pPr>
        <w:spacing w:before="190"/>
        <w:ind w:left="144"/>
        <w:rPr>
          <w:rFonts w:ascii="Garamond" w:eastAsia="Garamond" w:hAnsi="Garamond" w:cs="Garamond"/>
          <w:sz w:val="24"/>
          <w:szCs w:val="24"/>
        </w:rPr>
      </w:pPr>
      <w:r>
        <w:rPr>
          <w:rFonts w:ascii="Garamond"/>
          <w:b/>
          <w:sz w:val="24"/>
        </w:rPr>
        <w:t>MS-07B</w:t>
      </w:r>
      <w:r>
        <w:rPr>
          <w:rFonts w:ascii="Garamond"/>
          <w:b/>
          <w:spacing w:val="-1"/>
          <w:sz w:val="24"/>
        </w:rPr>
        <w:t xml:space="preserve"> </w:t>
      </w:r>
      <w:r>
        <w:rPr>
          <w:rFonts w:ascii="Garamond"/>
          <w:b/>
          <w:sz w:val="24"/>
        </w:rPr>
        <w:t>Gouf</w:t>
      </w:r>
    </w:p>
    <w:p w:rsidR="00F87A27" w:rsidRDefault="005A02C9">
      <w:pPr>
        <w:spacing w:before="9"/>
        <w:rPr>
          <w:rFonts w:ascii="Garamond" w:eastAsia="Garamond" w:hAnsi="Garamond" w:cs="Garamond"/>
          <w:b/>
          <w:bCs/>
          <w:sz w:val="28"/>
          <w:szCs w:val="28"/>
        </w:rPr>
      </w:pPr>
      <w:r>
        <w:br w:type="column"/>
      </w:r>
    </w:p>
    <w:p w:rsidR="00F87A27" w:rsidRDefault="005A02C9">
      <w:pPr>
        <w:pStyle w:val="BodyText"/>
        <w:spacing w:line="220" w:lineRule="exact"/>
        <w:ind w:left="1230" w:right="48"/>
        <w:jc w:val="both"/>
      </w:pPr>
      <w:r>
        <w:rPr>
          <w:spacing w:val="3"/>
        </w:rPr>
        <w:t>T</w:t>
      </w:r>
      <w:r>
        <w:t>he</w:t>
      </w:r>
      <w:r>
        <w:rPr>
          <w:spacing w:val="43"/>
        </w:rPr>
        <w:t xml:space="preserve"> </w:t>
      </w:r>
      <w:r>
        <w:t>Gouf</w:t>
      </w:r>
      <w:r>
        <w:rPr>
          <w:spacing w:val="19"/>
        </w:rPr>
        <w:t xml:space="preserve"> </w:t>
      </w:r>
      <w:r>
        <w:t>is</w:t>
      </w:r>
      <w:r>
        <w:rPr>
          <w:spacing w:val="43"/>
        </w:rPr>
        <w:t xml:space="preserve"> </w:t>
      </w:r>
      <w:r>
        <w:t>a</w:t>
      </w:r>
      <w:r>
        <w:rPr>
          <w:spacing w:val="43"/>
        </w:rPr>
        <w:t xml:space="preserve"> </w:t>
      </w:r>
      <w:r>
        <w:t>dedicated</w:t>
      </w:r>
      <w:r>
        <w:rPr>
          <w:spacing w:val="43"/>
        </w:rPr>
        <w:t xml:space="preserve"> </w:t>
      </w:r>
      <w:r>
        <w:t>close- support/combat</w:t>
      </w:r>
      <w:r>
        <w:rPr>
          <w:spacing w:val="27"/>
        </w:rPr>
        <w:t xml:space="preserve"> </w:t>
      </w:r>
      <w:r>
        <w:t>Mobile</w:t>
      </w:r>
      <w:r>
        <w:rPr>
          <w:spacing w:val="27"/>
        </w:rPr>
        <w:t xml:space="preserve"> </w:t>
      </w:r>
      <w:r>
        <w:t>Suit.</w:t>
      </w:r>
      <w:r>
        <w:rPr>
          <w:spacing w:val="27"/>
        </w:rPr>
        <w:t xml:space="preserve"> </w:t>
      </w:r>
      <w:r>
        <w:t>Its</w:t>
      </w:r>
      <w:r>
        <w:rPr>
          <w:spacing w:val="24"/>
        </w:rPr>
        <w:t xml:space="preserve"> </w:t>
      </w:r>
      <w:r>
        <w:t>pilots</w:t>
      </w:r>
      <w:r>
        <w:rPr>
          <w:spacing w:val="-2"/>
        </w:rPr>
        <w:t xml:space="preserve"> </w:t>
      </w:r>
      <w:r>
        <w:t>are</w:t>
      </w:r>
      <w:r>
        <w:rPr>
          <w:spacing w:val="-2"/>
        </w:rPr>
        <w:t xml:space="preserve"> </w:t>
      </w:r>
      <w:r>
        <w:t>amongst</w:t>
      </w:r>
      <w:r>
        <w:rPr>
          <w:spacing w:val="-2"/>
        </w:rPr>
        <w:t xml:space="preserve"> </w:t>
      </w:r>
      <w:r>
        <w:t>the</w:t>
      </w:r>
      <w:r>
        <w:rPr>
          <w:spacing w:val="-2"/>
        </w:rPr>
        <w:t xml:space="preserve"> </w:t>
      </w:r>
      <w:r>
        <w:t>elite</w:t>
      </w:r>
      <w:r>
        <w:rPr>
          <w:spacing w:val="-2"/>
        </w:rPr>
        <w:t xml:space="preserve"> </w:t>
      </w:r>
      <w:r>
        <w:t>of</w:t>
      </w:r>
      <w:r>
        <w:rPr>
          <w:spacing w:val="25"/>
        </w:rPr>
        <w:t xml:space="preserve"> </w:t>
      </w:r>
      <w:r>
        <w:t>the Zeon</w:t>
      </w:r>
      <w:r>
        <w:rPr>
          <w:spacing w:val="17"/>
        </w:rPr>
        <w:t xml:space="preserve"> </w:t>
      </w:r>
      <w:r>
        <w:rPr>
          <w:spacing w:val="-1"/>
        </w:rPr>
        <w:t>forces,</w:t>
      </w:r>
      <w:r>
        <w:rPr>
          <w:spacing w:val="17"/>
        </w:rPr>
        <w:t xml:space="preserve"> </w:t>
      </w:r>
      <w:r>
        <w:t>and</w:t>
      </w:r>
      <w:r>
        <w:rPr>
          <w:spacing w:val="17"/>
        </w:rPr>
        <w:t xml:space="preserve"> </w:t>
      </w:r>
      <w:r>
        <w:t>the</w:t>
      </w:r>
      <w:r>
        <w:rPr>
          <w:spacing w:val="17"/>
        </w:rPr>
        <w:t xml:space="preserve"> </w:t>
      </w:r>
      <w:r>
        <w:t>Gouf</w:t>
      </w:r>
      <w:r>
        <w:rPr>
          <w:spacing w:val="44"/>
        </w:rPr>
        <w:t xml:space="preserve"> </w:t>
      </w:r>
      <w:r>
        <w:t>is</w:t>
      </w:r>
      <w:r>
        <w:rPr>
          <w:spacing w:val="20"/>
        </w:rPr>
        <w:t xml:space="preserve"> </w:t>
      </w:r>
      <w:r>
        <w:rPr>
          <w:spacing w:val="1"/>
        </w:rPr>
        <w:t>faster,</w:t>
      </w:r>
      <w:r>
        <w:rPr>
          <w:spacing w:val="31"/>
        </w:rPr>
        <w:t xml:space="preserve"> </w:t>
      </w:r>
      <w:r>
        <w:rPr>
          <w:spacing w:val="2"/>
        </w:rPr>
        <w:t>more</w:t>
      </w:r>
      <w:r>
        <w:rPr>
          <w:spacing w:val="31"/>
        </w:rPr>
        <w:t xml:space="preserve"> </w:t>
      </w:r>
      <w:r>
        <w:rPr>
          <w:spacing w:val="2"/>
        </w:rPr>
        <w:t>powerful</w:t>
      </w:r>
      <w:r>
        <w:rPr>
          <w:spacing w:val="31"/>
        </w:rPr>
        <w:t xml:space="preserve"> </w:t>
      </w:r>
      <w:r>
        <w:rPr>
          <w:spacing w:val="3"/>
        </w:rPr>
        <w:t>and</w:t>
      </w:r>
      <w:r>
        <w:rPr>
          <w:spacing w:val="31"/>
        </w:rPr>
        <w:t xml:space="preserve"> </w:t>
      </w:r>
      <w:r>
        <w:t>stronger</w:t>
      </w:r>
      <w:r>
        <w:rPr>
          <w:spacing w:val="25"/>
        </w:rPr>
        <w:t xml:space="preserve"> </w:t>
      </w:r>
      <w:r>
        <w:t>than</w:t>
      </w:r>
      <w:r>
        <w:rPr>
          <w:spacing w:val="25"/>
        </w:rPr>
        <w:t xml:space="preserve"> </w:t>
      </w:r>
      <w:r>
        <w:t>the</w:t>
      </w:r>
      <w:r>
        <w:rPr>
          <w:spacing w:val="25"/>
        </w:rPr>
        <w:t xml:space="preserve"> </w:t>
      </w:r>
      <w:r>
        <w:t>Zeon</w:t>
      </w:r>
      <w:r>
        <w:rPr>
          <w:spacing w:val="25"/>
        </w:rPr>
        <w:t xml:space="preserve"> </w:t>
      </w:r>
      <w:r>
        <w:t>Zaku.</w:t>
      </w:r>
      <w:r>
        <w:rPr>
          <w:spacing w:val="23"/>
        </w:rPr>
        <w:t xml:space="preserve"> </w:t>
      </w:r>
      <w:r>
        <w:t>This</w:t>
      </w:r>
      <w:r>
        <w:rPr>
          <w:spacing w:val="39"/>
        </w:rPr>
        <w:t xml:space="preserve"> </w:t>
      </w:r>
      <w:r>
        <w:t>is</w:t>
      </w:r>
      <w:r>
        <w:rPr>
          <w:spacing w:val="39"/>
        </w:rPr>
        <w:t xml:space="preserve"> </w:t>
      </w:r>
      <w:r>
        <w:t>one</w:t>
      </w:r>
      <w:r>
        <w:rPr>
          <w:spacing w:val="39"/>
        </w:rPr>
        <w:t xml:space="preserve"> </w:t>
      </w:r>
      <w:r>
        <w:t>of</w:t>
      </w:r>
      <w:r>
        <w:rPr>
          <w:spacing w:val="15"/>
        </w:rPr>
        <w:t xml:space="preserve"> </w:t>
      </w:r>
      <w:r>
        <w:t>the</w:t>
      </w:r>
      <w:r>
        <w:rPr>
          <w:spacing w:val="39"/>
        </w:rPr>
        <w:t xml:space="preserve"> </w:t>
      </w:r>
      <w:r>
        <w:t>most</w:t>
      </w:r>
      <w:r>
        <w:rPr>
          <w:spacing w:val="39"/>
        </w:rPr>
        <w:t xml:space="preserve"> </w:t>
      </w:r>
      <w:r>
        <w:t>deadly</w:t>
      </w:r>
      <w:r>
        <w:rPr>
          <w:spacing w:val="23"/>
        </w:rPr>
        <w:t xml:space="preserve"> </w:t>
      </w:r>
      <w:r>
        <w:rPr>
          <w:spacing w:val="2"/>
        </w:rPr>
        <w:t>Zeon</w:t>
      </w:r>
      <w:r>
        <w:rPr>
          <w:spacing w:val="29"/>
        </w:rPr>
        <w:t xml:space="preserve"> </w:t>
      </w:r>
      <w:r>
        <w:rPr>
          <w:spacing w:val="2"/>
        </w:rPr>
        <w:t>Mobile</w:t>
      </w:r>
      <w:r>
        <w:rPr>
          <w:spacing w:val="29"/>
        </w:rPr>
        <w:t xml:space="preserve"> </w:t>
      </w:r>
      <w:r>
        <w:rPr>
          <w:spacing w:val="2"/>
        </w:rPr>
        <w:t>suits</w:t>
      </w:r>
      <w:r>
        <w:rPr>
          <w:spacing w:val="29"/>
        </w:rPr>
        <w:t xml:space="preserve"> </w:t>
      </w:r>
      <w:r>
        <w:rPr>
          <w:spacing w:val="3"/>
        </w:rPr>
        <w:t>that</w:t>
      </w:r>
      <w:r>
        <w:rPr>
          <w:spacing w:val="29"/>
        </w:rPr>
        <w:t xml:space="preserve"> </w:t>
      </w:r>
      <w:r>
        <w:rPr>
          <w:spacing w:val="-1"/>
        </w:rPr>
        <w:t>Federation</w:t>
      </w:r>
      <w:r>
        <w:rPr>
          <w:spacing w:val="5"/>
        </w:rPr>
        <w:t xml:space="preserve"> </w:t>
      </w:r>
      <w:r>
        <w:t>pilots</w:t>
      </w:r>
      <w:r>
        <w:rPr>
          <w:spacing w:val="5"/>
        </w:rPr>
        <w:t xml:space="preserve"> </w:t>
      </w:r>
      <w:r>
        <w:t>can</w:t>
      </w:r>
      <w:r>
        <w:rPr>
          <w:spacing w:val="5"/>
        </w:rPr>
        <w:t xml:space="preserve"> </w:t>
      </w:r>
      <w:r>
        <w:rPr>
          <w:spacing w:val="-1"/>
        </w:rPr>
        <w:t>face.</w:t>
      </w:r>
    </w:p>
    <w:p w:rsidR="00F87A27" w:rsidRDefault="00F87A27">
      <w:pPr>
        <w:spacing w:before="6"/>
        <w:rPr>
          <w:rFonts w:ascii="Garamond" w:eastAsia="Garamond" w:hAnsi="Garamond" w:cs="Garamond"/>
          <w:sz w:val="19"/>
          <w:szCs w:val="19"/>
        </w:rPr>
      </w:pPr>
    </w:p>
    <w:p w:rsidR="00F87A27" w:rsidRDefault="005A02C9">
      <w:pPr>
        <w:pStyle w:val="BodyText"/>
        <w:spacing w:line="220" w:lineRule="exact"/>
        <w:ind w:left="1230"/>
        <w:jc w:val="both"/>
      </w:pPr>
      <w:r>
        <w:t>Every</w:t>
      </w:r>
      <w:r>
        <w:rPr>
          <w:spacing w:val="22"/>
        </w:rPr>
        <w:t xml:space="preserve"> </w:t>
      </w:r>
      <w:r>
        <w:t>feature</w:t>
      </w:r>
      <w:r>
        <w:rPr>
          <w:spacing w:val="22"/>
        </w:rPr>
        <w:t xml:space="preserve"> </w:t>
      </w:r>
      <w:r>
        <w:t>of</w:t>
      </w:r>
      <w:r>
        <w:rPr>
          <w:spacing w:val="48"/>
        </w:rPr>
        <w:t xml:space="preserve"> </w:t>
      </w:r>
      <w:r>
        <w:t>the</w:t>
      </w:r>
      <w:r>
        <w:rPr>
          <w:spacing w:val="22"/>
        </w:rPr>
        <w:t xml:space="preserve"> </w:t>
      </w:r>
      <w:r>
        <w:t>Gouf</w:t>
      </w:r>
      <w:r>
        <w:rPr>
          <w:spacing w:val="48"/>
        </w:rPr>
        <w:t xml:space="preserve"> </w:t>
      </w:r>
      <w:r>
        <w:t>is</w:t>
      </w:r>
      <w:r>
        <w:rPr>
          <w:spacing w:val="21"/>
        </w:rPr>
        <w:t xml:space="preserve"> </w:t>
      </w:r>
      <w:r>
        <w:rPr>
          <w:spacing w:val="1"/>
        </w:rPr>
        <w:t>designed</w:t>
      </w:r>
      <w:r>
        <w:rPr>
          <w:spacing w:val="27"/>
        </w:rPr>
        <w:t xml:space="preserve"> </w:t>
      </w:r>
      <w:r>
        <w:rPr>
          <w:spacing w:val="1"/>
        </w:rPr>
        <w:t>for</w:t>
      </w:r>
      <w:r>
        <w:rPr>
          <w:spacing w:val="27"/>
        </w:rPr>
        <w:t xml:space="preserve"> </w:t>
      </w:r>
      <w:r>
        <w:rPr>
          <w:spacing w:val="1"/>
        </w:rPr>
        <w:t>close</w:t>
      </w:r>
      <w:r>
        <w:rPr>
          <w:spacing w:val="27"/>
        </w:rPr>
        <w:t xml:space="preserve"> </w:t>
      </w:r>
      <w:r>
        <w:rPr>
          <w:spacing w:val="1"/>
        </w:rPr>
        <w:t>combat.</w:t>
      </w:r>
      <w:r>
        <w:rPr>
          <w:spacing w:val="29"/>
        </w:rPr>
        <w:t xml:space="preserve"> </w:t>
      </w:r>
      <w:r>
        <w:rPr>
          <w:spacing w:val="2"/>
        </w:rPr>
        <w:t>It</w:t>
      </w:r>
      <w:r>
        <w:rPr>
          <w:spacing w:val="32"/>
        </w:rPr>
        <w:t xml:space="preserve"> </w:t>
      </w:r>
      <w:r>
        <w:t>carries</w:t>
      </w:r>
      <w:r>
        <w:rPr>
          <w:spacing w:val="25"/>
        </w:rPr>
        <w:t xml:space="preserve"> </w:t>
      </w:r>
      <w:r>
        <w:t>a</w:t>
      </w:r>
      <w:r>
        <w:rPr>
          <w:spacing w:val="25"/>
        </w:rPr>
        <w:t xml:space="preserve"> </w:t>
      </w:r>
      <w:r>
        <w:t>built</w:t>
      </w:r>
      <w:r>
        <w:rPr>
          <w:spacing w:val="25"/>
        </w:rPr>
        <w:t xml:space="preserve"> </w:t>
      </w:r>
      <w:r>
        <w:t>in</w:t>
      </w:r>
      <w:r>
        <w:rPr>
          <w:spacing w:val="25"/>
        </w:rPr>
        <w:t xml:space="preserve"> </w:t>
      </w:r>
      <w:r>
        <w:t>35mm</w:t>
      </w:r>
      <w:r>
        <w:rPr>
          <w:spacing w:val="25"/>
        </w:rPr>
        <w:t xml:space="preserve"> </w:t>
      </w:r>
      <w:r>
        <w:t>hand</w:t>
      </w:r>
      <w:r>
        <w:rPr>
          <w:spacing w:val="25"/>
        </w:rPr>
        <w:t xml:space="preserve"> </w:t>
      </w:r>
      <w:r>
        <w:t>cannon,</w:t>
      </w:r>
      <w:r>
        <w:rPr>
          <w:spacing w:val="11"/>
        </w:rPr>
        <w:t xml:space="preserve"> </w:t>
      </w:r>
      <w:r>
        <w:rPr>
          <w:spacing w:val="-1"/>
        </w:rPr>
        <w:t>which</w:t>
      </w:r>
      <w:r>
        <w:rPr>
          <w:spacing w:val="11"/>
        </w:rPr>
        <w:t xml:space="preserve"> </w:t>
      </w:r>
      <w:r>
        <w:t>can</w:t>
      </w:r>
      <w:r>
        <w:rPr>
          <w:spacing w:val="11"/>
        </w:rPr>
        <w:t xml:space="preserve"> </w:t>
      </w:r>
      <w:r>
        <w:t>be</w:t>
      </w:r>
      <w:r>
        <w:rPr>
          <w:spacing w:val="11"/>
        </w:rPr>
        <w:t xml:space="preserve"> </w:t>
      </w:r>
      <w:r>
        <w:rPr>
          <w:spacing w:val="-1"/>
        </w:rPr>
        <w:t>linked</w:t>
      </w:r>
      <w:r>
        <w:rPr>
          <w:spacing w:val="11"/>
        </w:rPr>
        <w:t xml:space="preserve"> </w:t>
      </w:r>
      <w:r>
        <w:t>to</w:t>
      </w:r>
      <w:r>
        <w:rPr>
          <w:spacing w:val="11"/>
        </w:rPr>
        <w:t xml:space="preserve"> </w:t>
      </w:r>
      <w:r>
        <w:t>a</w:t>
      </w:r>
      <w:r>
        <w:rPr>
          <w:spacing w:val="26"/>
        </w:rPr>
        <w:t xml:space="preserve"> </w:t>
      </w:r>
      <w:r>
        <w:t>shield</w:t>
      </w:r>
      <w:r>
        <w:rPr>
          <w:spacing w:val="25"/>
        </w:rPr>
        <w:t xml:space="preserve"> </w:t>
      </w:r>
      <w:r>
        <w:t>mounted</w:t>
      </w:r>
      <w:r>
        <w:rPr>
          <w:spacing w:val="25"/>
        </w:rPr>
        <w:t xml:space="preserve"> </w:t>
      </w:r>
      <w:r>
        <w:t>75mm</w:t>
      </w:r>
      <w:r>
        <w:rPr>
          <w:spacing w:val="25"/>
        </w:rPr>
        <w:t xml:space="preserve"> </w:t>
      </w:r>
      <w:r>
        <w:t>Gatling Cannon.</w:t>
      </w:r>
      <w:r>
        <w:rPr>
          <w:spacing w:val="23"/>
        </w:rPr>
        <w:t xml:space="preserve"> </w:t>
      </w:r>
      <w:r>
        <w:t>The</w:t>
      </w:r>
      <w:r>
        <w:rPr>
          <w:spacing w:val="23"/>
        </w:rPr>
        <w:t xml:space="preserve"> </w:t>
      </w:r>
      <w:r>
        <w:t>suits</w:t>
      </w:r>
      <w:r>
        <w:rPr>
          <w:spacing w:val="23"/>
        </w:rPr>
        <w:t xml:space="preserve"> </w:t>
      </w:r>
      <w:r>
        <w:t>other</w:t>
      </w:r>
      <w:r>
        <w:rPr>
          <w:spacing w:val="23"/>
        </w:rPr>
        <w:t xml:space="preserve"> </w:t>
      </w:r>
      <w:r>
        <w:t>main</w:t>
      </w:r>
      <w:r>
        <w:rPr>
          <w:spacing w:val="22"/>
        </w:rPr>
        <w:t xml:space="preserve"> </w:t>
      </w:r>
      <w:r>
        <w:t>feature</w:t>
      </w:r>
      <w:r>
        <w:rPr>
          <w:spacing w:val="16"/>
        </w:rPr>
        <w:t xml:space="preserve"> </w:t>
      </w:r>
      <w:r>
        <w:t>is</w:t>
      </w:r>
      <w:r>
        <w:rPr>
          <w:spacing w:val="17"/>
        </w:rPr>
        <w:t xml:space="preserve"> </w:t>
      </w:r>
      <w:r>
        <w:t>a</w:t>
      </w:r>
      <w:r>
        <w:rPr>
          <w:spacing w:val="17"/>
        </w:rPr>
        <w:t xml:space="preserve"> </w:t>
      </w:r>
      <w:r>
        <w:t>Heat</w:t>
      </w:r>
      <w:r>
        <w:rPr>
          <w:spacing w:val="16"/>
        </w:rPr>
        <w:t xml:space="preserve"> </w:t>
      </w:r>
      <w:r>
        <w:rPr>
          <w:spacing w:val="-2"/>
        </w:rPr>
        <w:t>Rod,</w:t>
      </w:r>
      <w:r>
        <w:rPr>
          <w:spacing w:val="17"/>
        </w:rPr>
        <w:t xml:space="preserve"> </w:t>
      </w:r>
      <w:r>
        <w:rPr>
          <w:spacing w:val="-1"/>
        </w:rPr>
        <w:t>which</w:t>
      </w:r>
      <w:r>
        <w:rPr>
          <w:spacing w:val="17"/>
        </w:rPr>
        <w:t xml:space="preserve"> </w:t>
      </w:r>
      <w:r>
        <w:t>can</w:t>
      </w:r>
      <w:r>
        <w:rPr>
          <w:spacing w:val="25"/>
        </w:rPr>
        <w:t xml:space="preserve"> </w:t>
      </w:r>
      <w:r>
        <w:t>be</w:t>
      </w:r>
      <w:r>
        <w:rPr>
          <w:spacing w:val="21"/>
        </w:rPr>
        <w:t xml:space="preserve"> </w:t>
      </w:r>
      <w:r>
        <w:t>used</w:t>
      </w:r>
      <w:r>
        <w:rPr>
          <w:spacing w:val="21"/>
        </w:rPr>
        <w:t xml:space="preserve"> </w:t>
      </w:r>
      <w:r>
        <w:t>to</w:t>
      </w:r>
      <w:r>
        <w:rPr>
          <w:spacing w:val="21"/>
        </w:rPr>
        <w:t xml:space="preserve"> </w:t>
      </w:r>
      <w:r>
        <w:rPr>
          <w:spacing w:val="1"/>
        </w:rPr>
        <w:t>grab</w:t>
      </w:r>
      <w:r>
        <w:rPr>
          <w:spacing w:val="21"/>
        </w:rPr>
        <w:t xml:space="preserve"> </w:t>
      </w:r>
      <w:r>
        <w:rPr>
          <w:spacing w:val="-1"/>
        </w:rPr>
        <w:t>enemy</w:t>
      </w:r>
      <w:r>
        <w:rPr>
          <w:spacing w:val="21"/>
        </w:rPr>
        <w:t xml:space="preserve"> </w:t>
      </w:r>
      <w:r>
        <w:t>suits</w:t>
      </w:r>
      <w:r>
        <w:rPr>
          <w:spacing w:val="21"/>
        </w:rPr>
        <w:t xml:space="preserve"> </w:t>
      </w:r>
      <w:r>
        <w:t>and</w:t>
      </w:r>
      <w:r>
        <w:rPr>
          <w:spacing w:val="22"/>
        </w:rPr>
        <w:t xml:space="preserve"> </w:t>
      </w:r>
      <w:r>
        <w:t>disable</w:t>
      </w:r>
      <w:r>
        <w:rPr>
          <w:spacing w:val="8"/>
        </w:rPr>
        <w:t xml:space="preserve"> </w:t>
      </w:r>
      <w:r>
        <w:t>the</w:t>
      </w:r>
      <w:r>
        <w:rPr>
          <w:spacing w:val="8"/>
        </w:rPr>
        <w:t xml:space="preserve"> </w:t>
      </w:r>
      <w:r>
        <w:t>suits</w:t>
      </w:r>
      <w:r>
        <w:rPr>
          <w:spacing w:val="7"/>
        </w:rPr>
        <w:t xml:space="preserve"> </w:t>
      </w:r>
      <w:r>
        <w:rPr>
          <w:spacing w:val="-2"/>
        </w:rPr>
        <w:t>systems.</w:t>
      </w:r>
      <w:r>
        <w:rPr>
          <w:spacing w:val="16"/>
        </w:rPr>
        <w:t xml:space="preserve"> </w:t>
      </w:r>
      <w:r>
        <w:t>The</w:t>
      </w:r>
      <w:r>
        <w:rPr>
          <w:spacing w:val="29"/>
        </w:rPr>
        <w:t xml:space="preserve"> </w:t>
      </w:r>
      <w:r>
        <w:rPr>
          <w:spacing w:val="2"/>
        </w:rPr>
        <w:t>Gouf</w:t>
      </w:r>
      <w:r>
        <w:rPr>
          <w:spacing w:val="21"/>
        </w:rPr>
        <w:t xml:space="preserve"> </w:t>
      </w:r>
      <w:r>
        <w:rPr>
          <w:spacing w:val="1"/>
        </w:rPr>
        <w:t>is</w:t>
      </w:r>
      <w:r>
        <w:rPr>
          <w:spacing w:val="44"/>
        </w:rPr>
        <w:t xml:space="preserve"> </w:t>
      </w:r>
      <w:r>
        <w:rPr>
          <w:spacing w:val="2"/>
        </w:rPr>
        <w:t>normally</w:t>
      </w:r>
      <w:r>
        <w:rPr>
          <w:spacing w:val="44"/>
        </w:rPr>
        <w:t xml:space="preserve"> </w:t>
      </w:r>
      <w:r>
        <w:rPr>
          <w:spacing w:val="2"/>
        </w:rPr>
        <w:t>only</w:t>
      </w:r>
      <w:r>
        <w:rPr>
          <w:spacing w:val="44"/>
        </w:rPr>
        <w:t xml:space="preserve"> </w:t>
      </w:r>
      <w:r>
        <w:rPr>
          <w:spacing w:val="2"/>
        </w:rPr>
        <w:t>seen</w:t>
      </w:r>
      <w:r>
        <w:rPr>
          <w:spacing w:val="29"/>
        </w:rPr>
        <w:t xml:space="preserve"> </w:t>
      </w:r>
      <w:r>
        <w:t>piloted</w:t>
      </w:r>
      <w:r>
        <w:rPr>
          <w:spacing w:val="45"/>
        </w:rPr>
        <w:t xml:space="preserve"> </w:t>
      </w:r>
      <w:r>
        <w:t>by</w:t>
      </w:r>
      <w:r>
        <w:rPr>
          <w:spacing w:val="45"/>
        </w:rPr>
        <w:t xml:space="preserve"> </w:t>
      </w:r>
      <w:r>
        <w:t>Command</w:t>
      </w:r>
      <w:r>
        <w:rPr>
          <w:spacing w:val="45"/>
        </w:rPr>
        <w:t xml:space="preserve"> </w:t>
      </w:r>
      <w:r>
        <w:t>level</w:t>
      </w:r>
      <w:r>
        <w:rPr>
          <w:spacing w:val="45"/>
        </w:rPr>
        <w:t xml:space="preserve"> </w:t>
      </w:r>
      <w:r>
        <w:rPr>
          <w:spacing w:val="-1"/>
        </w:rPr>
        <w:t>staff,</w:t>
      </w:r>
      <w:r>
        <w:rPr>
          <w:spacing w:val="25"/>
        </w:rPr>
        <w:t xml:space="preserve"> </w:t>
      </w:r>
      <w:r>
        <w:t>Zeon Aces</w:t>
      </w:r>
      <w:r>
        <w:rPr>
          <w:spacing w:val="-1"/>
        </w:rPr>
        <w:t xml:space="preserve"> </w:t>
      </w:r>
      <w:r>
        <w:t>and other elite pilots.</w:t>
      </w:r>
    </w:p>
    <w:p w:rsidR="00F87A27" w:rsidRDefault="00F87A27">
      <w:pPr>
        <w:rPr>
          <w:rFonts w:ascii="Garamond" w:eastAsia="Garamond" w:hAnsi="Garamond" w:cs="Garamond"/>
          <w:sz w:val="20"/>
          <w:szCs w:val="20"/>
        </w:rPr>
      </w:pPr>
    </w:p>
    <w:p w:rsidR="00F87A27" w:rsidRDefault="00F87A27">
      <w:pPr>
        <w:spacing w:before="11"/>
        <w:rPr>
          <w:rFonts w:ascii="Garamond" w:eastAsia="Garamond" w:hAnsi="Garamond" w:cs="Garamond"/>
        </w:rPr>
      </w:pPr>
    </w:p>
    <w:p w:rsidR="00F87A27" w:rsidRDefault="005A02C9">
      <w:pPr>
        <w:pStyle w:val="Heading4"/>
        <w:tabs>
          <w:tab w:val="left" w:pos="1777"/>
          <w:tab w:val="left" w:pos="2522"/>
        </w:tabs>
        <w:ind w:left="-6"/>
        <w:rPr>
          <w:rFonts w:cs="Garamond"/>
          <w:b w:val="0"/>
          <w:bCs w:val="0"/>
        </w:rPr>
      </w:pPr>
      <w:r>
        <w:t xml:space="preserve">WS </w:t>
      </w:r>
      <w:r>
        <w:rPr>
          <w:spacing w:val="32"/>
        </w:rPr>
        <w:t xml:space="preserve"> </w:t>
      </w:r>
      <w:r>
        <w:rPr>
          <w:spacing w:val="-1"/>
        </w:rPr>
        <w:t>BS</w:t>
      </w:r>
      <w:r>
        <w:t xml:space="preserve"> </w:t>
      </w:r>
      <w:r>
        <w:rPr>
          <w:spacing w:val="3"/>
        </w:rPr>
        <w:t xml:space="preserve"> </w:t>
      </w:r>
      <w:r>
        <w:t xml:space="preserve">S  </w:t>
      </w:r>
      <w:r>
        <w:rPr>
          <w:spacing w:val="30"/>
        </w:rPr>
        <w:t xml:space="preserve"> </w:t>
      </w:r>
      <w:r>
        <w:t xml:space="preserve">W  </w:t>
      </w:r>
      <w:r>
        <w:rPr>
          <w:spacing w:val="46"/>
        </w:rPr>
        <w:t xml:space="preserve"> </w:t>
      </w:r>
      <w:r>
        <w:t>I</w:t>
      </w:r>
      <w:r>
        <w:tab/>
        <w:t xml:space="preserve">A  </w:t>
      </w:r>
      <w:r>
        <w:rPr>
          <w:spacing w:val="29"/>
        </w:rPr>
        <w:t xml:space="preserve"> </w:t>
      </w:r>
      <w:r>
        <w:t>PS</w:t>
      </w:r>
      <w:r>
        <w:tab/>
      </w:r>
      <w:r>
        <w:rPr>
          <w:spacing w:val="-1"/>
        </w:rPr>
        <w:t>LD</w:t>
      </w:r>
    </w:p>
    <w:p w:rsidR="00F87A27" w:rsidRDefault="005A02C9">
      <w:pPr>
        <w:rPr>
          <w:rFonts w:ascii="Garamond" w:eastAsia="Garamond" w:hAnsi="Garamond" w:cs="Garamond"/>
          <w:b/>
          <w:bCs/>
          <w:sz w:val="20"/>
          <w:szCs w:val="20"/>
        </w:rPr>
      </w:pPr>
      <w:r>
        <w:br w:type="column"/>
      </w:r>
    </w:p>
    <w:p w:rsidR="00F87A27" w:rsidRDefault="00F87A27">
      <w:pPr>
        <w:spacing w:before="2"/>
        <w:rPr>
          <w:rFonts w:ascii="Garamond" w:eastAsia="Garamond" w:hAnsi="Garamond" w:cs="Garamond"/>
          <w:b/>
          <w:bCs/>
          <w:sz w:val="12"/>
          <w:szCs w:val="12"/>
        </w:rPr>
      </w:pPr>
    </w:p>
    <w:p w:rsidR="00F87A27" w:rsidRDefault="005A02C9">
      <w:pPr>
        <w:spacing w:line="200" w:lineRule="atLeast"/>
        <w:ind w:left="117"/>
        <w:rPr>
          <w:rFonts w:ascii="Garamond" w:eastAsia="Garamond" w:hAnsi="Garamond" w:cs="Garamond"/>
          <w:sz w:val="20"/>
          <w:szCs w:val="20"/>
        </w:rPr>
      </w:pPr>
      <w:r>
        <w:rPr>
          <w:rFonts w:ascii="Garamond" w:eastAsia="Garamond" w:hAnsi="Garamond" w:cs="Garamond"/>
          <w:noProof/>
          <w:sz w:val="20"/>
          <w:szCs w:val="20"/>
        </w:rPr>
        <w:drawing>
          <wp:inline distT="0" distB="0" distL="0" distR="0">
            <wp:extent cx="3471862" cy="2569178"/>
            <wp:effectExtent l="0" t="0" r="0" b="0"/>
            <wp:docPr id="1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7.jpeg"/>
                    <pic:cNvPicPr/>
                  </pic:nvPicPr>
                  <pic:blipFill>
                    <a:blip r:embed="rId53" cstate="print"/>
                    <a:stretch>
                      <a:fillRect/>
                    </a:stretch>
                  </pic:blipFill>
                  <pic:spPr>
                    <a:xfrm>
                      <a:off x="0" y="0"/>
                      <a:ext cx="3471862" cy="2569178"/>
                    </a:xfrm>
                    <a:prstGeom prst="rect">
                      <a:avLst/>
                    </a:prstGeom>
                  </pic:spPr>
                </pic:pic>
              </a:graphicData>
            </a:graphic>
          </wp:inline>
        </w:drawing>
      </w:r>
    </w:p>
    <w:p w:rsidR="00F87A27" w:rsidRDefault="00F87A27">
      <w:pPr>
        <w:spacing w:before="3"/>
        <w:rPr>
          <w:rFonts w:ascii="Garamond" w:eastAsia="Garamond" w:hAnsi="Garamond" w:cs="Garamond"/>
          <w:b/>
          <w:bCs/>
          <w:sz w:val="19"/>
          <w:szCs w:val="19"/>
        </w:rPr>
      </w:pPr>
    </w:p>
    <w:p w:rsidR="00F87A27" w:rsidRDefault="005A02C9">
      <w:pPr>
        <w:ind w:left="160"/>
        <w:rPr>
          <w:rFonts w:ascii="Garamond" w:eastAsia="Garamond" w:hAnsi="Garamond" w:cs="Garamond"/>
          <w:sz w:val="24"/>
          <w:szCs w:val="24"/>
        </w:rPr>
      </w:pPr>
      <w:r>
        <w:rPr>
          <w:rFonts w:ascii="Garamond"/>
          <w:b/>
          <w:spacing w:val="-1"/>
          <w:sz w:val="24"/>
        </w:rPr>
        <w:t>MS-07H-8</w:t>
      </w:r>
      <w:r>
        <w:rPr>
          <w:rFonts w:ascii="Garamond"/>
          <w:b/>
          <w:spacing w:val="8"/>
          <w:sz w:val="24"/>
        </w:rPr>
        <w:t xml:space="preserve"> </w:t>
      </w:r>
      <w:r>
        <w:rPr>
          <w:rFonts w:ascii="Garamond"/>
          <w:b/>
          <w:sz w:val="24"/>
        </w:rPr>
        <w:t>Gouf</w:t>
      </w:r>
      <w:r>
        <w:rPr>
          <w:rFonts w:ascii="Garamond"/>
          <w:b/>
          <w:spacing w:val="-3"/>
          <w:sz w:val="24"/>
        </w:rPr>
        <w:t xml:space="preserve"> </w:t>
      </w:r>
      <w:r>
        <w:rPr>
          <w:rFonts w:ascii="Garamond"/>
          <w:b/>
          <w:sz w:val="24"/>
        </w:rPr>
        <w:t>Flight</w:t>
      </w:r>
      <w:r>
        <w:rPr>
          <w:rFonts w:ascii="Garamond"/>
          <w:b/>
          <w:spacing w:val="-2"/>
          <w:sz w:val="24"/>
        </w:rPr>
        <w:t xml:space="preserve"> </w:t>
      </w:r>
      <w:r>
        <w:rPr>
          <w:rFonts w:ascii="Garamond"/>
          <w:b/>
          <w:sz w:val="24"/>
        </w:rPr>
        <w:t>Type</w:t>
      </w:r>
    </w:p>
    <w:p w:rsidR="00F87A27" w:rsidRDefault="00E86CF6">
      <w:pPr>
        <w:pStyle w:val="BodyText"/>
        <w:spacing w:before="138" w:line="220" w:lineRule="exact"/>
        <w:ind w:left="2929" w:right="126"/>
        <w:jc w:val="both"/>
      </w:pPr>
      <w:r>
        <w:pict>
          <v:group id="_x0000_s1306" style="position:absolute;left:0;text-align:left;margin-left:313.25pt;margin-top:15.4pt;width:136.85pt;height:200.8pt;z-index:251648512;mso-position-horizontal-relative:page" coordorigin="6266,308" coordsize="2737,4016">
            <v:group id="_x0000_s1310" style="position:absolute;left:6286;top:371;width:2696;height:3934" coordorigin="6286,371" coordsize="2696,3934">
              <v:shape id="_x0000_s1311" style="position:absolute;left:6286;top:371;width:2696;height:3934" coordorigin="6286,371" coordsize="2696,3934" path="m6286,371r2696,l8982,4304r-2696,l6286,371xe" filled="f" strokeweight=".71022mm">
                <v:path arrowok="t"/>
              </v:shape>
            </v:group>
            <v:group id="_x0000_s1307" style="position:absolute;left:6333;top:315;width:2600;height:3837" coordorigin="6333,315" coordsize="2600,3837">
              <v:shape id="_x0000_s1309" style="position:absolute;left:6333;top:315;width:2600;height:3837" coordorigin="6333,315" coordsize="2600,3837" path="m6333,315r2600,l8933,4152r-2600,l6333,315xe" filled="f" strokeweight=".23831mm">
                <v:path arrowok="t"/>
              </v:shape>
              <v:shape id="_x0000_s1308" type="#_x0000_t75" style="position:absolute;left:6387;top:714;width:2498;height:3350">
                <v:imagedata r:id="rId54" o:title=""/>
              </v:shape>
            </v:group>
            <w10:wrap anchorx="page"/>
          </v:group>
        </w:pict>
      </w:r>
      <w:r w:rsidR="005A02C9">
        <w:t>Developed</w:t>
      </w:r>
      <w:r w:rsidR="005A02C9">
        <w:rPr>
          <w:spacing w:val="9"/>
        </w:rPr>
        <w:t xml:space="preserve"> </w:t>
      </w:r>
      <w:r w:rsidR="005A02C9">
        <w:t>as</w:t>
      </w:r>
      <w:r w:rsidR="005A02C9">
        <w:rPr>
          <w:spacing w:val="10"/>
        </w:rPr>
        <w:t xml:space="preserve"> </w:t>
      </w:r>
      <w:r w:rsidR="005A02C9">
        <w:t>a</w:t>
      </w:r>
      <w:r w:rsidR="005A02C9">
        <w:rPr>
          <w:spacing w:val="10"/>
        </w:rPr>
        <w:t xml:space="preserve"> </w:t>
      </w:r>
      <w:r w:rsidR="005A02C9">
        <w:t>refined</w:t>
      </w:r>
      <w:r w:rsidR="005A02C9">
        <w:rPr>
          <w:spacing w:val="10"/>
        </w:rPr>
        <w:t xml:space="preserve"> </w:t>
      </w:r>
      <w:r w:rsidR="005A02C9">
        <w:t>version</w:t>
      </w:r>
      <w:r w:rsidR="005A02C9">
        <w:rPr>
          <w:spacing w:val="10"/>
        </w:rPr>
        <w:t xml:space="preserve"> </w:t>
      </w:r>
      <w:r w:rsidR="005A02C9">
        <w:t>of the</w:t>
      </w:r>
      <w:r w:rsidR="005A02C9">
        <w:rPr>
          <w:spacing w:val="20"/>
        </w:rPr>
        <w:t xml:space="preserve"> </w:t>
      </w:r>
      <w:r w:rsidR="005A02C9">
        <w:t>MS-07</w:t>
      </w:r>
      <w:r w:rsidR="005A02C9">
        <w:rPr>
          <w:spacing w:val="20"/>
        </w:rPr>
        <w:t xml:space="preserve"> </w:t>
      </w:r>
      <w:r w:rsidR="005A02C9">
        <w:t>Gouf</w:t>
      </w:r>
      <w:r w:rsidR="005A02C9">
        <w:rPr>
          <w:spacing w:val="20"/>
        </w:rPr>
        <w:t xml:space="preserve"> </w:t>
      </w:r>
      <w:r w:rsidR="005A02C9">
        <w:t>Flight</w:t>
      </w:r>
      <w:r w:rsidR="005A02C9">
        <w:rPr>
          <w:spacing w:val="20"/>
        </w:rPr>
        <w:t xml:space="preserve"> </w:t>
      </w:r>
      <w:r w:rsidR="005A02C9">
        <w:t>Type,</w:t>
      </w:r>
      <w:r w:rsidR="005A02C9">
        <w:rPr>
          <w:spacing w:val="20"/>
        </w:rPr>
        <w:t xml:space="preserve"> </w:t>
      </w:r>
      <w:r w:rsidR="005A02C9">
        <w:t>the MS-07H-8</w:t>
      </w:r>
      <w:r w:rsidR="005A02C9">
        <w:rPr>
          <w:spacing w:val="2"/>
        </w:rPr>
        <w:t xml:space="preserve"> </w:t>
      </w:r>
      <w:r w:rsidR="005A02C9">
        <w:t>was</w:t>
      </w:r>
      <w:r w:rsidR="005A02C9">
        <w:rPr>
          <w:spacing w:val="2"/>
        </w:rPr>
        <w:t xml:space="preserve"> </w:t>
      </w:r>
      <w:r w:rsidR="005A02C9">
        <w:t>a</w:t>
      </w:r>
      <w:r w:rsidR="005A02C9">
        <w:rPr>
          <w:spacing w:val="2"/>
        </w:rPr>
        <w:t xml:space="preserve"> </w:t>
      </w:r>
      <w:r w:rsidR="005A02C9">
        <w:t>prototype</w:t>
      </w:r>
      <w:r w:rsidR="005A02C9">
        <w:rPr>
          <w:spacing w:val="2"/>
        </w:rPr>
        <w:t xml:space="preserve"> </w:t>
      </w:r>
      <w:r w:rsidR="005A02C9">
        <w:t>unit designed</w:t>
      </w:r>
      <w:r w:rsidR="005A02C9">
        <w:rPr>
          <w:spacing w:val="7"/>
        </w:rPr>
        <w:t xml:space="preserve"> </w:t>
      </w:r>
      <w:r w:rsidR="005A02C9">
        <w:t>to</w:t>
      </w:r>
      <w:r w:rsidR="005A02C9">
        <w:rPr>
          <w:spacing w:val="7"/>
        </w:rPr>
        <w:t xml:space="preserve"> </w:t>
      </w:r>
      <w:r w:rsidR="005A02C9">
        <w:t>test</w:t>
      </w:r>
      <w:r w:rsidR="005A02C9">
        <w:rPr>
          <w:spacing w:val="7"/>
        </w:rPr>
        <w:t xml:space="preserve"> </w:t>
      </w:r>
      <w:r w:rsidR="005A02C9">
        <w:t>the</w:t>
      </w:r>
      <w:r w:rsidR="005A02C9">
        <w:rPr>
          <w:spacing w:val="7"/>
        </w:rPr>
        <w:t xml:space="preserve"> </w:t>
      </w:r>
      <w:r w:rsidR="005A02C9">
        <w:t>concept</w:t>
      </w:r>
      <w:r w:rsidR="005A02C9">
        <w:rPr>
          <w:spacing w:val="7"/>
        </w:rPr>
        <w:t xml:space="preserve"> </w:t>
      </w:r>
      <w:r w:rsidR="005A02C9">
        <w:t>of</w:t>
      </w:r>
      <w:r w:rsidR="005A02C9">
        <w:rPr>
          <w:spacing w:val="7"/>
        </w:rPr>
        <w:t xml:space="preserve"> </w:t>
      </w:r>
      <w:r w:rsidR="005A02C9">
        <w:t>an</w:t>
      </w:r>
    </w:p>
    <w:p w:rsidR="00F87A27" w:rsidRDefault="00F87A27">
      <w:pPr>
        <w:spacing w:line="220" w:lineRule="exact"/>
        <w:jc w:val="both"/>
        <w:sectPr w:rsidR="00F87A27">
          <w:pgSz w:w="12240" w:h="15840"/>
          <w:pgMar w:top="820" w:right="340" w:bottom="280" w:left="680" w:header="720" w:footer="720" w:gutter="0"/>
          <w:cols w:num="3" w:space="720" w:equalWidth="0">
            <w:col w:w="1526" w:space="40"/>
            <w:col w:w="3894" w:space="40"/>
            <w:col w:w="5720"/>
          </w:cols>
        </w:sectPr>
      </w:pPr>
    </w:p>
    <w:p w:rsidR="00F87A27" w:rsidRDefault="005A02C9">
      <w:pPr>
        <w:pStyle w:val="BodyText"/>
        <w:tabs>
          <w:tab w:val="left" w:pos="1684"/>
        </w:tabs>
        <w:spacing w:line="176" w:lineRule="exact"/>
        <w:ind w:left="144"/>
        <w:jc w:val="both"/>
      </w:pPr>
      <w:r>
        <w:lastRenderedPageBreak/>
        <w:t>Pilot</w:t>
      </w:r>
      <w:r>
        <w:rPr>
          <w:spacing w:val="4"/>
        </w:rPr>
        <w:t xml:space="preserve"> </w:t>
      </w:r>
      <w:r>
        <w:t>Bonus</w:t>
      </w:r>
      <w:r>
        <w:tab/>
        <w:t xml:space="preserve">-    </w:t>
      </w:r>
      <w:r>
        <w:rPr>
          <w:spacing w:val="1"/>
        </w:rPr>
        <w:t xml:space="preserve"> </w:t>
      </w:r>
      <w:r>
        <w:t xml:space="preserve">-   </w:t>
      </w:r>
      <w:r>
        <w:rPr>
          <w:spacing w:val="46"/>
        </w:rPr>
        <w:t xml:space="preserve"> </w:t>
      </w:r>
      <w:r>
        <w:t xml:space="preserve">6    </w:t>
      </w:r>
      <w:r>
        <w:rPr>
          <w:spacing w:val="10"/>
        </w:rPr>
        <w:t xml:space="preserve"> </w:t>
      </w:r>
      <w:r>
        <w:t xml:space="preserve">-  </w:t>
      </w:r>
      <w:r>
        <w:rPr>
          <w:spacing w:val="31"/>
        </w:rPr>
        <w:t xml:space="preserve"> </w:t>
      </w:r>
      <w:r>
        <w:t xml:space="preserve">+1    </w:t>
      </w:r>
      <w:r>
        <w:rPr>
          <w:spacing w:val="15"/>
        </w:rPr>
        <w:t xml:space="preserve"> </w:t>
      </w:r>
      <w:r>
        <w:t xml:space="preserve">-  </w:t>
      </w:r>
      <w:r>
        <w:rPr>
          <w:spacing w:val="45"/>
        </w:rPr>
        <w:t xml:space="preserve"> </w:t>
      </w:r>
      <w:r>
        <w:t xml:space="preserve">+1     </w:t>
      </w:r>
      <w:r>
        <w:rPr>
          <w:spacing w:val="8"/>
        </w:rPr>
        <w:t xml:space="preserve"> </w:t>
      </w:r>
      <w:r>
        <w:t>-</w:t>
      </w:r>
    </w:p>
    <w:p w:rsidR="00F87A27" w:rsidRDefault="005A02C9">
      <w:pPr>
        <w:pStyle w:val="Heading4"/>
        <w:tabs>
          <w:tab w:val="left" w:pos="3858"/>
          <w:tab w:val="left" w:pos="4892"/>
        </w:tabs>
        <w:spacing w:line="220" w:lineRule="exact"/>
        <w:ind w:left="144"/>
        <w:jc w:val="both"/>
        <w:rPr>
          <w:rFonts w:cs="Garamond"/>
          <w:b w:val="0"/>
          <w:bCs w:val="0"/>
        </w:rPr>
      </w:pPr>
      <w:r>
        <w:rPr>
          <w:spacing w:val="1"/>
        </w:rPr>
        <w:t>Armor</w:t>
      </w:r>
      <w:r>
        <w:rPr>
          <w:spacing w:val="3"/>
        </w:rPr>
        <w:t xml:space="preserve"> </w:t>
      </w:r>
      <w:r>
        <w:rPr>
          <w:spacing w:val="-5"/>
        </w:rPr>
        <w:t>Values</w:t>
      </w:r>
      <w:r>
        <w:t xml:space="preserve">         </w:t>
      </w:r>
      <w:r>
        <w:rPr>
          <w:spacing w:val="20"/>
        </w:rPr>
        <w:t xml:space="preserve"> </w:t>
      </w:r>
      <w:r>
        <w:rPr>
          <w:spacing w:val="-1"/>
        </w:rPr>
        <w:t>Front</w:t>
      </w:r>
      <w:r>
        <w:t xml:space="preserve">         </w:t>
      </w:r>
      <w:r>
        <w:rPr>
          <w:spacing w:val="3"/>
        </w:rPr>
        <w:t xml:space="preserve"> </w:t>
      </w:r>
      <w:r>
        <w:rPr>
          <w:spacing w:val="-1"/>
        </w:rPr>
        <w:t>Side</w:t>
      </w:r>
      <w:r>
        <w:rPr>
          <w:spacing w:val="-1"/>
        </w:rPr>
        <w:tab/>
      </w:r>
      <w:r>
        <w:rPr>
          <w:spacing w:val="-1"/>
          <w:w w:val="95"/>
        </w:rPr>
        <w:t>Rear</w:t>
      </w:r>
      <w:r>
        <w:rPr>
          <w:spacing w:val="-1"/>
          <w:w w:val="95"/>
        </w:rPr>
        <w:tab/>
      </w:r>
      <w:r>
        <w:t>PV</w:t>
      </w:r>
    </w:p>
    <w:p w:rsidR="00F87A27" w:rsidRDefault="005A02C9">
      <w:pPr>
        <w:pStyle w:val="BodyText"/>
        <w:tabs>
          <w:tab w:val="left" w:pos="1914"/>
          <w:tab w:val="left" w:pos="2854"/>
          <w:tab w:val="left" w:pos="3964"/>
          <w:tab w:val="right" w:pos="5131"/>
        </w:tabs>
        <w:spacing w:line="223" w:lineRule="exact"/>
        <w:ind w:left="144"/>
        <w:jc w:val="both"/>
      </w:pPr>
      <w:r>
        <w:t>Gouf</w:t>
      </w:r>
      <w:r>
        <w:tab/>
      </w:r>
      <w:r>
        <w:rPr>
          <w:w w:val="95"/>
        </w:rPr>
        <w:t>12</w:t>
      </w:r>
      <w:r>
        <w:rPr>
          <w:w w:val="95"/>
        </w:rPr>
        <w:tab/>
        <w:t>12</w:t>
      </w:r>
      <w:r>
        <w:rPr>
          <w:w w:val="95"/>
        </w:rPr>
        <w:tab/>
      </w:r>
      <w:r>
        <w:t>10</w:t>
      </w:r>
      <w:r>
        <w:rPr>
          <w:rFonts w:ascii="Times New Roman"/>
        </w:rPr>
        <w:tab/>
      </w:r>
      <w:r>
        <w:t>130</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ind w:left="144"/>
        <w:jc w:val="both"/>
        <w:rPr>
          <w:rFonts w:cs="Garamond"/>
          <w:b w:val="0"/>
          <w:bCs w:val="0"/>
        </w:rPr>
      </w:pPr>
      <w:r>
        <w:t>MS-07B</w:t>
      </w:r>
      <w:r>
        <w:rPr>
          <w:spacing w:val="2"/>
        </w:rPr>
        <w:t xml:space="preserve"> </w:t>
      </w:r>
      <w:r>
        <w:t>Gouf</w:t>
      </w:r>
      <w:r>
        <w:rPr>
          <w:spacing w:val="33"/>
        </w:rPr>
        <w:t xml:space="preserve"> </w:t>
      </w:r>
      <w:r>
        <w:rPr>
          <w:spacing w:val="-1"/>
        </w:rPr>
        <w:t>Standard</w:t>
      </w:r>
      <w:r>
        <w:rPr>
          <w:spacing w:val="4"/>
        </w:rPr>
        <w:t xml:space="preserve"> </w:t>
      </w:r>
      <w:r>
        <w:t>equipment</w:t>
      </w:r>
      <w:r>
        <w:rPr>
          <w:spacing w:val="2"/>
        </w:rPr>
        <w:t xml:space="preserve"> </w:t>
      </w:r>
      <w:r>
        <w:t>&amp;</w:t>
      </w:r>
      <w:r>
        <w:rPr>
          <w:spacing w:val="2"/>
        </w:rPr>
        <w:t xml:space="preserve"> </w:t>
      </w:r>
      <w:r>
        <w:rPr>
          <w:spacing w:val="-1"/>
        </w:rPr>
        <w:t>weapon:</w:t>
      </w:r>
    </w:p>
    <w:p w:rsidR="00F87A27" w:rsidRDefault="005A02C9">
      <w:pPr>
        <w:pStyle w:val="BodyText"/>
        <w:spacing w:before="1" w:line="234" w:lineRule="auto"/>
        <w:ind w:left="144" w:right="9"/>
        <w:jc w:val="both"/>
      </w:pPr>
      <w:r>
        <w:rPr>
          <w:spacing w:val="1"/>
        </w:rPr>
        <w:t>The</w:t>
      </w:r>
      <w:r>
        <w:rPr>
          <w:spacing w:val="39"/>
        </w:rPr>
        <w:t xml:space="preserve"> </w:t>
      </w:r>
      <w:r>
        <w:t>MS-07B/Gouf</w:t>
      </w:r>
      <w:r>
        <w:rPr>
          <w:spacing w:val="15"/>
        </w:rPr>
        <w:t xml:space="preserve"> </w:t>
      </w:r>
      <w:r>
        <w:t>comes</w:t>
      </w:r>
      <w:r>
        <w:rPr>
          <w:spacing w:val="39"/>
        </w:rPr>
        <w:t xml:space="preserve"> </w:t>
      </w:r>
      <w:r>
        <w:t>with</w:t>
      </w:r>
      <w:r>
        <w:rPr>
          <w:spacing w:val="39"/>
        </w:rPr>
        <w:t xml:space="preserve"> </w:t>
      </w:r>
      <w:r>
        <w:t>this</w:t>
      </w:r>
      <w:r>
        <w:rPr>
          <w:spacing w:val="39"/>
        </w:rPr>
        <w:t xml:space="preserve"> </w:t>
      </w:r>
      <w:r>
        <w:t>equipment</w:t>
      </w:r>
      <w:r>
        <w:rPr>
          <w:spacing w:val="39"/>
        </w:rPr>
        <w:t xml:space="preserve"> </w:t>
      </w:r>
      <w:r>
        <w:t>and</w:t>
      </w:r>
      <w:r>
        <w:rPr>
          <w:spacing w:val="39"/>
        </w:rPr>
        <w:t xml:space="preserve"> </w:t>
      </w:r>
      <w:r>
        <w:rPr>
          <w:spacing w:val="-1"/>
        </w:rPr>
        <w:t>weapons</w:t>
      </w:r>
      <w:r>
        <w:rPr>
          <w:spacing w:val="39"/>
        </w:rPr>
        <w:t xml:space="preserve"> </w:t>
      </w:r>
      <w:r>
        <w:t>as</w:t>
      </w:r>
      <w:r>
        <w:rPr>
          <w:spacing w:val="24"/>
        </w:rPr>
        <w:t xml:space="preserve"> </w:t>
      </w:r>
      <w:r>
        <w:t>standard:</w:t>
      </w:r>
      <w:r>
        <w:rPr>
          <w:spacing w:val="-7"/>
        </w:rPr>
        <w:t xml:space="preserve"> </w:t>
      </w:r>
      <w:r>
        <w:t>Shield,</w:t>
      </w:r>
      <w:r>
        <w:rPr>
          <w:spacing w:val="-7"/>
        </w:rPr>
        <w:t xml:space="preserve"> </w:t>
      </w:r>
      <w:r>
        <w:t>heat</w:t>
      </w:r>
      <w:r>
        <w:rPr>
          <w:spacing w:val="-7"/>
        </w:rPr>
        <w:t xml:space="preserve"> </w:t>
      </w:r>
      <w:r>
        <w:t>rod,</w:t>
      </w:r>
      <w:r>
        <w:rPr>
          <w:spacing w:val="37"/>
        </w:rPr>
        <w:t xml:space="preserve"> </w:t>
      </w:r>
      <w:r>
        <w:t>35mm</w:t>
      </w:r>
      <w:r>
        <w:rPr>
          <w:spacing w:val="-7"/>
        </w:rPr>
        <w:t xml:space="preserve"> </w:t>
      </w:r>
      <w:r>
        <w:t>hand</w:t>
      </w:r>
      <w:r>
        <w:rPr>
          <w:spacing w:val="-7"/>
        </w:rPr>
        <w:t xml:space="preserve"> </w:t>
      </w:r>
      <w:r>
        <w:t>cannon,</w:t>
      </w:r>
      <w:r>
        <w:rPr>
          <w:spacing w:val="-7"/>
        </w:rPr>
        <w:t xml:space="preserve"> </w:t>
      </w:r>
      <w:r>
        <w:t>flare</w:t>
      </w:r>
      <w:r>
        <w:rPr>
          <w:spacing w:val="-7"/>
        </w:rPr>
        <w:t xml:space="preserve"> </w:t>
      </w:r>
      <w:r>
        <w:rPr>
          <w:spacing w:val="-1"/>
        </w:rPr>
        <w:t>launcher</w:t>
      </w:r>
      <w:r>
        <w:rPr>
          <w:spacing w:val="-7"/>
        </w:rPr>
        <w:t xml:space="preserve"> </w:t>
      </w:r>
      <w:r>
        <w:rPr>
          <w:i/>
        </w:rPr>
        <w:t>(counts</w:t>
      </w:r>
      <w:r>
        <w:rPr>
          <w:i/>
          <w:spacing w:val="28"/>
        </w:rPr>
        <w:t xml:space="preserve"> </w:t>
      </w:r>
      <w:r>
        <w:rPr>
          <w:i/>
        </w:rPr>
        <w:t>as</w:t>
      </w:r>
      <w:r>
        <w:rPr>
          <w:i/>
          <w:spacing w:val="5"/>
        </w:rPr>
        <w:t xml:space="preserve"> </w:t>
      </w:r>
      <w:r>
        <w:rPr>
          <w:i/>
          <w:spacing w:val="-2"/>
        </w:rPr>
        <w:t>Cracker</w:t>
      </w:r>
      <w:r>
        <w:rPr>
          <w:i/>
          <w:spacing w:val="5"/>
        </w:rPr>
        <w:t xml:space="preserve"> </w:t>
      </w:r>
      <w:r>
        <w:rPr>
          <w:i/>
        </w:rPr>
        <w:t>Grenade)</w:t>
      </w:r>
      <w:r>
        <w:rPr>
          <w:i/>
          <w:spacing w:val="5"/>
        </w:rPr>
        <w:t xml:space="preserve"> </w:t>
      </w:r>
      <w:r>
        <w:t>&amp;</w:t>
      </w:r>
      <w:r>
        <w:rPr>
          <w:spacing w:val="5"/>
        </w:rPr>
        <w:t xml:space="preserve"> </w:t>
      </w:r>
      <w:r>
        <w:t>jump</w:t>
      </w:r>
      <w:r>
        <w:rPr>
          <w:spacing w:val="5"/>
        </w:rPr>
        <w:t xml:space="preserve"> </w:t>
      </w:r>
      <w:r>
        <w:rPr>
          <w:spacing w:val="-1"/>
        </w:rPr>
        <w:t>pack.</w:t>
      </w:r>
    </w:p>
    <w:p w:rsidR="00F87A27" w:rsidRDefault="00F87A27">
      <w:pPr>
        <w:spacing w:before="2"/>
        <w:rPr>
          <w:rFonts w:ascii="Garamond" w:eastAsia="Garamond" w:hAnsi="Garamond" w:cs="Garamond"/>
          <w:sz w:val="19"/>
          <w:szCs w:val="19"/>
        </w:rPr>
      </w:pPr>
    </w:p>
    <w:p w:rsidR="00F87A27" w:rsidRDefault="005A02C9">
      <w:pPr>
        <w:pStyle w:val="Heading4"/>
        <w:ind w:left="144"/>
        <w:jc w:val="both"/>
        <w:rPr>
          <w:rFonts w:cs="Garamond"/>
          <w:b w:val="0"/>
          <w:bCs w:val="0"/>
        </w:rPr>
      </w:pPr>
      <w:r>
        <w:t>MS-07B</w:t>
      </w:r>
      <w:r>
        <w:rPr>
          <w:spacing w:val="1"/>
        </w:rPr>
        <w:t xml:space="preserve"> </w:t>
      </w:r>
      <w:r>
        <w:t>Gouf</w:t>
      </w:r>
      <w:r>
        <w:rPr>
          <w:spacing w:val="32"/>
        </w:rPr>
        <w:t xml:space="preserve"> </w:t>
      </w:r>
      <w:r>
        <w:t>Optional</w:t>
      </w:r>
      <w:r>
        <w:rPr>
          <w:spacing w:val="1"/>
        </w:rPr>
        <w:t xml:space="preserve"> </w:t>
      </w:r>
      <w:r>
        <w:t>equipment</w:t>
      </w:r>
      <w:r>
        <w:rPr>
          <w:spacing w:val="1"/>
        </w:rPr>
        <w:t xml:space="preserve"> </w:t>
      </w:r>
      <w:r>
        <w:t>&amp;</w:t>
      </w:r>
      <w:r>
        <w:rPr>
          <w:spacing w:val="3"/>
        </w:rPr>
        <w:t xml:space="preserve"> </w:t>
      </w:r>
      <w:r>
        <w:rPr>
          <w:spacing w:val="-1"/>
        </w:rPr>
        <w:t>weapon</w:t>
      </w:r>
      <w:r>
        <w:rPr>
          <w:spacing w:val="2"/>
        </w:rPr>
        <w:t xml:space="preserve"> </w:t>
      </w:r>
      <w:r>
        <w:t>options:</w:t>
      </w:r>
    </w:p>
    <w:p w:rsidR="00F87A27" w:rsidRDefault="005A02C9">
      <w:pPr>
        <w:pStyle w:val="BodyText"/>
        <w:spacing w:before="1" w:line="244" w:lineRule="auto"/>
        <w:ind w:left="144"/>
      </w:pPr>
      <w:r>
        <w:t>The</w:t>
      </w:r>
      <w:r>
        <w:rPr>
          <w:spacing w:val="33"/>
        </w:rPr>
        <w:t xml:space="preserve"> </w:t>
      </w:r>
      <w:r>
        <w:t>MS-07B</w:t>
      </w:r>
      <w:r>
        <w:rPr>
          <w:spacing w:val="33"/>
        </w:rPr>
        <w:t xml:space="preserve"> </w:t>
      </w:r>
      <w:r>
        <w:t xml:space="preserve">Gouf </w:t>
      </w:r>
      <w:r>
        <w:rPr>
          <w:spacing w:val="9"/>
        </w:rPr>
        <w:t xml:space="preserve"> </w:t>
      </w:r>
      <w:r>
        <w:t>can</w:t>
      </w:r>
      <w:r>
        <w:rPr>
          <w:spacing w:val="33"/>
        </w:rPr>
        <w:t xml:space="preserve"> </w:t>
      </w:r>
      <w:r>
        <w:t>be</w:t>
      </w:r>
      <w:r>
        <w:rPr>
          <w:spacing w:val="33"/>
        </w:rPr>
        <w:t xml:space="preserve"> </w:t>
      </w:r>
      <w:r>
        <w:t>equipped</w:t>
      </w:r>
      <w:r>
        <w:rPr>
          <w:spacing w:val="33"/>
        </w:rPr>
        <w:t xml:space="preserve"> </w:t>
      </w:r>
      <w:r>
        <w:t>with</w:t>
      </w:r>
      <w:r>
        <w:rPr>
          <w:spacing w:val="33"/>
        </w:rPr>
        <w:t xml:space="preserve"> </w:t>
      </w:r>
      <w:r>
        <w:t>the</w:t>
      </w:r>
      <w:r>
        <w:rPr>
          <w:spacing w:val="33"/>
        </w:rPr>
        <w:t xml:space="preserve"> </w:t>
      </w:r>
      <w:r>
        <w:t>following</w:t>
      </w:r>
      <w:r>
        <w:rPr>
          <w:spacing w:val="33"/>
        </w:rPr>
        <w:t xml:space="preserve"> </w:t>
      </w:r>
      <w:r>
        <w:t>optional equipment.</w:t>
      </w:r>
      <w:r>
        <w:rPr>
          <w:spacing w:val="8"/>
        </w:rPr>
        <w:t xml:space="preserve"> </w:t>
      </w:r>
      <w:r>
        <w:t>and</w:t>
      </w:r>
      <w:r>
        <w:rPr>
          <w:spacing w:val="8"/>
        </w:rPr>
        <w:t xml:space="preserve"> </w:t>
      </w:r>
      <w:r>
        <w:t>weapons:</w:t>
      </w:r>
      <w:r>
        <w:rPr>
          <w:spacing w:val="8"/>
        </w:rPr>
        <w:t xml:space="preserve"> </w:t>
      </w:r>
      <w:r>
        <w:t>Targeter</w:t>
      </w:r>
      <w:r>
        <w:rPr>
          <w:spacing w:val="8"/>
        </w:rPr>
        <w:t xml:space="preserve"> </w:t>
      </w:r>
      <w:r>
        <w:t>(+5pts)</w:t>
      </w:r>
      <w:r>
        <w:rPr>
          <w:spacing w:val="8"/>
        </w:rPr>
        <w:t xml:space="preserve"> </w:t>
      </w:r>
      <w:r>
        <w:t>or</w:t>
      </w:r>
      <w:r>
        <w:rPr>
          <w:spacing w:val="8"/>
        </w:rPr>
        <w:t xml:space="preserve"> </w:t>
      </w:r>
      <w:r>
        <w:t>75mm Gattling Cannon (+40pts)</w:t>
      </w:r>
      <w:r>
        <w:rPr>
          <w:spacing w:val="4"/>
        </w:rPr>
        <w:t xml:space="preserve"> </w:t>
      </w:r>
      <w:r>
        <w:t>and</w:t>
      </w:r>
      <w:r>
        <w:rPr>
          <w:spacing w:val="5"/>
        </w:rPr>
        <w:t xml:space="preserve"> </w:t>
      </w:r>
      <w:r>
        <w:t>Heat</w:t>
      </w:r>
      <w:r>
        <w:rPr>
          <w:spacing w:val="4"/>
        </w:rPr>
        <w:t xml:space="preserve"> </w:t>
      </w:r>
      <w:r>
        <w:t>Sabre</w:t>
      </w:r>
      <w:r>
        <w:rPr>
          <w:spacing w:val="5"/>
        </w:rPr>
        <w:t xml:space="preserve"> </w:t>
      </w:r>
      <w:r>
        <w:t>(+15pts)</w:t>
      </w:r>
    </w:p>
    <w:p w:rsidR="00F87A27" w:rsidRDefault="005A02C9">
      <w:pPr>
        <w:pStyle w:val="Heading2"/>
        <w:spacing w:before="138" w:line="269" w:lineRule="exact"/>
        <w:ind w:left="155"/>
        <w:jc w:val="both"/>
        <w:rPr>
          <w:b w:val="0"/>
          <w:bCs w:val="0"/>
        </w:rPr>
      </w:pPr>
      <w:r>
        <w:t>Magella</w:t>
      </w:r>
      <w:r>
        <w:rPr>
          <w:spacing w:val="6"/>
        </w:rPr>
        <w:t xml:space="preserve"> </w:t>
      </w:r>
      <w:r>
        <w:t>Attack</w:t>
      </w:r>
      <w:r>
        <w:rPr>
          <w:spacing w:val="6"/>
        </w:rPr>
        <w:t xml:space="preserve"> </w:t>
      </w:r>
      <w:r>
        <w:rPr>
          <w:spacing w:val="-5"/>
        </w:rPr>
        <w:t>Tank</w:t>
      </w:r>
    </w:p>
    <w:p w:rsidR="00F87A27" w:rsidRDefault="005A02C9">
      <w:pPr>
        <w:pStyle w:val="BodyText"/>
        <w:spacing w:before="3" w:line="234" w:lineRule="auto"/>
        <w:ind w:left="155"/>
        <w:jc w:val="both"/>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p w:rsidR="00F87A27" w:rsidRDefault="00F87A27">
      <w:pPr>
        <w:spacing w:before="5"/>
        <w:rPr>
          <w:rFonts w:ascii="Garamond" w:eastAsia="Garamond" w:hAnsi="Garamond" w:cs="Garamond"/>
          <w:sz w:val="18"/>
          <w:szCs w:val="18"/>
        </w:rPr>
      </w:pPr>
    </w:p>
    <w:p w:rsidR="00F87A27" w:rsidRDefault="005A02C9">
      <w:pPr>
        <w:pStyle w:val="Heading2"/>
        <w:spacing w:line="269" w:lineRule="exact"/>
        <w:ind w:left="155"/>
        <w:jc w:val="both"/>
        <w:rPr>
          <w:b w:val="0"/>
          <w:bCs w:val="0"/>
        </w:rPr>
      </w:pPr>
      <w:r>
        <w:t>Magella</w:t>
      </w:r>
      <w:r>
        <w:rPr>
          <w:spacing w:val="6"/>
        </w:rPr>
        <w:t xml:space="preserve"> </w:t>
      </w:r>
      <w:r>
        <w:t>Attack</w:t>
      </w:r>
      <w:r>
        <w:rPr>
          <w:spacing w:val="6"/>
        </w:rPr>
        <w:t xml:space="preserve"> </w:t>
      </w:r>
      <w:r>
        <w:rPr>
          <w:spacing w:val="-5"/>
        </w:rPr>
        <w:t>Tank</w:t>
      </w:r>
    </w:p>
    <w:p w:rsidR="00F87A27" w:rsidRDefault="005A02C9">
      <w:pPr>
        <w:pStyle w:val="Heading4"/>
        <w:tabs>
          <w:tab w:val="left" w:pos="3319"/>
          <w:tab w:val="left" w:pos="4063"/>
        </w:tabs>
        <w:spacing w:line="222" w:lineRule="exact"/>
        <w:ind w:left="1243"/>
        <w:rPr>
          <w:b w:val="0"/>
          <w:bCs w:val="0"/>
        </w:rPr>
      </w:pPr>
      <w:r>
        <w:t xml:space="preserve">M </w:t>
      </w:r>
      <w:r>
        <w:rPr>
          <w:spacing w:val="9"/>
        </w:rPr>
        <w:t xml:space="preserve"> </w:t>
      </w: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rsidR="00F87A27" w:rsidRDefault="00E86CF6">
      <w:pPr>
        <w:pStyle w:val="BodyText"/>
        <w:spacing w:line="223" w:lineRule="exact"/>
        <w:ind w:left="155"/>
        <w:jc w:val="both"/>
      </w:pPr>
      <w:r>
        <w:pict>
          <v:shape id="_x0000_s1305" type="#_x0000_t202" style="position:absolute;left:0;text-align:left;margin-left:39pt;margin-top:6.8pt;width:255.75pt;height:28.55pt;z-index:251649536;mso-position-horizontal-relative:page" filled="f" stroked="f">
            <v:textbox inset="0,0,0,0">
              <w:txbxContent>
                <w:tbl>
                  <w:tblPr>
                    <w:tblW w:w="0" w:type="auto"/>
                    <w:tblLayout w:type="fixed"/>
                    <w:tblCellMar>
                      <w:left w:w="0" w:type="dxa"/>
                      <w:right w:w="0" w:type="dxa"/>
                    </w:tblCellMar>
                    <w:tblLook w:val="01E0"/>
                  </w:tblPr>
                  <w:tblGrid>
                    <w:gridCol w:w="2456"/>
                    <w:gridCol w:w="964"/>
                    <w:gridCol w:w="1042"/>
                    <w:gridCol w:w="652"/>
                  </w:tblGrid>
                  <w:tr w:rsidR="003D39BA">
                    <w:trPr>
                      <w:trHeight w:hRule="exact" w:val="310"/>
                    </w:trPr>
                    <w:tc>
                      <w:tcPr>
                        <w:tcW w:w="2456" w:type="dxa"/>
                        <w:tcBorders>
                          <w:top w:val="nil"/>
                          <w:left w:val="nil"/>
                          <w:bottom w:val="nil"/>
                          <w:right w:val="nil"/>
                        </w:tcBorders>
                      </w:tcPr>
                      <w:p w:rsidR="003D39BA" w:rsidRDefault="003D39BA">
                        <w:pPr>
                          <w:pStyle w:val="TableParagraph"/>
                          <w:tabs>
                            <w:tab w:val="left" w:pos="1735"/>
                          </w:tabs>
                          <w:spacing w:before="81"/>
                          <w:ind w:left="55"/>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r>
                          <w:rPr>
                            <w:rFonts w:ascii="Garamond"/>
                            <w:b/>
                            <w:spacing w:val="-4"/>
                            <w:sz w:val="20"/>
                          </w:rPr>
                          <w:tab/>
                        </w:r>
                        <w:r>
                          <w:rPr>
                            <w:rFonts w:ascii="Garamond"/>
                            <w:b/>
                            <w:spacing w:val="-1"/>
                            <w:sz w:val="20"/>
                          </w:rPr>
                          <w:t>Front</w:t>
                        </w:r>
                      </w:p>
                    </w:tc>
                    <w:tc>
                      <w:tcPr>
                        <w:tcW w:w="964" w:type="dxa"/>
                        <w:tcBorders>
                          <w:top w:val="nil"/>
                          <w:left w:val="nil"/>
                          <w:bottom w:val="nil"/>
                          <w:right w:val="nil"/>
                        </w:tcBorders>
                      </w:tcPr>
                      <w:p w:rsidR="003D39BA" w:rsidRDefault="003D39BA">
                        <w:pPr>
                          <w:pStyle w:val="TableParagraph"/>
                          <w:spacing w:before="81"/>
                          <w:ind w:left="253"/>
                          <w:rPr>
                            <w:rFonts w:ascii="Garamond" w:eastAsia="Garamond" w:hAnsi="Garamond" w:cs="Garamond"/>
                            <w:sz w:val="20"/>
                            <w:szCs w:val="20"/>
                          </w:rPr>
                        </w:pPr>
                        <w:r>
                          <w:rPr>
                            <w:rFonts w:ascii="Garamond"/>
                            <w:b/>
                            <w:sz w:val="20"/>
                          </w:rPr>
                          <w:t>Side</w:t>
                        </w:r>
                      </w:p>
                    </w:tc>
                    <w:tc>
                      <w:tcPr>
                        <w:tcW w:w="1042" w:type="dxa"/>
                        <w:tcBorders>
                          <w:top w:val="nil"/>
                          <w:left w:val="nil"/>
                          <w:bottom w:val="nil"/>
                          <w:right w:val="nil"/>
                        </w:tcBorders>
                      </w:tcPr>
                      <w:p w:rsidR="003D39BA" w:rsidRDefault="003D39BA">
                        <w:pPr>
                          <w:pStyle w:val="TableParagraph"/>
                          <w:spacing w:before="81"/>
                          <w:ind w:left="348"/>
                          <w:rPr>
                            <w:rFonts w:ascii="Garamond" w:eastAsia="Garamond" w:hAnsi="Garamond" w:cs="Garamond"/>
                            <w:sz w:val="20"/>
                            <w:szCs w:val="20"/>
                          </w:rPr>
                        </w:pPr>
                        <w:r>
                          <w:rPr>
                            <w:rFonts w:ascii="Garamond"/>
                            <w:b/>
                            <w:spacing w:val="-1"/>
                            <w:sz w:val="20"/>
                          </w:rPr>
                          <w:t>Rear</w:t>
                        </w:r>
                      </w:p>
                    </w:tc>
                    <w:tc>
                      <w:tcPr>
                        <w:tcW w:w="652" w:type="dxa"/>
                        <w:tcBorders>
                          <w:top w:val="nil"/>
                          <w:left w:val="nil"/>
                          <w:bottom w:val="nil"/>
                          <w:right w:val="nil"/>
                        </w:tcBorders>
                      </w:tcPr>
                      <w:p w:rsidR="003D39BA" w:rsidRDefault="003D39BA">
                        <w:pPr>
                          <w:pStyle w:val="TableParagraph"/>
                          <w:spacing w:before="81"/>
                          <w:ind w:left="340"/>
                          <w:rPr>
                            <w:rFonts w:ascii="Garamond" w:eastAsia="Garamond" w:hAnsi="Garamond" w:cs="Garamond"/>
                            <w:sz w:val="20"/>
                            <w:szCs w:val="20"/>
                          </w:rPr>
                        </w:pPr>
                        <w:r>
                          <w:rPr>
                            <w:rFonts w:ascii="Garamond"/>
                            <w:b/>
                            <w:sz w:val="20"/>
                          </w:rPr>
                          <w:t>PV</w:t>
                        </w:r>
                      </w:p>
                    </w:tc>
                  </w:tr>
                  <w:tr w:rsidR="003D39BA">
                    <w:trPr>
                      <w:trHeight w:hRule="exact" w:val="260"/>
                    </w:trPr>
                    <w:tc>
                      <w:tcPr>
                        <w:tcW w:w="2456" w:type="dxa"/>
                        <w:tcBorders>
                          <w:top w:val="nil"/>
                          <w:left w:val="nil"/>
                          <w:bottom w:val="nil"/>
                          <w:right w:val="nil"/>
                        </w:tcBorders>
                      </w:tcPr>
                      <w:p w:rsidR="003D39BA" w:rsidRDefault="003D39BA">
                        <w:pPr>
                          <w:pStyle w:val="TableParagraph"/>
                          <w:tabs>
                            <w:tab w:val="left" w:pos="1880"/>
                          </w:tabs>
                          <w:spacing w:line="216" w:lineRule="exact"/>
                          <w:ind w:left="55"/>
                          <w:rPr>
                            <w:rFonts w:ascii="Garamond" w:eastAsia="Garamond" w:hAnsi="Garamond" w:cs="Garamond"/>
                            <w:sz w:val="20"/>
                            <w:szCs w:val="20"/>
                          </w:rPr>
                        </w:pPr>
                        <w:r>
                          <w:rPr>
                            <w:rFonts w:ascii="Garamond"/>
                            <w:sz w:val="20"/>
                          </w:rPr>
                          <w:t>Magella</w:t>
                        </w:r>
                        <w:r>
                          <w:rPr>
                            <w:rFonts w:ascii="Garamond"/>
                            <w:spacing w:val="5"/>
                            <w:sz w:val="20"/>
                          </w:rPr>
                          <w:t xml:space="preserve"> </w:t>
                        </w:r>
                        <w:r>
                          <w:rPr>
                            <w:rFonts w:ascii="Garamond"/>
                            <w:spacing w:val="-1"/>
                            <w:sz w:val="20"/>
                          </w:rPr>
                          <w:t>Attack</w:t>
                        </w:r>
                        <w:r>
                          <w:rPr>
                            <w:rFonts w:ascii="Garamond"/>
                            <w:spacing w:val="5"/>
                            <w:sz w:val="20"/>
                          </w:rPr>
                          <w:t xml:space="preserve"> </w:t>
                        </w:r>
                        <w:r>
                          <w:rPr>
                            <w:rFonts w:ascii="Garamond"/>
                            <w:spacing w:val="-3"/>
                            <w:sz w:val="20"/>
                          </w:rPr>
                          <w:t>Tank</w:t>
                        </w:r>
                        <w:r>
                          <w:rPr>
                            <w:rFonts w:ascii="Garamond"/>
                            <w:spacing w:val="-3"/>
                            <w:sz w:val="20"/>
                          </w:rPr>
                          <w:tab/>
                        </w:r>
                        <w:r>
                          <w:rPr>
                            <w:rFonts w:ascii="Garamond"/>
                            <w:sz w:val="20"/>
                          </w:rPr>
                          <w:t>11</w:t>
                        </w:r>
                      </w:p>
                    </w:tc>
                    <w:tc>
                      <w:tcPr>
                        <w:tcW w:w="964" w:type="dxa"/>
                        <w:tcBorders>
                          <w:top w:val="nil"/>
                          <w:left w:val="nil"/>
                          <w:bottom w:val="nil"/>
                          <w:right w:val="nil"/>
                        </w:tcBorders>
                      </w:tcPr>
                      <w:p w:rsidR="003D39BA" w:rsidRDefault="003D39BA">
                        <w:pPr>
                          <w:pStyle w:val="TableParagraph"/>
                          <w:spacing w:line="216" w:lineRule="exact"/>
                          <w:ind w:left="309"/>
                          <w:rPr>
                            <w:rFonts w:ascii="Garamond" w:eastAsia="Garamond" w:hAnsi="Garamond" w:cs="Garamond"/>
                            <w:sz w:val="20"/>
                            <w:szCs w:val="20"/>
                          </w:rPr>
                        </w:pPr>
                        <w:r>
                          <w:rPr>
                            <w:rFonts w:ascii="Garamond"/>
                            <w:sz w:val="20"/>
                          </w:rPr>
                          <w:t>10</w:t>
                        </w:r>
                      </w:p>
                    </w:tc>
                    <w:tc>
                      <w:tcPr>
                        <w:tcW w:w="1042" w:type="dxa"/>
                        <w:tcBorders>
                          <w:top w:val="nil"/>
                          <w:left w:val="nil"/>
                          <w:bottom w:val="nil"/>
                          <w:right w:val="nil"/>
                        </w:tcBorders>
                      </w:tcPr>
                      <w:p w:rsidR="003D39BA" w:rsidRDefault="003D39BA">
                        <w:pPr>
                          <w:pStyle w:val="TableParagraph"/>
                          <w:spacing w:line="216" w:lineRule="exact"/>
                          <w:ind w:left="54"/>
                          <w:jc w:val="center"/>
                          <w:rPr>
                            <w:rFonts w:ascii="Garamond" w:eastAsia="Garamond" w:hAnsi="Garamond" w:cs="Garamond"/>
                            <w:sz w:val="20"/>
                            <w:szCs w:val="20"/>
                          </w:rPr>
                        </w:pPr>
                        <w:r>
                          <w:rPr>
                            <w:rFonts w:ascii="Garamond"/>
                            <w:sz w:val="20"/>
                          </w:rPr>
                          <w:t>10</w:t>
                        </w:r>
                      </w:p>
                    </w:tc>
                    <w:tc>
                      <w:tcPr>
                        <w:tcW w:w="652" w:type="dxa"/>
                        <w:tcBorders>
                          <w:top w:val="nil"/>
                          <w:left w:val="nil"/>
                          <w:bottom w:val="nil"/>
                          <w:right w:val="nil"/>
                        </w:tcBorders>
                      </w:tcPr>
                      <w:p w:rsidR="003D39BA" w:rsidRDefault="003D39BA">
                        <w:pPr>
                          <w:pStyle w:val="TableParagraph"/>
                          <w:spacing w:line="216" w:lineRule="exact"/>
                          <w:ind w:left="297"/>
                          <w:rPr>
                            <w:rFonts w:ascii="Garamond" w:eastAsia="Garamond" w:hAnsi="Garamond" w:cs="Garamond"/>
                            <w:sz w:val="20"/>
                            <w:szCs w:val="20"/>
                          </w:rPr>
                        </w:pPr>
                        <w:r>
                          <w:rPr>
                            <w:rFonts w:ascii="Garamond"/>
                            <w:sz w:val="20"/>
                          </w:rPr>
                          <w:t>80</w:t>
                        </w:r>
                      </w:p>
                    </w:tc>
                  </w:tr>
                </w:tbl>
                <w:p w:rsidR="003D39BA" w:rsidRDefault="003D39BA"/>
              </w:txbxContent>
            </v:textbox>
            <w10:wrap anchorx="page"/>
          </v:shape>
        </w:pict>
      </w:r>
      <w:r w:rsidR="005A02C9">
        <w:t>Pilot</w:t>
      </w:r>
      <w:r w:rsidR="005A02C9">
        <w:rPr>
          <w:spacing w:val="4"/>
        </w:rPr>
        <w:t xml:space="preserve"> </w:t>
      </w:r>
      <w:r w:rsidR="005A02C9">
        <w:t xml:space="preserve">Bonus   </w:t>
      </w:r>
      <w:r w:rsidR="005A02C9">
        <w:rPr>
          <w:spacing w:val="44"/>
        </w:rPr>
        <w:t xml:space="preserve"> </w:t>
      </w:r>
      <w:r w:rsidR="005A02C9">
        <w:t xml:space="preserve">-    </w:t>
      </w:r>
      <w:r w:rsidR="005A02C9">
        <w:rPr>
          <w:spacing w:val="27"/>
        </w:rPr>
        <w:t xml:space="preserve"> </w:t>
      </w:r>
      <w:r w:rsidR="005A02C9">
        <w:t xml:space="preserve">-    </w:t>
      </w:r>
      <w:r w:rsidR="005A02C9">
        <w:rPr>
          <w:spacing w:val="1"/>
        </w:rPr>
        <w:t xml:space="preserve"> </w:t>
      </w:r>
      <w:r w:rsidR="005A02C9">
        <w:t xml:space="preserve">-    </w:t>
      </w:r>
      <w:r w:rsidR="005A02C9">
        <w:rPr>
          <w:spacing w:val="11"/>
        </w:rPr>
        <w:t xml:space="preserve"> </w:t>
      </w:r>
      <w:r w:rsidR="005A02C9">
        <w:t xml:space="preserve">-    </w:t>
      </w:r>
      <w:r w:rsidR="005A02C9">
        <w:rPr>
          <w:spacing w:val="10"/>
        </w:rPr>
        <w:t xml:space="preserve"> </w:t>
      </w:r>
      <w:r w:rsidR="005A02C9">
        <w:t xml:space="preserve">-    </w:t>
      </w:r>
      <w:r w:rsidR="005A02C9">
        <w:rPr>
          <w:spacing w:val="13"/>
        </w:rPr>
        <w:t xml:space="preserve"> </w:t>
      </w:r>
      <w:r w:rsidR="005A02C9">
        <w:t xml:space="preserve">-     </w:t>
      </w:r>
      <w:r w:rsidR="005A02C9">
        <w:rPr>
          <w:spacing w:val="47"/>
        </w:rPr>
        <w:t xml:space="preserve"> </w:t>
      </w:r>
      <w:r w:rsidR="005A02C9">
        <w:t xml:space="preserve">-    </w:t>
      </w:r>
      <w:r w:rsidR="005A02C9">
        <w:rPr>
          <w:spacing w:val="27"/>
        </w:rPr>
        <w:t xml:space="preserve"> </w:t>
      </w:r>
      <w:r w:rsidR="005A02C9">
        <w:t xml:space="preserve">-      </w:t>
      </w:r>
      <w:r w:rsidR="005A02C9">
        <w:rPr>
          <w:spacing w:val="41"/>
        </w:rPr>
        <w:t xml:space="preserve"> </w:t>
      </w:r>
      <w:r w:rsidR="005A02C9">
        <w:t>-</w:t>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5A02C9">
      <w:pPr>
        <w:pStyle w:val="Heading4"/>
        <w:spacing w:before="113" w:line="223" w:lineRule="exact"/>
        <w:ind w:left="155"/>
        <w:jc w:val="both"/>
        <w:rPr>
          <w:b w:val="0"/>
          <w:bCs w:val="0"/>
        </w:rPr>
      </w:pPr>
      <w:r>
        <w:t>Magella</w:t>
      </w:r>
      <w:r>
        <w:rPr>
          <w:spacing w:val="5"/>
        </w:rPr>
        <w:t xml:space="preserve"> </w:t>
      </w:r>
      <w:r>
        <w:t>Attack</w:t>
      </w:r>
      <w:r>
        <w:rPr>
          <w:spacing w:val="5"/>
        </w:rPr>
        <w:t xml:space="preserve"> </w:t>
      </w:r>
      <w:r>
        <w:rPr>
          <w:spacing w:val="-5"/>
        </w:rPr>
        <w:t>Tank</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left="155"/>
        <w:jc w:val="both"/>
      </w:pPr>
      <w:r>
        <w:rPr>
          <w:spacing w:val="1"/>
        </w:rPr>
        <w:t>The</w:t>
      </w:r>
      <w:r>
        <w:rPr>
          <w:spacing w:val="11"/>
        </w:rPr>
        <w:t xml:space="preserve"> </w:t>
      </w:r>
      <w:r>
        <w:t>Magella</w:t>
      </w:r>
      <w:r>
        <w:rPr>
          <w:spacing w:val="11"/>
        </w:rPr>
        <w:t xml:space="preserve"> </w:t>
      </w:r>
      <w:r>
        <w:rPr>
          <w:spacing w:val="-1"/>
        </w:rPr>
        <w:t>Attack</w:t>
      </w:r>
      <w:r>
        <w:rPr>
          <w:spacing w:val="11"/>
        </w:rPr>
        <w:t xml:space="preserve"> </w:t>
      </w:r>
      <w:r>
        <w:rPr>
          <w:spacing w:val="-3"/>
        </w:rPr>
        <w:t>Tank</w:t>
      </w:r>
      <w:r>
        <w:rPr>
          <w:spacing w:val="11"/>
        </w:rPr>
        <w:t xml:space="preserve"> </w:t>
      </w:r>
      <w:r>
        <w:t>comes</w:t>
      </w:r>
      <w:r>
        <w:rPr>
          <w:spacing w:val="11"/>
        </w:rPr>
        <w:t xml:space="preserve"> </w:t>
      </w:r>
      <w:r>
        <w:t>with</w:t>
      </w:r>
      <w:r>
        <w:rPr>
          <w:spacing w:val="11"/>
        </w:rPr>
        <w:t xml:space="preserve"> </w:t>
      </w:r>
      <w:r>
        <w:t>this</w:t>
      </w:r>
      <w:r>
        <w:rPr>
          <w:spacing w:val="11"/>
        </w:rPr>
        <w:t xml:space="preserve"> </w:t>
      </w:r>
      <w:r>
        <w:t>equipment</w:t>
      </w:r>
      <w:r>
        <w:rPr>
          <w:spacing w:val="11"/>
        </w:rPr>
        <w:t xml:space="preserve"> </w:t>
      </w:r>
      <w:r>
        <w:t>and</w:t>
      </w:r>
      <w:r>
        <w:rPr>
          <w:spacing w:val="11"/>
        </w:rPr>
        <w:t xml:space="preserve"> </w:t>
      </w:r>
      <w:r>
        <w:rPr>
          <w:spacing w:val="-1"/>
        </w:rPr>
        <w:t>weapons</w:t>
      </w:r>
      <w:r>
        <w:rPr>
          <w:spacing w:val="27"/>
        </w:rPr>
        <w:t xml:space="preserve"> </w:t>
      </w:r>
      <w:r>
        <w:t>as</w:t>
      </w:r>
      <w:r>
        <w:rPr>
          <w:spacing w:val="13"/>
        </w:rPr>
        <w:t xml:space="preserve"> </w:t>
      </w:r>
      <w:r>
        <w:t>standard:</w:t>
      </w:r>
      <w:r>
        <w:rPr>
          <w:spacing w:val="13"/>
        </w:rPr>
        <w:t xml:space="preserve"> </w:t>
      </w:r>
      <w:r>
        <w:t>175mm</w:t>
      </w:r>
      <w:r>
        <w:rPr>
          <w:spacing w:val="13"/>
        </w:rPr>
        <w:t xml:space="preserve"> </w:t>
      </w:r>
      <w:r>
        <w:t>Cannon</w:t>
      </w:r>
      <w:r>
        <w:rPr>
          <w:spacing w:val="13"/>
        </w:rPr>
        <w:t xml:space="preserve"> </w:t>
      </w:r>
      <w:r>
        <w:t>&amp;</w:t>
      </w:r>
      <w:r>
        <w:rPr>
          <w:spacing w:val="13"/>
        </w:rPr>
        <w:t xml:space="preserve"> </w:t>
      </w:r>
      <w:r>
        <w:t>35mm</w:t>
      </w:r>
      <w:r>
        <w:rPr>
          <w:spacing w:val="13"/>
        </w:rPr>
        <w:t xml:space="preserve"> </w:t>
      </w:r>
      <w:r>
        <w:t>cannon</w:t>
      </w:r>
      <w:r>
        <w:rPr>
          <w:spacing w:val="13"/>
        </w:rPr>
        <w:t xml:space="preserve"> </w:t>
      </w:r>
      <w:r>
        <w:t>(same</w:t>
      </w:r>
      <w:r>
        <w:rPr>
          <w:spacing w:val="13"/>
        </w:rPr>
        <w:t xml:space="preserve"> </w:t>
      </w:r>
      <w:r>
        <w:t>as</w:t>
      </w:r>
      <w:r>
        <w:rPr>
          <w:spacing w:val="13"/>
        </w:rPr>
        <w:t xml:space="preserve"> </w:t>
      </w:r>
      <w:r>
        <w:t>the</w:t>
      </w:r>
      <w:r>
        <w:rPr>
          <w:spacing w:val="13"/>
        </w:rPr>
        <w:t xml:space="preserve"> </w:t>
      </w:r>
      <w:r>
        <w:t>35mm hand</w:t>
      </w:r>
      <w:r>
        <w:rPr>
          <w:spacing w:val="5"/>
        </w:rPr>
        <w:t xml:space="preserve"> </w:t>
      </w:r>
      <w:r>
        <w:t>cannon)</w:t>
      </w:r>
    </w:p>
    <w:p w:rsidR="00F87A27" w:rsidRDefault="005A02C9">
      <w:pPr>
        <w:spacing w:before="134" w:line="220" w:lineRule="exact"/>
        <w:ind w:left="155"/>
        <w:jc w:val="both"/>
        <w:rPr>
          <w:rFonts w:ascii="Garamond" w:eastAsia="Garamond" w:hAnsi="Garamond" w:cs="Garamond"/>
          <w:sz w:val="20"/>
          <w:szCs w:val="20"/>
        </w:rPr>
      </w:pPr>
      <w:r>
        <w:rPr>
          <w:rFonts w:ascii="Garamond"/>
          <w:b/>
          <w:sz w:val="20"/>
        </w:rPr>
        <w:t>Magella</w:t>
      </w:r>
      <w:r>
        <w:rPr>
          <w:rFonts w:ascii="Garamond"/>
          <w:b/>
          <w:spacing w:val="5"/>
          <w:sz w:val="20"/>
        </w:rPr>
        <w:t xml:space="preserve"> </w:t>
      </w:r>
      <w:r>
        <w:rPr>
          <w:rFonts w:ascii="Garamond"/>
          <w:b/>
          <w:sz w:val="20"/>
        </w:rPr>
        <w:t>Attack</w:t>
      </w:r>
      <w:r>
        <w:rPr>
          <w:rFonts w:ascii="Garamond"/>
          <w:b/>
          <w:spacing w:val="5"/>
          <w:sz w:val="20"/>
        </w:rPr>
        <w:t xml:space="preserve"> </w:t>
      </w:r>
      <w:r>
        <w:rPr>
          <w:rFonts w:ascii="Garamond"/>
          <w:b/>
          <w:spacing w:val="-5"/>
          <w:sz w:val="20"/>
        </w:rPr>
        <w:t>Tank</w:t>
      </w:r>
      <w:r>
        <w:rPr>
          <w:rFonts w:ascii="Garamond"/>
          <w:b/>
          <w:spacing w:val="5"/>
          <w:sz w:val="20"/>
        </w:rPr>
        <w:t xml:space="preserve"> </w:t>
      </w:r>
      <w:r>
        <w:rPr>
          <w:rFonts w:ascii="Garamond"/>
          <w:b/>
          <w:sz w:val="20"/>
        </w:rPr>
        <w:t>Optional</w:t>
      </w:r>
      <w:r>
        <w:rPr>
          <w:rFonts w:ascii="Garamond"/>
          <w:b/>
          <w:spacing w:val="5"/>
          <w:sz w:val="20"/>
        </w:rPr>
        <w:t xml:space="preserve"> </w:t>
      </w:r>
      <w:r>
        <w:rPr>
          <w:rFonts w:ascii="Garamond"/>
          <w:b/>
          <w:sz w:val="20"/>
        </w:rPr>
        <w:t>equipment</w:t>
      </w:r>
      <w:r>
        <w:rPr>
          <w:rFonts w:ascii="Garamond"/>
          <w:b/>
          <w:spacing w:val="5"/>
          <w:sz w:val="20"/>
        </w:rPr>
        <w:t xml:space="preserve"> </w:t>
      </w:r>
      <w:r>
        <w:rPr>
          <w:rFonts w:ascii="Garamond"/>
          <w:b/>
          <w:sz w:val="20"/>
        </w:rPr>
        <w:t>&amp;</w:t>
      </w:r>
      <w:r>
        <w:rPr>
          <w:rFonts w:ascii="Garamond"/>
          <w:b/>
          <w:spacing w:val="5"/>
          <w:sz w:val="20"/>
        </w:rPr>
        <w:t xml:space="preserve"> </w:t>
      </w:r>
      <w:r>
        <w:rPr>
          <w:rFonts w:ascii="Garamond"/>
          <w:b/>
          <w:spacing w:val="-1"/>
          <w:sz w:val="20"/>
        </w:rPr>
        <w:t>weapon</w:t>
      </w:r>
      <w:r>
        <w:rPr>
          <w:rFonts w:ascii="Garamond"/>
          <w:b/>
          <w:spacing w:val="5"/>
          <w:sz w:val="20"/>
        </w:rPr>
        <w:t xml:space="preserve"> </w:t>
      </w:r>
      <w:r>
        <w:rPr>
          <w:rFonts w:ascii="Garamond"/>
          <w:b/>
          <w:sz w:val="20"/>
        </w:rPr>
        <w:t>options:</w:t>
      </w:r>
      <w:r>
        <w:rPr>
          <w:rFonts w:ascii="Garamond"/>
          <w:b/>
          <w:spacing w:val="20"/>
          <w:sz w:val="20"/>
        </w:rPr>
        <w:t xml:space="preserve"> </w:t>
      </w:r>
      <w:r>
        <w:rPr>
          <w:rFonts w:ascii="Garamond"/>
          <w:spacing w:val="1"/>
          <w:sz w:val="20"/>
        </w:rPr>
        <w:t>The</w:t>
      </w:r>
      <w:r>
        <w:rPr>
          <w:rFonts w:ascii="Garamond"/>
          <w:spacing w:val="8"/>
          <w:sz w:val="20"/>
        </w:rPr>
        <w:t xml:space="preserve"> </w:t>
      </w:r>
      <w:r>
        <w:rPr>
          <w:rFonts w:ascii="Garamond"/>
          <w:sz w:val="20"/>
        </w:rPr>
        <w:t>Magella</w:t>
      </w:r>
      <w:r>
        <w:rPr>
          <w:rFonts w:ascii="Garamond"/>
          <w:spacing w:val="8"/>
          <w:sz w:val="20"/>
        </w:rPr>
        <w:t xml:space="preserve"> </w:t>
      </w:r>
      <w:r>
        <w:rPr>
          <w:rFonts w:ascii="Garamond"/>
          <w:spacing w:val="-1"/>
          <w:sz w:val="20"/>
        </w:rPr>
        <w:t>Attack</w:t>
      </w:r>
      <w:r>
        <w:rPr>
          <w:rFonts w:ascii="Garamond"/>
          <w:spacing w:val="8"/>
          <w:sz w:val="20"/>
        </w:rPr>
        <w:t xml:space="preserve"> </w:t>
      </w:r>
      <w:r>
        <w:rPr>
          <w:rFonts w:ascii="Garamond"/>
          <w:spacing w:val="-3"/>
          <w:sz w:val="20"/>
        </w:rPr>
        <w:t>Tank</w:t>
      </w:r>
      <w:r>
        <w:rPr>
          <w:rFonts w:ascii="Garamond"/>
          <w:spacing w:val="8"/>
          <w:sz w:val="20"/>
        </w:rPr>
        <w:t xml:space="preserve"> </w:t>
      </w:r>
      <w:r>
        <w:rPr>
          <w:rFonts w:ascii="Garamond"/>
          <w:sz w:val="20"/>
        </w:rPr>
        <w:t>can</w:t>
      </w:r>
      <w:r>
        <w:rPr>
          <w:rFonts w:ascii="Garamond"/>
          <w:spacing w:val="8"/>
          <w:sz w:val="20"/>
        </w:rPr>
        <w:t xml:space="preserve"> </w:t>
      </w:r>
      <w:r>
        <w:rPr>
          <w:rFonts w:ascii="Garamond"/>
          <w:sz w:val="20"/>
        </w:rPr>
        <w:t>be</w:t>
      </w:r>
      <w:r>
        <w:rPr>
          <w:rFonts w:ascii="Garamond"/>
          <w:spacing w:val="8"/>
          <w:sz w:val="20"/>
        </w:rPr>
        <w:t xml:space="preserve"> </w:t>
      </w:r>
      <w:r>
        <w:rPr>
          <w:rFonts w:ascii="Garamond"/>
          <w:sz w:val="20"/>
        </w:rPr>
        <w:t>equipped</w:t>
      </w:r>
      <w:r>
        <w:rPr>
          <w:rFonts w:ascii="Garamond"/>
          <w:spacing w:val="8"/>
          <w:sz w:val="20"/>
        </w:rPr>
        <w:t xml:space="preserve"> </w:t>
      </w:r>
      <w:r>
        <w:rPr>
          <w:rFonts w:ascii="Garamond"/>
          <w:sz w:val="20"/>
        </w:rPr>
        <w:t>with</w:t>
      </w:r>
      <w:r>
        <w:rPr>
          <w:rFonts w:ascii="Garamond"/>
          <w:spacing w:val="8"/>
          <w:sz w:val="20"/>
        </w:rPr>
        <w:t xml:space="preserve"> </w:t>
      </w:r>
      <w:r>
        <w:rPr>
          <w:rFonts w:ascii="Garamond"/>
          <w:sz w:val="20"/>
        </w:rPr>
        <w:t>the</w:t>
      </w:r>
      <w:r>
        <w:rPr>
          <w:rFonts w:ascii="Garamond"/>
          <w:spacing w:val="8"/>
          <w:sz w:val="20"/>
        </w:rPr>
        <w:t xml:space="preserve"> </w:t>
      </w:r>
      <w:r>
        <w:rPr>
          <w:rFonts w:ascii="Garamond"/>
          <w:spacing w:val="-1"/>
          <w:sz w:val="20"/>
        </w:rPr>
        <w:t>following</w:t>
      </w:r>
      <w:r>
        <w:rPr>
          <w:rFonts w:ascii="Garamond"/>
          <w:spacing w:val="31"/>
          <w:sz w:val="20"/>
        </w:rPr>
        <w:t xml:space="preserve"> </w:t>
      </w:r>
      <w:r>
        <w:rPr>
          <w:rFonts w:ascii="Garamond"/>
          <w:sz w:val="20"/>
        </w:rPr>
        <w:t>optional</w:t>
      </w:r>
      <w:r>
        <w:rPr>
          <w:rFonts w:ascii="Garamond"/>
          <w:spacing w:val="5"/>
          <w:sz w:val="20"/>
        </w:rPr>
        <w:t xml:space="preserve"> </w:t>
      </w:r>
      <w:r>
        <w:rPr>
          <w:rFonts w:ascii="Garamond"/>
          <w:sz w:val="20"/>
        </w:rPr>
        <w:t>equipment:</w:t>
      </w:r>
      <w:r>
        <w:rPr>
          <w:rFonts w:ascii="Garamond"/>
          <w:spacing w:val="5"/>
          <w:sz w:val="20"/>
        </w:rPr>
        <w:t xml:space="preserve"> </w:t>
      </w:r>
      <w:r>
        <w:rPr>
          <w:rFonts w:ascii="Garamond"/>
          <w:spacing w:val="-1"/>
          <w:sz w:val="20"/>
        </w:rPr>
        <w:t>Targeter</w:t>
      </w:r>
      <w:r>
        <w:rPr>
          <w:rFonts w:ascii="Garamond"/>
          <w:spacing w:val="5"/>
          <w:sz w:val="20"/>
        </w:rPr>
        <w:t xml:space="preserve"> </w:t>
      </w:r>
      <w:r>
        <w:rPr>
          <w:rFonts w:ascii="Garamond"/>
          <w:sz w:val="20"/>
        </w:rPr>
        <w:t>(+5pts)</w:t>
      </w:r>
    </w:p>
    <w:p w:rsidR="00F87A27" w:rsidRDefault="005A02C9">
      <w:pPr>
        <w:pStyle w:val="Heading4"/>
        <w:spacing w:before="132" w:line="223" w:lineRule="exact"/>
        <w:ind w:left="155"/>
        <w:jc w:val="both"/>
        <w:rPr>
          <w:b w:val="0"/>
          <w:bCs w:val="0"/>
        </w:rPr>
      </w:pPr>
      <w:r>
        <w:t>Magella</w:t>
      </w:r>
      <w:r>
        <w:rPr>
          <w:spacing w:val="5"/>
        </w:rPr>
        <w:t xml:space="preserve"> </w:t>
      </w:r>
      <w:r>
        <w:t>Attack</w:t>
      </w:r>
      <w:r>
        <w:rPr>
          <w:spacing w:val="5"/>
        </w:rPr>
        <w:t xml:space="preserve"> </w:t>
      </w:r>
      <w:r>
        <w:rPr>
          <w:spacing w:val="-5"/>
        </w:rPr>
        <w:t>Tank</w:t>
      </w:r>
      <w:r>
        <w:rPr>
          <w:spacing w:val="5"/>
        </w:rPr>
        <w:t xml:space="preserve"> </w:t>
      </w:r>
      <w:r>
        <w:t>Special</w:t>
      </w:r>
      <w:r>
        <w:rPr>
          <w:spacing w:val="5"/>
        </w:rPr>
        <w:t xml:space="preserve"> </w:t>
      </w:r>
      <w:r>
        <w:rPr>
          <w:spacing w:val="-1"/>
        </w:rPr>
        <w:t>Rules</w:t>
      </w:r>
    </w:p>
    <w:p w:rsidR="00F87A27" w:rsidRDefault="005A02C9">
      <w:pPr>
        <w:pStyle w:val="BodyText"/>
        <w:spacing w:before="1" w:line="234" w:lineRule="auto"/>
        <w:ind w:left="155"/>
      </w:pPr>
      <w:r>
        <w:rPr>
          <w:spacing w:val="1"/>
        </w:rPr>
        <w:t>The</w:t>
      </w:r>
      <w:r>
        <w:rPr>
          <w:spacing w:val="48"/>
        </w:rPr>
        <w:t xml:space="preserve"> </w:t>
      </w:r>
      <w:r>
        <w:t>Magella</w:t>
      </w:r>
      <w:r>
        <w:rPr>
          <w:spacing w:val="48"/>
        </w:rPr>
        <w:t xml:space="preserve"> </w:t>
      </w:r>
      <w:r>
        <w:rPr>
          <w:spacing w:val="-1"/>
        </w:rPr>
        <w:t>Attack</w:t>
      </w:r>
      <w:r>
        <w:rPr>
          <w:spacing w:val="48"/>
        </w:rPr>
        <w:t xml:space="preserve"> </w:t>
      </w:r>
      <w:r>
        <w:rPr>
          <w:spacing w:val="-3"/>
        </w:rPr>
        <w:t>Tank</w:t>
      </w:r>
      <w:r>
        <w:rPr>
          <w:spacing w:val="48"/>
        </w:rPr>
        <w:t xml:space="preserve"> </w:t>
      </w:r>
      <w:r>
        <w:t>is</w:t>
      </w:r>
      <w:r>
        <w:rPr>
          <w:spacing w:val="48"/>
        </w:rPr>
        <w:t xml:space="preserve"> </w:t>
      </w:r>
      <w:r>
        <w:t>a</w:t>
      </w:r>
      <w:r>
        <w:rPr>
          <w:spacing w:val="48"/>
        </w:rPr>
        <w:t xml:space="preserve"> </w:t>
      </w:r>
      <w:r>
        <w:rPr>
          <w:spacing w:val="-1"/>
        </w:rPr>
        <w:t>vehicle</w:t>
      </w:r>
      <w:r>
        <w:rPr>
          <w:spacing w:val="48"/>
        </w:rPr>
        <w:t xml:space="preserve"> </w:t>
      </w:r>
      <w:r>
        <w:t>and</w:t>
      </w:r>
      <w:r>
        <w:rPr>
          <w:spacing w:val="48"/>
        </w:rPr>
        <w:t xml:space="preserve"> </w:t>
      </w:r>
      <w:r>
        <w:rPr>
          <w:spacing w:val="-1"/>
        </w:rPr>
        <w:t>follows</w:t>
      </w:r>
      <w:r>
        <w:rPr>
          <w:spacing w:val="48"/>
        </w:rPr>
        <w:t xml:space="preserve"> </w:t>
      </w:r>
      <w:r>
        <w:t>all</w:t>
      </w:r>
      <w:r>
        <w:rPr>
          <w:spacing w:val="48"/>
        </w:rPr>
        <w:t xml:space="preserve"> </w:t>
      </w:r>
      <w:r>
        <w:t>the</w:t>
      </w:r>
      <w:r>
        <w:rPr>
          <w:spacing w:val="48"/>
        </w:rPr>
        <w:t xml:space="preserve"> </w:t>
      </w:r>
      <w:r>
        <w:rPr>
          <w:spacing w:val="1"/>
        </w:rPr>
        <w:t>rules</w:t>
      </w:r>
      <w:r>
        <w:rPr>
          <w:spacing w:val="35"/>
        </w:rPr>
        <w:t xml:space="preserve"> </w:t>
      </w:r>
      <w:r>
        <w:t>featured</w:t>
      </w:r>
      <w:r>
        <w:rPr>
          <w:spacing w:val="5"/>
        </w:rPr>
        <w:t xml:space="preserve"> </w:t>
      </w:r>
      <w:r>
        <w:t>for</w:t>
      </w:r>
      <w:r>
        <w:rPr>
          <w:spacing w:val="5"/>
        </w:rPr>
        <w:t xml:space="preserve"> </w:t>
      </w:r>
      <w:r>
        <w:rPr>
          <w:spacing w:val="-1"/>
        </w:rPr>
        <w:t>vehicles</w:t>
      </w:r>
      <w:r>
        <w:rPr>
          <w:spacing w:val="5"/>
        </w:rPr>
        <w:t xml:space="preserve"> </w:t>
      </w:r>
      <w:r>
        <w:t>in</w:t>
      </w:r>
      <w:r>
        <w:rPr>
          <w:spacing w:val="5"/>
        </w:rPr>
        <w:t xml:space="preserve"> </w:t>
      </w:r>
      <w:r>
        <w:rPr>
          <w:spacing w:val="-2"/>
        </w:rPr>
        <w:t>Warhammer</w:t>
      </w:r>
      <w:r>
        <w:rPr>
          <w:spacing w:val="5"/>
        </w:rPr>
        <w:t xml:space="preserve"> </w:t>
      </w:r>
      <w:r>
        <w:t>40,000</w:t>
      </w:r>
      <w:r>
        <w:rPr>
          <w:spacing w:val="5"/>
        </w:rPr>
        <w:t xml:space="preserve"> </w:t>
      </w:r>
      <w:r>
        <w:t>rulebook.</w:t>
      </w:r>
    </w:p>
    <w:p w:rsidR="00F87A27" w:rsidRDefault="005A02C9">
      <w:pPr>
        <w:pStyle w:val="BodyText"/>
        <w:spacing w:line="220" w:lineRule="exact"/>
        <w:ind w:left="2822" w:right="126"/>
        <w:jc w:val="both"/>
      </w:pPr>
      <w:r>
        <w:br w:type="column"/>
      </w:r>
      <w:r>
        <w:lastRenderedPageBreak/>
        <w:t>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F87A27" w:rsidRDefault="005A02C9">
      <w:pPr>
        <w:pStyle w:val="Heading2"/>
        <w:spacing w:before="160" w:line="269" w:lineRule="exact"/>
        <w:ind w:left="236" w:right="72"/>
        <w:rPr>
          <w:rFonts w:cs="Garamond"/>
          <w:b w:val="0"/>
          <w:bCs w:val="0"/>
        </w:rPr>
      </w:pPr>
      <w:r>
        <w:rPr>
          <w:spacing w:val="-1"/>
        </w:rPr>
        <w:t>MS-07H-8</w:t>
      </w:r>
      <w:r>
        <w:rPr>
          <w:spacing w:val="-3"/>
        </w:rPr>
        <w:t xml:space="preserve"> </w:t>
      </w:r>
      <w:r>
        <w:t>Gouf</w:t>
      </w:r>
      <w:r>
        <w:rPr>
          <w:spacing w:val="-3"/>
        </w:rPr>
        <w:t xml:space="preserve"> </w:t>
      </w:r>
      <w:r>
        <w:t>Flight</w:t>
      </w:r>
      <w:r>
        <w:rPr>
          <w:spacing w:val="-2"/>
        </w:rPr>
        <w:t xml:space="preserve"> </w:t>
      </w:r>
      <w:r>
        <w:t>Type</w:t>
      </w:r>
    </w:p>
    <w:p w:rsidR="00F87A27" w:rsidRDefault="005A02C9">
      <w:pPr>
        <w:pStyle w:val="Heading4"/>
        <w:tabs>
          <w:tab w:val="left" w:pos="3435"/>
          <w:tab w:val="left" w:pos="4179"/>
        </w:tabs>
        <w:spacing w:line="222" w:lineRule="exact"/>
        <w:ind w:left="1652"/>
        <w:rPr>
          <w:rFonts w:cs="Garamond"/>
          <w:b w:val="0"/>
          <w:bCs w:val="0"/>
        </w:rPr>
      </w:pPr>
      <w:r>
        <w:t xml:space="preserve">WS </w:t>
      </w:r>
      <w:r>
        <w:rPr>
          <w:spacing w:val="32"/>
        </w:rPr>
        <w:t xml:space="preserve"> </w:t>
      </w:r>
      <w:r>
        <w:rPr>
          <w:spacing w:val="-1"/>
        </w:rPr>
        <w:t>BS</w:t>
      </w:r>
      <w:r>
        <w:t xml:space="preserve"> </w:t>
      </w:r>
      <w:r>
        <w:rPr>
          <w:spacing w:val="3"/>
        </w:rPr>
        <w:t xml:space="preserve"> </w:t>
      </w:r>
      <w:r>
        <w:t xml:space="preserve">S  </w:t>
      </w:r>
      <w:r>
        <w:rPr>
          <w:spacing w:val="30"/>
        </w:rPr>
        <w:t xml:space="preserve"> </w:t>
      </w:r>
      <w:r>
        <w:t xml:space="preserve">W  </w:t>
      </w:r>
      <w:r>
        <w:rPr>
          <w:spacing w:val="46"/>
        </w:rPr>
        <w:t xml:space="preserve"> </w:t>
      </w:r>
      <w:r>
        <w:t>I</w:t>
      </w:r>
      <w:r>
        <w:tab/>
        <w:t xml:space="preserve">A  </w:t>
      </w:r>
      <w:r>
        <w:rPr>
          <w:spacing w:val="29"/>
        </w:rPr>
        <w:t xml:space="preserve"> </w:t>
      </w:r>
      <w:r>
        <w:t>PS</w:t>
      </w:r>
      <w:r>
        <w:tab/>
      </w:r>
      <w:r>
        <w:rPr>
          <w:spacing w:val="-1"/>
        </w:rPr>
        <w:t>LD</w:t>
      </w:r>
    </w:p>
    <w:p w:rsidR="00F87A27" w:rsidRDefault="005A02C9">
      <w:pPr>
        <w:pStyle w:val="BodyText"/>
        <w:tabs>
          <w:tab w:val="left" w:pos="1775"/>
          <w:tab w:val="left" w:pos="2090"/>
          <w:tab w:val="left" w:pos="2398"/>
          <w:tab w:val="left" w:pos="2752"/>
          <w:tab w:val="left" w:pos="3096"/>
          <w:tab w:val="left" w:pos="3424"/>
          <w:tab w:val="left" w:pos="4218"/>
        </w:tabs>
        <w:spacing w:line="220" w:lineRule="exact"/>
        <w:ind w:left="236" w:right="72"/>
      </w:pPr>
      <w:r>
        <w:t>Pilot</w:t>
      </w:r>
      <w:r>
        <w:rPr>
          <w:spacing w:val="4"/>
        </w:rPr>
        <w:t xml:space="preserve"> </w:t>
      </w:r>
      <w:r>
        <w:t>Bonus</w:t>
      </w:r>
      <w:r>
        <w:tab/>
      </w:r>
      <w:r>
        <w:rPr>
          <w:w w:val="95"/>
        </w:rPr>
        <w:t>-</w:t>
      </w:r>
      <w:r>
        <w:rPr>
          <w:w w:val="95"/>
        </w:rPr>
        <w:tab/>
        <w:t>-</w:t>
      </w:r>
      <w:r>
        <w:rPr>
          <w:w w:val="95"/>
        </w:rPr>
        <w:tab/>
        <w:t>6</w:t>
      </w:r>
      <w:r>
        <w:rPr>
          <w:w w:val="95"/>
        </w:rPr>
        <w:tab/>
      </w:r>
      <w:r>
        <w:t>-</w:t>
      </w:r>
      <w:r>
        <w:tab/>
      </w:r>
      <w:r>
        <w:rPr>
          <w:w w:val="95"/>
        </w:rPr>
        <w:t>-</w:t>
      </w:r>
      <w:r>
        <w:rPr>
          <w:w w:val="95"/>
        </w:rPr>
        <w:tab/>
      </w:r>
      <w:r>
        <w:t xml:space="preserve">-  </w:t>
      </w:r>
      <w:r>
        <w:rPr>
          <w:spacing w:val="45"/>
        </w:rPr>
        <w:t xml:space="preserve"> </w:t>
      </w:r>
      <w:r>
        <w:t>+1</w:t>
      </w:r>
      <w:r>
        <w:tab/>
        <w:t>-</w:t>
      </w:r>
    </w:p>
    <w:p w:rsidR="00F87A27" w:rsidRDefault="005A02C9">
      <w:pPr>
        <w:pStyle w:val="Heading4"/>
        <w:tabs>
          <w:tab w:val="left" w:pos="1916"/>
          <w:tab w:val="left" w:pos="2890"/>
          <w:tab w:val="left" w:pos="3950"/>
          <w:tab w:val="left" w:pos="4684"/>
        </w:tabs>
        <w:spacing w:line="220" w:lineRule="exact"/>
        <w:ind w:left="236" w:right="72"/>
        <w:rPr>
          <w:rFonts w:cs="Garamond"/>
          <w:b w:val="0"/>
          <w:bCs w:val="0"/>
        </w:rPr>
      </w:pPr>
      <w:r>
        <w:rPr>
          <w:spacing w:val="1"/>
        </w:rPr>
        <w:t>Armor</w:t>
      </w:r>
      <w:r>
        <w:t xml:space="preserve"> </w:t>
      </w:r>
      <w:r>
        <w:rPr>
          <w:spacing w:val="-5"/>
        </w:rPr>
        <w:t>Values</w:t>
      </w:r>
      <w:r>
        <w:rPr>
          <w:spacing w:val="-5"/>
        </w:rPr>
        <w:tab/>
      </w:r>
      <w:r>
        <w:rPr>
          <w:spacing w:val="-1"/>
          <w:w w:val="95"/>
        </w:rPr>
        <w:t>Front</w:t>
      </w:r>
      <w:r>
        <w:rPr>
          <w:spacing w:val="-1"/>
          <w:w w:val="95"/>
        </w:rPr>
        <w:tab/>
      </w:r>
      <w:r>
        <w:rPr>
          <w:spacing w:val="-1"/>
        </w:rPr>
        <w:t>Side</w:t>
      </w:r>
      <w:r>
        <w:rPr>
          <w:spacing w:val="-1"/>
        </w:rPr>
        <w:tab/>
      </w:r>
      <w:r>
        <w:rPr>
          <w:spacing w:val="-1"/>
          <w:w w:val="95"/>
        </w:rPr>
        <w:t>Rear</w:t>
      </w:r>
      <w:r>
        <w:rPr>
          <w:spacing w:val="-1"/>
          <w:w w:val="95"/>
        </w:rPr>
        <w:tab/>
      </w:r>
      <w:r>
        <w:t>PV</w:t>
      </w:r>
    </w:p>
    <w:p w:rsidR="00F87A27" w:rsidRDefault="005A02C9">
      <w:pPr>
        <w:pStyle w:val="BodyText"/>
        <w:tabs>
          <w:tab w:val="left" w:pos="2006"/>
          <w:tab w:val="left" w:pos="2946"/>
          <w:tab w:val="left" w:pos="4056"/>
          <w:tab w:val="right" w:pos="5223"/>
        </w:tabs>
        <w:spacing w:line="223" w:lineRule="exact"/>
        <w:ind w:left="236"/>
      </w:pPr>
      <w:r>
        <w:t>Gouf</w:t>
      </w:r>
      <w:r>
        <w:tab/>
      </w:r>
      <w:r>
        <w:rPr>
          <w:w w:val="95"/>
        </w:rPr>
        <w:t>12</w:t>
      </w:r>
      <w:r>
        <w:rPr>
          <w:w w:val="95"/>
        </w:rPr>
        <w:tab/>
        <w:t>12</w:t>
      </w:r>
      <w:r>
        <w:rPr>
          <w:w w:val="95"/>
        </w:rPr>
        <w:tab/>
      </w:r>
      <w:r>
        <w:t>10</w:t>
      </w:r>
      <w:r>
        <w:rPr>
          <w:rFonts w:ascii="Times New Roman"/>
        </w:rPr>
        <w:tab/>
      </w:r>
      <w:r>
        <w:t>190</w:t>
      </w:r>
    </w:p>
    <w:p w:rsidR="00F87A27" w:rsidRDefault="00F87A27">
      <w:pPr>
        <w:spacing w:before="6"/>
        <w:rPr>
          <w:rFonts w:ascii="Garamond" w:eastAsia="Garamond" w:hAnsi="Garamond" w:cs="Garamond"/>
          <w:sz w:val="26"/>
          <w:szCs w:val="26"/>
        </w:rPr>
      </w:pPr>
    </w:p>
    <w:p w:rsidR="00F87A27" w:rsidRDefault="005A02C9">
      <w:pPr>
        <w:spacing w:line="233" w:lineRule="auto"/>
        <w:ind w:left="144" w:right="134"/>
        <w:jc w:val="both"/>
        <w:rPr>
          <w:rFonts w:ascii="Garamond" w:eastAsia="Garamond" w:hAnsi="Garamond" w:cs="Garamond"/>
          <w:sz w:val="20"/>
          <w:szCs w:val="20"/>
        </w:rPr>
      </w:pPr>
      <w:r>
        <w:rPr>
          <w:rFonts w:ascii="Garamond"/>
          <w:b/>
          <w:spacing w:val="-1"/>
          <w:sz w:val="20"/>
        </w:rPr>
        <w:t>MS-07H-8</w:t>
      </w:r>
      <w:r>
        <w:rPr>
          <w:rFonts w:ascii="Garamond"/>
          <w:b/>
          <w:spacing w:val="17"/>
          <w:sz w:val="20"/>
        </w:rPr>
        <w:t xml:space="preserve"> </w:t>
      </w:r>
      <w:r>
        <w:rPr>
          <w:rFonts w:ascii="Garamond"/>
          <w:b/>
          <w:sz w:val="20"/>
        </w:rPr>
        <w:t>Gouf</w:t>
      </w:r>
      <w:r>
        <w:rPr>
          <w:rFonts w:ascii="Garamond"/>
          <w:b/>
          <w:spacing w:val="34"/>
          <w:sz w:val="20"/>
        </w:rPr>
        <w:t xml:space="preserve"> </w:t>
      </w:r>
      <w:r>
        <w:rPr>
          <w:rFonts w:ascii="Garamond"/>
          <w:b/>
          <w:sz w:val="20"/>
        </w:rPr>
        <w:t>Flight</w:t>
      </w:r>
      <w:r>
        <w:rPr>
          <w:rFonts w:ascii="Garamond"/>
          <w:b/>
          <w:spacing w:val="33"/>
          <w:sz w:val="20"/>
        </w:rPr>
        <w:t xml:space="preserve"> </w:t>
      </w:r>
      <w:r>
        <w:rPr>
          <w:rFonts w:ascii="Garamond"/>
          <w:b/>
          <w:sz w:val="20"/>
        </w:rPr>
        <w:t>Type</w:t>
      </w:r>
      <w:r>
        <w:rPr>
          <w:rFonts w:ascii="Garamond"/>
          <w:b/>
          <w:spacing w:val="32"/>
          <w:sz w:val="20"/>
        </w:rPr>
        <w:t xml:space="preserve"> </w:t>
      </w:r>
      <w:r>
        <w:rPr>
          <w:rFonts w:ascii="Garamond"/>
          <w:b/>
          <w:spacing w:val="-1"/>
          <w:sz w:val="20"/>
        </w:rPr>
        <w:t>Standard</w:t>
      </w:r>
      <w:r>
        <w:rPr>
          <w:rFonts w:ascii="Garamond"/>
          <w:b/>
          <w:spacing w:val="19"/>
          <w:sz w:val="20"/>
        </w:rPr>
        <w:t xml:space="preserve"> </w:t>
      </w:r>
      <w:r>
        <w:rPr>
          <w:rFonts w:ascii="Garamond"/>
          <w:b/>
          <w:sz w:val="20"/>
        </w:rPr>
        <w:t>equipment</w:t>
      </w:r>
      <w:r>
        <w:rPr>
          <w:rFonts w:ascii="Garamond"/>
          <w:b/>
          <w:spacing w:val="17"/>
          <w:sz w:val="20"/>
        </w:rPr>
        <w:t xml:space="preserve"> </w:t>
      </w:r>
      <w:r>
        <w:rPr>
          <w:rFonts w:ascii="Garamond"/>
          <w:b/>
          <w:sz w:val="20"/>
        </w:rPr>
        <w:t>&amp;</w:t>
      </w:r>
      <w:r>
        <w:rPr>
          <w:rFonts w:ascii="Garamond"/>
          <w:b/>
          <w:spacing w:val="18"/>
          <w:sz w:val="20"/>
        </w:rPr>
        <w:t xml:space="preserve"> </w:t>
      </w:r>
      <w:r>
        <w:rPr>
          <w:rFonts w:ascii="Garamond"/>
          <w:b/>
          <w:spacing w:val="-1"/>
          <w:sz w:val="20"/>
        </w:rPr>
        <w:t>weapon:</w:t>
      </w:r>
      <w:r>
        <w:rPr>
          <w:rFonts w:ascii="Garamond"/>
          <w:b/>
          <w:spacing w:val="28"/>
          <w:sz w:val="20"/>
        </w:rPr>
        <w:t xml:space="preserve"> </w:t>
      </w:r>
      <w:r>
        <w:rPr>
          <w:rFonts w:ascii="Garamond"/>
          <w:sz w:val="20"/>
        </w:rPr>
        <w:t>The</w:t>
      </w:r>
      <w:r>
        <w:rPr>
          <w:rFonts w:ascii="Garamond"/>
          <w:spacing w:val="2"/>
          <w:sz w:val="20"/>
        </w:rPr>
        <w:t xml:space="preserve"> </w:t>
      </w:r>
      <w:r>
        <w:rPr>
          <w:rFonts w:ascii="Garamond"/>
          <w:sz w:val="20"/>
        </w:rPr>
        <w:t>MS-07B/Gouf</w:t>
      </w:r>
      <w:r>
        <w:rPr>
          <w:rFonts w:ascii="Garamond"/>
          <w:spacing w:val="2"/>
          <w:sz w:val="20"/>
        </w:rPr>
        <w:t xml:space="preserve"> </w:t>
      </w:r>
      <w:r>
        <w:rPr>
          <w:rFonts w:ascii="Garamond"/>
          <w:sz w:val="20"/>
        </w:rPr>
        <w:t>comes</w:t>
      </w:r>
      <w:r>
        <w:rPr>
          <w:rFonts w:ascii="Garamond"/>
          <w:spacing w:val="31"/>
          <w:sz w:val="20"/>
        </w:rPr>
        <w:t xml:space="preserve"> </w:t>
      </w:r>
      <w:r>
        <w:rPr>
          <w:rFonts w:ascii="Garamond"/>
          <w:sz w:val="20"/>
        </w:rPr>
        <w:t>with</w:t>
      </w:r>
      <w:r>
        <w:rPr>
          <w:rFonts w:ascii="Garamond"/>
          <w:spacing w:val="31"/>
          <w:sz w:val="20"/>
        </w:rPr>
        <w:t xml:space="preserve"> </w:t>
      </w:r>
      <w:r>
        <w:rPr>
          <w:rFonts w:ascii="Garamond"/>
          <w:sz w:val="20"/>
        </w:rPr>
        <w:t>this</w:t>
      </w:r>
      <w:r>
        <w:rPr>
          <w:rFonts w:ascii="Garamond"/>
          <w:spacing w:val="31"/>
          <w:sz w:val="20"/>
        </w:rPr>
        <w:t xml:space="preserve"> </w:t>
      </w:r>
      <w:r>
        <w:rPr>
          <w:rFonts w:ascii="Garamond"/>
          <w:sz w:val="20"/>
        </w:rPr>
        <w:t>equipment</w:t>
      </w:r>
      <w:r>
        <w:rPr>
          <w:rFonts w:ascii="Garamond"/>
          <w:spacing w:val="31"/>
          <w:sz w:val="20"/>
        </w:rPr>
        <w:t xml:space="preserve"> </w:t>
      </w:r>
      <w:r>
        <w:rPr>
          <w:rFonts w:ascii="Garamond"/>
          <w:sz w:val="20"/>
        </w:rPr>
        <w:t>and</w:t>
      </w:r>
      <w:r>
        <w:rPr>
          <w:rFonts w:ascii="Garamond"/>
          <w:spacing w:val="31"/>
          <w:sz w:val="20"/>
        </w:rPr>
        <w:t xml:space="preserve"> </w:t>
      </w:r>
      <w:r>
        <w:rPr>
          <w:rFonts w:ascii="Garamond"/>
          <w:sz w:val="20"/>
        </w:rPr>
        <w:t>weapons</w:t>
      </w:r>
      <w:r>
        <w:rPr>
          <w:rFonts w:ascii="Garamond"/>
          <w:spacing w:val="2"/>
          <w:sz w:val="20"/>
        </w:rPr>
        <w:t xml:space="preserve"> </w:t>
      </w:r>
      <w:r>
        <w:rPr>
          <w:rFonts w:ascii="Garamond"/>
          <w:sz w:val="20"/>
        </w:rPr>
        <w:t xml:space="preserve">as standard: Shield, 35mm hand cannon, flare launcher </w:t>
      </w:r>
      <w:r>
        <w:rPr>
          <w:rFonts w:ascii="Garamond"/>
          <w:i/>
          <w:sz w:val="20"/>
        </w:rPr>
        <w:t>(counts as</w:t>
      </w:r>
      <w:r>
        <w:rPr>
          <w:rFonts w:ascii="Garamond"/>
          <w:i/>
          <w:spacing w:val="10"/>
          <w:sz w:val="20"/>
        </w:rPr>
        <w:t xml:space="preserve"> </w:t>
      </w:r>
      <w:r>
        <w:rPr>
          <w:rFonts w:ascii="Garamond"/>
          <w:i/>
          <w:sz w:val="20"/>
        </w:rPr>
        <w:t xml:space="preserve">Cracker Grenade) </w:t>
      </w:r>
      <w:r>
        <w:rPr>
          <w:rFonts w:ascii="Garamond"/>
          <w:sz w:val="20"/>
        </w:rPr>
        <w:t>&amp;</w:t>
      </w:r>
      <w:r>
        <w:rPr>
          <w:rFonts w:ascii="Garamond"/>
          <w:spacing w:val="10"/>
          <w:sz w:val="20"/>
        </w:rPr>
        <w:t xml:space="preserve"> </w:t>
      </w:r>
      <w:r>
        <w:rPr>
          <w:rFonts w:ascii="Garamond"/>
          <w:sz w:val="20"/>
        </w:rPr>
        <w:t>jump</w:t>
      </w:r>
      <w:r>
        <w:rPr>
          <w:rFonts w:ascii="Garamond"/>
          <w:spacing w:val="10"/>
          <w:sz w:val="20"/>
        </w:rPr>
        <w:t xml:space="preserve"> </w:t>
      </w:r>
      <w:r>
        <w:rPr>
          <w:rFonts w:ascii="Garamond"/>
          <w:sz w:val="20"/>
        </w:rPr>
        <w:t>pack.</w:t>
      </w:r>
    </w:p>
    <w:p w:rsidR="00F87A27" w:rsidRDefault="00F87A27">
      <w:pPr>
        <w:spacing w:before="6"/>
        <w:rPr>
          <w:rFonts w:ascii="Garamond" w:eastAsia="Garamond" w:hAnsi="Garamond" w:cs="Garamond"/>
          <w:sz w:val="18"/>
          <w:szCs w:val="18"/>
        </w:rPr>
      </w:pPr>
    </w:p>
    <w:p w:rsidR="00F87A27" w:rsidRDefault="005A02C9">
      <w:pPr>
        <w:spacing w:line="242" w:lineRule="auto"/>
        <w:ind w:left="165" w:right="110"/>
        <w:rPr>
          <w:rFonts w:ascii="Garamond" w:eastAsia="Garamond" w:hAnsi="Garamond" w:cs="Garamond"/>
          <w:sz w:val="20"/>
          <w:szCs w:val="20"/>
        </w:rPr>
      </w:pPr>
      <w:r>
        <w:rPr>
          <w:rFonts w:ascii="Garamond"/>
          <w:b/>
          <w:spacing w:val="-1"/>
          <w:sz w:val="20"/>
        </w:rPr>
        <w:t>MS-07H-8</w:t>
      </w:r>
      <w:r>
        <w:rPr>
          <w:rFonts w:ascii="Garamond"/>
          <w:b/>
          <w:spacing w:val="7"/>
          <w:sz w:val="20"/>
        </w:rPr>
        <w:t xml:space="preserve"> </w:t>
      </w:r>
      <w:r>
        <w:rPr>
          <w:rFonts w:ascii="Garamond"/>
          <w:b/>
          <w:sz w:val="20"/>
        </w:rPr>
        <w:t>Gouf</w:t>
      </w:r>
      <w:r>
        <w:rPr>
          <w:rFonts w:ascii="Garamond"/>
          <w:b/>
          <w:spacing w:val="33"/>
          <w:sz w:val="20"/>
        </w:rPr>
        <w:t xml:space="preserve"> </w:t>
      </w:r>
      <w:r>
        <w:rPr>
          <w:rFonts w:ascii="Garamond"/>
          <w:b/>
          <w:sz w:val="20"/>
        </w:rPr>
        <w:t>Flight</w:t>
      </w:r>
      <w:r>
        <w:rPr>
          <w:rFonts w:ascii="Garamond"/>
          <w:b/>
          <w:spacing w:val="33"/>
          <w:sz w:val="20"/>
        </w:rPr>
        <w:t xml:space="preserve"> </w:t>
      </w:r>
      <w:r>
        <w:rPr>
          <w:rFonts w:ascii="Garamond"/>
          <w:b/>
          <w:sz w:val="20"/>
        </w:rPr>
        <w:t>Type</w:t>
      </w:r>
      <w:r>
        <w:rPr>
          <w:rFonts w:ascii="Garamond"/>
          <w:b/>
          <w:spacing w:val="32"/>
          <w:sz w:val="20"/>
        </w:rPr>
        <w:t xml:space="preserve"> </w:t>
      </w:r>
      <w:r>
        <w:rPr>
          <w:rFonts w:ascii="Garamond"/>
          <w:b/>
          <w:sz w:val="20"/>
        </w:rPr>
        <w:t>Optional</w:t>
      </w:r>
      <w:r>
        <w:rPr>
          <w:rFonts w:ascii="Garamond"/>
          <w:b/>
          <w:spacing w:val="6"/>
          <w:sz w:val="20"/>
        </w:rPr>
        <w:t xml:space="preserve"> </w:t>
      </w:r>
      <w:r>
        <w:rPr>
          <w:rFonts w:ascii="Garamond"/>
          <w:b/>
          <w:sz w:val="20"/>
        </w:rPr>
        <w:t>equipment</w:t>
      </w:r>
      <w:r>
        <w:rPr>
          <w:rFonts w:ascii="Garamond"/>
          <w:b/>
          <w:spacing w:val="8"/>
          <w:sz w:val="20"/>
        </w:rPr>
        <w:t xml:space="preserve"> </w:t>
      </w:r>
      <w:r>
        <w:rPr>
          <w:rFonts w:ascii="Garamond"/>
          <w:b/>
          <w:sz w:val="20"/>
        </w:rPr>
        <w:t>&amp;</w:t>
      </w:r>
      <w:r>
        <w:rPr>
          <w:rFonts w:ascii="Garamond"/>
          <w:b/>
          <w:spacing w:val="8"/>
          <w:sz w:val="20"/>
        </w:rPr>
        <w:t xml:space="preserve"> </w:t>
      </w:r>
      <w:r>
        <w:rPr>
          <w:rFonts w:ascii="Garamond"/>
          <w:b/>
          <w:spacing w:val="-1"/>
          <w:sz w:val="20"/>
        </w:rPr>
        <w:t>weapon:</w:t>
      </w:r>
      <w:r>
        <w:rPr>
          <w:rFonts w:ascii="Garamond"/>
          <w:b/>
          <w:spacing w:val="27"/>
          <w:sz w:val="20"/>
        </w:rPr>
        <w:t xml:space="preserve"> </w:t>
      </w:r>
      <w:r>
        <w:rPr>
          <w:rFonts w:ascii="Garamond"/>
          <w:sz w:val="20"/>
        </w:rPr>
        <w:t>The</w:t>
      </w:r>
      <w:r>
        <w:rPr>
          <w:rFonts w:ascii="Garamond"/>
          <w:spacing w:val="33"/>
          <w:sz w:val="20"/>
        </w:rPr>
        <w:t xml:space="preserve"> </w:t>
      </w:r>
      <w:r>
        <w:rPr>
          <w:rFonts w:ascii="Garamond"/>
          <w:spacing w:val="-1"/>
          <w:sz w:val="20"/>
        </w:rPr>
        <w:t>MS-07H-8</w:t>
      </w:r>
      <w:r>
        <w:rPr>
          <w:rFonts w:ascii="Garamond"/>
          <w:sz w:val="20"/>
        </w:rPr>
        <w:t xml:space="preserve"> </w:t>
      </w:r>
      <w:r>
        <w:rPr>
          <w:rFonts w:ascii="Garamond"/>
          <w:spacing w:val="17"/>
          <w:sz w:val="20"/>
        </w:rPr>
        <w:t xml:space="preserve"> </w:t>
      </w:r>
      <w:r>
        <w:rPr>
          <w:rFonts w:ascii="Garamond"/>
          <w:sz w:val="20"/>
        </w:rPr>
        <w:t xml:space="preserve">Gouf </w:t>
      </w:r>
      <w:r>
        <w:rPr>
          <w:rFonts w:ascii="Garamond"/>
          <w:spacing w:val="9"/>
          <w:sz w:val="20"/>
        </w:rPr>
        <w:t xml:space="preserve"> </w:t>
      </w:r>
      <w:r>
        <w:rPr>
          <w:rFonts w:ascii="Garamond"/>
          <w:sz w:val="20"/>
        </w:rPr>
        <w:t xml:space="preserve">Flight </w:t>
      </w:r>
      <w:r>
        <w:rPr>
          <w:rFonts w:ascii="Garamond"/>
          <w:spacing w:val="9"/>
          <w:sz w:val="20"/>
        </w:rPr>
        <w:t xml:space="preserve"> </w:t>
      </w:r>
      <w:r>
        <w:rPr>
          <w:rFonts w:ascii="Garamond"/>
          <w:sz w:val="20"/>
        </w:rPr>
        <w:t xml:space="preserve">Type </w:t>
      </w:r>
      <w:r>
        <w:rPr>
          <w:rFonts w:ascii="Garamond"/>
          <w:spacing w:val="9"/>
          <w:sz w:val="20"/>
        </w:rPr>
        <w:t xml:space="preserve"> </w:t>
      </w:r>
      <w:r>
        <w:rPr>
          <w:rFonts w:ascii="Garamond"/>
          <w:sz w:val="20"/>
        </w:rPr>
        <w:t xml:space="preserve">can </w:t>
      </w:r>
      <w:r>
        <w:rPr>
          <w:rFonts w:ascii="Garamond"/>
          <w:spacing w:val="17"/>
          <w:sz w:val="20"/>
        </w:rPr>
        <w:t xml:space="preserve"> </w:t>
      </w:r>
      <w:r>
        <w:rPr>
          <w:rFonts w:ascii="Garamond"/>
          <w:sz w:val="20"/>
        </w:rPr>
        <w:t xml:space="preserve">be </w:t>
      </w:r>
      <w:r>
        <w:rPr>
          <w:rFonts w:ascii="Garamond"/>
          <w:spacing w:val="17"/>
          <w:sz w:val="20"/>
        </w:rPr>
        <w:t xml:space="preserve"> </w:t>
      </w:r>
      <w:r>
        <w:rPr>
          <w:rFonts w:ascii="Garamond"/>
          <w:sz w:val="20"/>
        </w:rPr>
        <w:t xml:space="preserve">equipped </w:t>
      </w:r>
      <w:r>
        <w:rPr>
          <w:rFonts w:ascii="Garamond"/>
          <w:spacing w:val="16"/>
          <w:sz w:val="20"/>
        </w:rPr>
        <w:t xml:space="preserve"> </w:t>
      </w:r>
      <w:r>
        <w:rPr>
          <w:rFonts w:ascii="Garamond"/>
          <w:sz w:val="20"/>
        </w:rPr>
        <w:t xml:space="preserve">with </w:t>
      </w:r>
      <w:r>
        <w:rPr>
          <w:rFonts w:ascii="Garamond"/>
          <w:spacing w:val="17"/>
          <w:sz w:val="20"/>
        </w:rPr>
        <w:t xml:space="preserve"> </w:t>
      </w:r>
      <w:r>
        <w:rPr>
          <w:rFonts w:ascii="Garamond"/>
          <w:sz w:val="20"/>
        </w:rPr>
        <w:t>the</w:t>
      </w:r>
      <w:r>
        <w:rPr>
          <w:rFonts w:ascii="Garamond"/>
          <w:spacing w:val="27"/>
          <w:sz w:val="20"/>
        </w:rPr>
        <w:t xml:space="preserve"> </w:t>
      </w:r>
      <w:r>
        <w:rPr>
          <w:rFonts w:ascii="Garamond"/>
          <w:sz w:val="20"/>
        </w:rPr>
        <w:t>following</w:t>
      </w:r>
      <w:r>
        <w:rPr>
          <w:rFonts w:ascii="Garamond"/>
          <w:spacing w:val="33"/>
          <w:sz w:val="20"/>
        </w:rPr>
        <w:t xml:space="preserve"> </w:t>
      </w:r>
      <w:r>
        <w:rPr>
          <w:rFonts w:ascii="Garamond"/>
          <w:sz w:val="20"/>
        </w:rPr>
        <w:t>optional equipment.</w:t>
      </w:r>
      <w:r>
        <w:rPr>
          <w:rFonts w:ascii="Garamond"/>
          <w:spacing w:val="7"/>
          <w:sz w:val="20"/>
        </w:rPr>
        <w:t xml:space="preserve"> </w:t>
      </w:r>
      <w:r>
        <w:rPr>
          <w:rFonts w:ascii="Garamond"/>
          <w:sz w:val="20"/>
        </w:rPr>
        <w:t>and</w:t>
      </w:r>
      <w:r>
        <w:rPr>
          <w:rFonts w:ascii="Garamond"/>
          <w:spacing w:val="17"/>
          <w:sz w:val="20"/>
        </w:rPr>
        <w:t xml:space="preserve"> </w:t>
      </w:r>
      <w:r>
        <w:rPr>
          <w:rFonts w:ascii="Garamond"/>
          <w:sz w:val="20"/>
        </w:rPr>
        <w:t>weapons:</w:t>
      </w:r>
      <w:r>
        <w:rPr>
          <w:rFonts w:ascii="Garamond"/>
          <w:spacing w:val="8"/>
          <w:sz w:val="20"/>
        </w:rPr>
        <w:t xml:space="preserve"> </w:t>
      </w:r>
      <w:r>
        <w:rPr>
          <w:rFonts w:ascii="Garamond"/>
          <w:sz w:val="20"/>
        </w:rPr>
        <w:t>Targeter</w:t>
      </w:r>
      <w:r>
        <w:rPr>
          <w:rFonts w:ascii="Garamond"/>
          <w:spacing w:val="8"/>
          <w:sz w:val="20"/>
        </w:rPr>
        <w:t xml:space="preserve"> </w:t>
      </w:r>
      <w:r>
        <w:rPr>
          <w:rFonts w:ascii="Garamond"/>
          <w:spacing w:val="-1"/>
          <w:sz w:val="20"/>
        </w:rPr>
        <w:t>(+5pts),</w:t>
      </w:r>
      <w:r>
        <w:rPr>
          <w:rFonts w:ascii="Garamond"/>
          <w:spacing w:val="27"/>
          <w:sz w:val="20"/>
        </w:rPr>
        <w:t xml:space="preserve"> </w:t>
      </w:r>
      <w:r>
        <w:rPr>
          <w:rFonts w:ascii="Garamond"/>
          <w:sz w:val="20"/>
        </w:rPr>
        <w:t>75mm</w:t>
      </w:r>
      <w:r>
        <w:rPr>
          <w:rFonts w:ascii="Garamond"/>
          <w:spacing w:val="8"/>
          <w:sz w:val="20"/>
        </w:rPr>
        <w:t xml:space="preserve"> </w:t>
      </w:r>
      <w:r>
        <w:rPr>
          <w:rFonts w:ascii="Garamond"/>
          <w:sz w:val="20"/>
        </w:rPr>
        <w:t>Gattling</w:t>
      </w:r>
      <w:r>
        <w:rPr>
          <w:rFonts w:ascii="Garamond"/>
          <w:spacing w:val="8"/>
          <w:sz w:val="20"/>
        </w:rPr>
        <w:t xml:space="preserve"> </w:t>
      </w:r>
      <w:r>
        <w:rPr>
          <w:rFonts w:ascii="Garamond"/>
          <w:sz w:val="20"/>
        </w:rPr>
        <w:t>Cannon</w:t>
      </w:r>
      <w:r>
        <w:rPr>
          <w:rFonts w:ascii="Garamond"/>
          <w:spacing w:val="9"/>
          <w:sz w:val="20"/>
        </w:rPr>
        <w:t xml:space="preserve"> </w:t>
      </w:r>
      <w:r>
        <w:rPr>
          <w:rFonts w:ascii="Garamond"/>
          <w:sz w:val="20"/>
        </w:rPr>
        <w:t>(+40pts),</w:t>
      </w:r>
      <w:r>
        <w:rPr>
          <w:rFonts w:ascii="Garamond"/>
          <w:spacing w:val="8"/>
          <w:sz w:val="20"/>
        </w:rPr>
        <w:t xml:space="preserve"> </w:t>
      </w:r>
      <w:r>
        <w:rPr>
          <w:rFonts w:ascii="Garamond"/>
          <w:sz w:val="20"/>
        </w:rPr>
        <w:t>120mm</w:t>
      </w:r>
      <w:r>
        <w:rPr>
          <w:rFonts w:ascii="Garamond"/>
          <w:spacing w:val="17"/>
          <w:sz w:val="20"/>
        </w:rPr>
        <w:t xml:space="preserve"> </w:t>
      </w:r>
      <w:r>
        <w:rPr>
          <w:rFonts w:ascii="Garamond"/>
          <w:sz w:val="20"/>
        </w:rPr>
        <w:t>machine</w:t>
      </w:r>
      <w:r>
        <w:rPr>
          <w:rFonts w:ascii="Garamond"/>
          <w:spacing w:val="8"/>
          <w:sz w:val="20"/>
        </w:rPr>
        <w:t xml:space="preserve"> </w:t>
      </w:r>
      <w:r>
        <w:rPr>
          <w:rFonts w:ascii="Garamond"/>
          <w:sz w:val="20"/>
        </w:rPr>
        <w:t>gun (+40pts) and</w:t>
      </w:r>
      <w:r>
        <w:rPr>
          <w:rFonts w:ascii="Garamond"/>
          <w:spacing w:val="10"/>
          <w:sz w:val="20"/>
        </w:rPr>
        <w:t xml:space="preserve"> </w:t>
      </w:r>
      <w:r>
        <w:rPr>
          <w:rFonts w:ascii="Garamond"/>
          <w:sz w:val="20"/>
        </w:rPr>
        <w:t>Heat</w:t>
      </w:r>
      <w:r>
        <w:rPr>
          <w:rFonts w:ascii="Garamond"/>
          <w:spacing w:val="9"/>
          <w:sz w:val="20"/>
        </w:rPr>
        <w:t xml:space="preserve"> </w:t>
      </w:r>
      <w:r>
        <w:rPr>
          <w:rFonts w:ascii="Garamond"/>
          <w:sz w:val="20"/>
        </w:rPr>
        <w:t>Sabre</w:t>
      </w:r>
      <w:r>
        <w:rPr>
          <w:rFonts w:ascii="Garamond"/>
          <w:spacing w:val="10"/>
          <w:sz w:val="20"/>
        </w:rPr>
        <w:t xml:space="preserve"> </w:t>
      </w:r>
      <w:r>
        <w:rPr>
          <w:rFonts w:ascii="Garamond"/>
          <w:sz w:val="20"/>
        </w:rPr>
        <w:t>(+15pts)</w:t>
      </w:r>
    </w:p>
    <w:p w:rsidR="00F87A27" w:rsidRDefault="005A02C9">
      <w:pPr>
        <w:pStyle w:val="Heading4"/>
        <w:spacing w:before="45" w:line="224" w:lineRule="exact"/>
        <w:ind w:left="169"/>
        <w:rPr>
          <w:rFonts w:cs="Garamond"/>
          <w:b w:val="0"/>
          <w:bCs w:val="0"/>
        </w:rPr>
      </w:pPr>
      <w:r>
        <w:rPr>
          <w:spacing w:val="-1"/>
        </w:rPr>
        <w:t>MS-07H-8</w:t>
      </w:r>
      <w:r>
        <w:t xml:space="preserve"> </w:t>
      </w:r>
      <w:r>
        <w:rPr>
          <w:spacing w:val="27"/>
        </w:rPr>
        <w:t xml:space="preserve"> </w:t>
      </w:r>
      <w:r>
        <w:t>Gouf</w:t>
      </w:r>
      <w:r>
        <w:rPr>
          <w:spacing w:val="35"/>
        </w:rPr>
        <w:t xml:space="preserve"> </w:t>
      </w:r>
      <w:r>
        <w:t>Flight</w:t>
      </w:r>
      <w:r>
        <w:rPr>
          <w:spacing w:val="34"/>
        </w:rPr>
        <w:t xml:space="preserve"> </w:t>
      </w:r>
      <w:r>
        <w:t>Type</w:t>
      </w:r>
      <w:r>
        <w:rPr>
          <w:spacing w:val="34"/>
        </w:rPr>
        <w:t xml:space="preserve"> </w:t>
      </w:r>
      <w:r>
        <w:t>Special</w:t>
      </w:r>
      <w:r>
        <w:rPr>
          <w:spacing w:val="-1"/>
        </w:rPr>
        <w:t xml:space="preserve"> </w:t>
      </w:r>
      <w:r>
        <w:t>Rules:</w:t>
      </w:r>
    </w:p>
    <w:p w:rsidR="00F87A27" w:rsidRDefault="005A02C9">
      <w:pPr>
        <w:pStyle w:val="BodyText"/>
        <w:tabs>
          <w:tab w:val="left" w:pos="1891"/>
        </w:tabs>
        <w:ind w:left="169" w:right="264"/>
      </w:pPr>
      <w:r>
        <w:rPr>
          <w:b/>
        </w:rPr>
        <w:t xml:space="preserve">Deep Strike: </w:t>
      </w:r>
      <w:r>
        <w:t>The</w:t>
      </w:r>
      <w:r>
        <w:tab/>
      </w:r>
      <w:r>
        <w:rPr>
          <w:spacing w:val="-1"/>
        </w:rPr>
        <w:t>MS-07H-8</w:t>
      </w:r>
      <w:r>
        <w:t xml:space="preserve"> Gouf Flight Type is equipped</w:t>
      </w:r>
      <w:r>
        <w:rPr>
          <w:spacing w:val="27"/>
        </w:rPr>
        <w:t xml:space="preserve"> </w:t>
      </w:r>
      <w:r>
        <w:t xml:space="preserve">with thrusters that enable it to strike from the skies using the Deep Strike rules as found in the Warhammer </w:t>
      </w:r>
      <w:r>
        <w:rPr>
          <w:spacing w:val="-1"/>
        </w:rPr>
        <w:t>40,000</w:t>
      </w:r>
      <w:r>
        <w:t xml:space="preserve"> rulebook.</w:t>
      </w:r>
    </w:p>
    <w:p w:rsidR="00F87A27" w:rsidRDefault="00F87A27">
      <w:pPr>
        <w:sectPr w:rsidR="00F87A27">
          <w:type w:val="continuous"/>
          <w:pgSz w:w="12240" w:h="15840"/>
          <w:pgMar w:top="700" w:right="340" w:bottom="280" w:left="680" w:header="720" w:footer="720" w:gutter="0"/>
          <w:cols w:num="2" w:space="720" w:equalWidth="0">
            <w:col w:w="5418" w:space="189"/>
            <w:col w:w="5613"/>
          </w:cols>
        </w:sect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spacing w:before="3"/>
        <w:rPr>
          <w:rFonts w:ascii="Garamond" w:eastAsia="Garamond" w:hAnsi="Garamond" w:cs="Garamond"/>
          <w:sz w:val="30"/>
          <w:szCs w:val="30"/>
        </w:rPr>
      </w:pPr>
    </w:p>
    <w:p w:rsidR="00F87A27" w:rsidRDefault="005A02C9">
      <w:pPr>
        <w:pStyle w:val="Heading2"/>
        <w:ind w:left="172"/>
        <w:rPr>
          <w:b w:val="0"/>
          <w:bCs w:val="0"/>
        </w:rPr>
      </w:pPr>
      <w:r>
        <w:t>MS-09</w:t>
      </w:r>
      <w:r>
        <w:rPr>
          <w:spacing w:val="6"/>
        </w:rPr>
        <w:t xml:space="preserve"> </w:t>
      </w:r>
      <w:r>
        <w:t>Dom</w:t>
      </w:r>
    </w:p>
    <w:p w:rsidR="00F87A27" w:rsidRDefault="005A02C9">
      <w:pPr>
        <w:spacing w:before="50" w:line="269" w:lineRule="exact"/>
        <w:ind w:left="1940"/>
        <w:jc w:val="both"/>
        <w:rPr>
          <w:rFonts w:ascii="Garamond" w:eastAsia="Garamond" w:hAnsi="Garamond" w:cs="Garamond"/>
          <w:sz w:val="24"/>
          <w:szCs w:val="24"/>
        </w:rPr>
      </w:pPr>
      <w:r>
        <w:br w:type="column"/>
      </w:r>
      <w:r>
        <w:rPr>
          <w:rFonts w:ascii="Garamond"/>
          <w:b/>
          <w:sz w:val="24"/>
        </w:rPr>
        <w:lastRenderedPageBreak/>
        <w:t>MS-09</w:t>
      </w:r>
      <w:r>
        <w:rPr>
          <w:rFonts w:ascii="Garamond"/>
          <w:b/>
          <w:spacing w:val="6"/>
          <w:sz w:val="24"/>
        </w:rPr>
        <w:t xml:space="preserve"> </w:t>
      </w:r>
      <w:r>
        <w:rPr>
          <w:rFonts w:ascii="Garamond"/>
          <w:b/>
          <w:sz w:val="24"/>
        </w:rPr>
        <w:t>Dom</w:t>
      </w:r>
    </w:p>
    <w:p w:rsidR="00F87A27" w:rsidRDefault="00E86CF6">
      <w:pPr>
        <w:pStyle w:val="BodyText"/>
        <w:spacing w:before="3" w:line="234" w:lineRule="auto"/>
        <w:ind w:left="1940"/>
        <w:jc w:val="both"/>
      </w:pPr>
      <w:r>
        <w:pict>
          <v:group id="_x0000_s1299" style="position:absolute;left:0;text-align:left;margin-left:44.6pt;margin-top:-11.95pt;width:155.45pt;height:229.45pt;z-index:251650560;mso-position-horizontal-relative:page" coordorigin="892,-239" coordsize="3109,4589">
            <v:group id="_x0000_s1303" style="position:absolute;left:912;top:-219;width:3069;height:4549" coordorigin="912,-219" coordsize="3069,4549">
              <v:shape id="_x0000_s1304" style="position:absolute;left:912;top:-219;width:3069;height:4549" coordorigin="912,-219" coordsize="3069,4549" path="m912,-219r3069,l3981,4329r-3069,l912,-219xe" filled="f" strokeweight="2pt">
                <v:path arrowok="t"/>
              </v:shape>
            </v:group>
            <v:group id="_x0000_s1300" style="position:absolute;left:965;top:-166;width:2963;height:4442" coordorigin="965,-166" coordsize="2963,4442">
              <v:shape id="_x0000_s1302" style="position:absolute;left:965;top:-166;width:2963;height:4442" coordorigin="965,-166" coordsize="2963,4442" path="m965,-166r2963,l3928,4276r-2963,l965,-166xe" filled="f" strokeweight=".23528mm">
                <v:path arrowok="t"/>
              </v:shape>
              <v:shape id="_x0000_s1301" type="#_x0000_t75" style="position:absolute;left:1036;top:-134;width:2761;height:4382">
                <v:imagedata r:id="rId55" o:title=""/>
              </v:shape>
            </v:group>
            <w10:wrap anchorx="page"/>
          </v:group>
        </w:pict>
      </w:r>
      <w:r w:rsidR="005A02C9">
        <w:rPr>
          <w:spacing w:val="3"/>
        </w:rPr>
        <w:t>T</w:t>
      </w:r>
      <w:r w:rsidR="005A02C9">
        <w:t>he</w:t>
      </w:r>
      <w:r w:rsidR="005A02C9">
        <w:rPr>
          <w:spacing w:val="13"/>
        </w:rPr>
        <w:t xml:space="preserve"> </w:t>
      </w:r>
      <w:r w:rsidR="005A02C9">
        <w:t>MS-09</w:t>
      </w:r>
      <w:r w:rsidR="005A02C9">
        <w:rPr>
          <w:spacing w:val="13"/>
        </w:rPr>
        <w:t xml:space="preserve"> </w:t>
      </w:r>
      <w:r w:rsidR="005A02C9">
        <w:t>Dom</w:t>
      </w:r>
      <w:r w:rsidR="005A02C9">
        <w:rPr>
          <w:spacing w:val="13"/>
        </w:rPr>
        <w:t xml:space="preserve"> </w:t>
      </w:r>
      <w:r w:rsidR="005A02C9">
        <w:t>is</w:t>
      </w:r>
      <w:r w:rsidR="005A02C9">
        <w:rPr>
          <w:spacing w:val="13"/>
        </w:rPr>
        <w:t xml:space="preserve"> </w:t>
      </w:r>
      <w:r w:rsidR="005A02C9">
        <w:t xml:space="preserve">the </w:t>
      </w:r>
      <w:r w:rsidR="005A02C9">
        <w:rPr>
          <w:spacing w:val="2"/>
        </w:rPr>
        <w:t>new</w:t>
      </w:r>
      <w:r w:rsidR="005A02C9">
        <w:rPr>
          <w:spacing w:val="28"/>
        </w:rPr>
        <w:t xml:space="preserve"> </w:t>
      </w:r>
      <w:r w:rsidR="005A02C9">
        <w:rPr>
          <w:spacing w:val="2"/>
        </w:rPr>
        <w:t>Zeon</w:t>
      </w:r>
      <w:r w:rsidR="005A02C9">
        <w:rPr>
          <w:spacing w:val="28"/>
        </w:rPr>
        <w:t xml:space="preserve"> </w:t>
      </w:r>
      <w:r w:rsidR="005A02C9">
        <w:rPr>
          <w:spacing w:val="3"/>
        </w:rPr>
        <w:t>space</w:t>
      </w:r>
      <w:r w:rsidR="005A02C9">
        <w:rPr>
          <w:spacing w:val="24"/>
        </w:rPr>
        <w:t xml:space="preserve"> </w:t>
      </w:r>
      <w:r w:rsidR="005A02C9">
        <w:t>superiority</w:t>
      </w:r>
      <w:r w:rsidR="005A02C9">
        <w:rPr>
          <w:spacing w:val="3"/>
        </w:rPr>
        <w:t xml:space="preserve"> </w:t>
      </w:r>
      <w:r w:rsidR="005A02C9">
        <w:t>Mobile</w:t>
      </w:r>
      <w:r w:rsidR="005A02C9">
        <w:rPr>
          <w:spacing w:val="3"/>
        </w:rPr>
        <w:t xml:space="preserve"> </w:t>
      </w:r>
      <w:r w:rsidR="005A02C9">
        <w:t>Suit,</w:t>
      </w:r>
      <w:r w:rsidR="005A02C9">
        <w:rPr>
          <w:spacing w:val="3"/>
        </w:rPr>
        <w:t xml:space="preserve"> </w:t>
      </w:r>
      <w:r w:rsidR="005A02C9">
        <w:t xml:space="preserve">its </w:t>
      </w:r>
      <w:r w:rsidR="005A02C9">
        <w:rPr>
          <w:spacing w:val="2"/>
        </w:rPr>
        <w:t>heavily</w:t>
      </w:r>
      <w:r w:rsidR="005A02C9">
        <w:rPr>
          <w:spacing w:val="46"/>
        </w:rPr>
        <w:t xml:space="preserve"> </w:t>
      </w:r>
      <w:r w:rsidR="005A02C9">
        <w:rPr>
          <w:spacing w:val="3"/>
        </w:rPr>
        <w:t>armored</w:t>
      </w:r>
      <w:r w:rsidR="005A02C9">
        <w:rPr>
          <w:spacing w:val="46"/>
        </w:rPr>
        <w:t xml:space="preserve"> </w:t>
      </w:r>
      <w:r w:rsidR="005A02C9">
        <w:rPr>
          <w:spacing w:val="2"/>
        </w:rPr>
        <w:t>and</w:t>
      </w:r>
      <w:r w:rsidR="005A02C9">
        <w:rPr>
          <w:spacing w:val="46"/>
        </w:rPr>
        <w:t xml:space="preserve"> </w:t>
      </w:r>
      <w:r w:rsidR="005A02C9">
        <w:t>a</w:t>
      </w:r>
      <w:r w:rsidR="005A02C9">
        <w:rPr>
          <w:spacing w:val="27"/>
        </w:rPr>
        <w:t xml:space="preserve"> </w:t>
      </w:r>
      <w:r w:rsidR="005A02C9">
        <w:t>superior</w:t>
      </w:r>
      <w:r w:rsidR="005A02C9">
        <w:rPr>
          <w:spacing w:val="21"/>
        </w:rPr>
        <w:t xml:space="preserve"> </w:t>
      </w:r>
      <w:r w:rsidR="005A02C9">
        <w:t>suit</w:t>
      </w:r>
      <w:r w:rsidR="005A02C9">
        <w:rPr>
          <w:spacing w:val="21"/>
        </w:rPr>
        <w:t xml:space="preserve"> </w:t>
      </w:r>
      <w:r w:rsidR="005A02C9">
        <w:t>to</w:t>
      </w:r>
      <w:r w:rsidR="005A02C9">
        <w:rPr>
          <w:spacing w:val="21"/>
        </w:rPr>
        <w:t xml:space="preserve"> </w:t>
      </w:r>
      <w:r w:rsidR="005A02C9">
        <w:t>the</w:t>
      </w:r>
      <w:r w:rsidR="005A02C9">
        <w:rPr>
          <w:spacing w:val="21"/>
        </w:rPr>
        <w:t xml:space="preserve"> </w:t>
      </w:r>
      <w:r w:rsidR="005A02C9">
        <w:t>Zaku. It</w:t>
      </w:r>
      <w:r w:rsidR="005A02C9">
        <w:rPr>
          <w:spacing w:val="1"/>
        </w:rPr>
        <w:t xml:space="preserve"> </w:t>
      </w:r>
      <w:r w:rsidR="005A02C9">
        <w:t>is</w:t>
      </w:r>
      <w:r w:rsidR="005A02C9">
        <w:rPr>
          <w:spacing w:val="1"/>
        </w:rPr>
        <w:t xml:space="preserve"> </w:t>
      </w:r>
      <w:r w:rsidR="005A02C9">
        <w:t>also</w:t>
      </w:r>
      <w:r w:rsidR="005A02C9">
        <w:rPr>
          <w:spacing w:val="1"/>
        </w:rPr>
        <w:t xml:space="preserve"> </w:t>
      </w:r>
      <w:r w:rsidR="005A02C9">
        <w:t>the</w:t>
      </w:r>
      <w:r w:rsidR="005A02C9">
        <w:rPr>
          <w:spacing w:val="1"/>
        </w:rPr>
        <w:t xml:space="preserve"> </w:t>
      </w:r>
      <w:r w:rsidR="005A02C9">
        <w:t>only</w:t>
      </w:r>
      <w:r w:rsidR="005A02C9">
        <w:rPr>
          <w:spacing w:val="1"/>
        </w:rPr>
        <w:t xml:space="preserve"> </w:t>
      </w:r>
      <w:r w:rsidR="005A02C9">
        <w:t>Zeon suit</w:t>
      </w:r>
      <w:r w:rsidR="005A02C9">
        <w:rPr>
          <w:spacing w:val="12"/>
        </w:rPr>
        <w:t xml:space="preserve"> </w:t>
      </w:r>
      <w:r w:rsidR="005A02C9">
        <w:t>that</w:t>
      </w:r>
      <w:r w:rsidR="005A02C9">
        <w:rPr>
          <w:spacing w:val="12"/>
        </w:rPr>
        <w:t xml:space="preserve"> </w:t>
      </w:r>
      <w:r w:rsidR="005A02C9">
        <w:t>can</w:t>
      </w:r>
      <w:r w:rsidR="005A02C9">
        <w:rPr>
          <w:spacing w:val="12"/>
        </w:rPr>
        <w:t xml:space="preserve"> </w:t>
      </w:r>
      <w:r w:rsidR="005A02C9">
        <w:t>mount</w:t>
      </w:r>
      <w:r w:rsidR="005A02C9">
        <w:rPr>
          <w:spacing w:val="12"/>
        </w:rPr>
        <w:t xml:space="preserve"> </w:t>
      </w:r>
      <w:r w:rsidR="005A02C9">
        <w:t>the 360mm</w:t>
      </w:r>
      <w:r w:rsidR="005A02C9">
        <w:rPr>
          <w:spacing w:val="5"/>
        </w:rPr>
        <w:t xml:space="preserve"> </w:t>
      </w:r>
      <w:r w:rsidR="005A02C9">
        <w:t>Super</w:t>
      </w:r>
      <w:r w:rsidR="005A02C9">
        <w:rPr>
          <w:spacing w:val="5"/>
        </w:rPr>
        <w:t xml:space="preserve"> </w:t>
      </w:r>
      <w:r w:rsidR="005A02C9">
        <w:t>Bazooka.</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left="1940"/>
        <w:jc w:val="both"/>
      </w:pPr>
      <w:r>
        <w:rPr>
          <w:spacing w:val="3"/>
        </w:rPr>
        <w:t>T</w:t>
      </w:r>
      <w:r>
        <w:t>he</w:t>
      </w:r>
      <w:r>
        <w:rPr>
          <w:spacing w:val="24"/>
        </w:rPr>
        <w:t xml:space="preserve"> </w:t>
      </w:r>
      <w:r>
        <w:t>Mobile</w:t>
      </w:r>
      <w:r>
        <w:rPr>
          <w:spacing w:val="24"/>
        </w:rPr>
        <w:t xml:space="preserve"> </w:t>
      </w:r>
      <w:r>
        <w:t>Suit</w:t>
      </w:r>
      <w:r>
        <w:rPr>
          <w:spacing w:val="24"/>
        </w:rPr>
        <w:t xml:space="preserve"> </w:t>
      </w:r>
      <w:r>
        <w:t>has</w:t>
      </w:r>
      <w:r>
        <w:rPr>
          <w:spacing w:val="24"/>
        </w:rPr>
        <w:t xml:space="preserve"> </w:t>
      </w:r>
      <w:r>
        <w:t xml:space="preserve">seen </w:t>
      </w:r>
      <w:r>
        <w:rPr>
          <w:spacing w:val="-1"/>
        </w:rPr>
        <w:t>extensive</w:t>
      </w:r>
      <w:r>
        <w:rPr>
          <w:spacing w:val="19"/>
        </w:rPr>
        <w:t xml:space="preserve"> </w:t>
      </w:r>
      <w:r>
        <w:t>use</w:t>
      </w:r>
      <w:r>
        <w:rPr>
          <w:spacing w:val="19"/>
        </w:rPr>
        <w:t xml:space="preserve"> </w:t>
      </w:r>
      <w:r>
        <w:t>in</w:t>
      </w:r>
      <w:r>
        <w:rPr>
          <w:spacing w:val="19"/>
        </w:rPr>
        <w:t xml:space="preserve"> </w:t>
      </w:r>
      <w:r>
        <w:t>the</w:t>
      </w:r>
      <w:r>
        <w:rPr>
          <w:spacing w:val="19"/>
        </w:rPr>
        <w:t xml:space="preserve"> </w:t>
      </w:r>
      <w:r>
        <w:t>Zeon</w:t>
      </w:r>
      <w:r>
        <w:rPr>
          <w:spacing w:val="23"/>
        </w:rPr>
        <w:t xml:space="preserve"> </w:t>
      </w:r>
      <w:r>
        <w:t>Space</w:t>
      </w:r>
      <w:r>
        <w:rPr>
          <w:spacing w:val="11"/>
        </w:rPr>
        <w:t xml:space="preserve"> </w:t>
      </w:r>
      <w:r>
        <w:rPr>
          <w:spacing w:val="-2"/>
        </w:rPr>
        <w:t>Forces</w:t>
      </w:r>
      <w:r>
        <w:rPr>
          <w:spacing w:val="11"/>
        </w:rPr>
        <w:t xml:space="preserve"> </w:t>
      </w:r>
      <w:r>
        <w:t>and</w:t>
      </w:r>
      <w:r>
        <w:rPr>
          <w:spacing w:val="11"/>
        </w:rPr>
        <w:t xml:space="preserve"> </w:t>
      </w:r>
      <w:r>
        <w:t>a</w:t>
      </w:r>
      <w:r>
        <w:rPr>
          <w:spacing w:val="11"/>
        </w:rPr>
        <w:t xml:space="preserve"> </w:t>
      </w:r>
      <w:r>
        <w:t>few</w:t>
      </w:r>
      <w:r>
        <w:rPr>
          <w:spacing w:val="24"/>
        </w:rPr>
        <w:t xml:space="preserve"> </w:t>
      </w:r>
      <w:r>
        <w:t>suits</w:t>
      </w:r>
      <w:r>
        <w:rPr>
          <w:spacing w:val="8"/>
        </w:rPr>
        <w:t xml:space="preserve"> </w:t>
      </w:r>
      <w:r>
        <w:rPr>
          <w:spacing w:val="-2"/>
        </w:rPr>
        <w:t>have</w:t>
      </w:r>
      <w:r>
        <w:rPr>
          <w:spacing w:val="8"/>
        </w:rPr>
        <w:t xml:space="preserve"> </w:t>
      </w:r>
      <w:r>
        <w:t>found</w:t>
      </w:r>
      <w:r>
        <w:rPr>
          <w:spacing w:val="8"/>
        </w:rPr>
        <w:t xml:space="preserve"> </w:t>
      </w:r>
      <w:r>
        <w:t>their</w:t>
      </w:r>
      <w:r>
        <w:rPr>
          <w:spacing w:val="8"/>
        </w:rPr>
        <w:t xml:space="preserve"> </w:t>
      </w:r>
      <w:r>
        <w:rPr>
          <w:spacing w:val="-2"/>
        </w:rPr>
        <w:t>way</w:t>
      </w:r>
      <w:r>
        <w:rPr>
          <w:spacing w:val="22"/>
        </w:rPr>
        <w:t xml:space="preserve"> </w:t>
      </w:r>
      <w:r>
        <w:rPr>
          <w:spacing w:val="2"/>
        </w:rPr>
        <w:t>onto</w:t>
      </w:r>
      <w:r>
        <w:rPr>
          <w:spacing w:val="18"/>
        </w:rPr>
        <w:t xml:space="preserve"> </w:t>
      </w:r>
      <w:r>
        <w:rPr>
          <w:spacing w:val="3"/>
        </w:rPr>
        <w:t>Earth.</w:t>
      </w:r>
      <w:r>
        <w:rPr>
          <w:spacing w:val="18"/>
        </w:rPr>
        <w:t xml:space="preserve"> </w:t>
      </w:r>
      <w:r>
        <w:rPr>
          <w:spacing w:val="1"/>
        </w:rPr>
        <w:t>On</w:t>
      </w:r>
      <w:r>
        <w:rPr>
          <w:spacing w:val="18"/>
        </w:rPr>
        <w:t xml:space="preserve"> </w:t>
      </w:r>
      <w:r>
        <w:rPr>
          <w:spacing w:val="3"/>
        </w:rPr>
        <w:t>the</w:t>
      </w:r>
      <w:r>
        <w:rPr>
          <w:spacing w:val="26"/>
        </w:rPr>
        <w:t xml:space="preserve"> </w:t>
      </w:r>
      <w:r>
        <w:t>ground</w:t>
      </w:r>
      <w:r>
        <w:rPr>
          <w:spacing w:val="24"/>
        </w:rPr>
        <w:t xml:space="preserve"> </w:t>
      </w:r>
      <w:r>
        <w:rPr>
          <w:spacing w:val="-4"/>
        </w:rPr>
        <w:t>it’s</w:t>
      </w:r>
      <w:r>
        <w:rPr>
          <w:spacing w:val="24"/>
        </w:rPr>
        <w:t xml:space="preserve"> </w:t>
      </w:r>
      <w:r>
        <w:t>a</w:t>
      </w:r>
      <w:r>
        <w:rPr>
          <w:spacing w:val="24"/>
        </w:rPr>
        <w:t xml:space="preserve"> </w:t>
      </w:r>
      <w:r>
        <w:t>primary</w:t>
      </w:r>
      <w:r>
        <w:rPr>
          <w:spacing w:val="24"/>
        </w:rPr>
        <w:t xml:space="preserve"> </w:t>
      </w:r>
      <w:r>
        <w:t>role</w:t>
      </w:r>
      <w:r>
        <w:rPr>
          <w:spacing w:val="29"/>
        </w:rPr>
        <w:t xml:space="preserve"> </w:t>
      </w:r>
      <w:r>
        <w:t>is</w:t>
      </w:r>
      <w:r>
        <w:rPr>
          <w:spacing w:val="5"/>
        </w:rPr>
        <w:t xml:space="preserve"> </w:t>
      </w:r>
      <w:r>
        <w:rPr>
          <w:spacing w:val="-1"/>
        </w:rPr>
        <w:t>heavy</w:t>
      </w:r>
      <w:r>
        <w:rPr>
          <w:spacing w:val="5"/>
        </w:rPr>
        <w:t xml:space="preserve"> </w:t>
      </w:r>
      <w:r>
        <w:t>support.</w:t>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spacing w:before="2"/>
        <w:rPr>
          <w:rFonts w:ascii="Garamond" w:eastAsia="Garamond" w:hAnsi="Garamond" w:cs="Garamond"/>
          <w:sz w:val="21"/>
          <w:szCs w:val="21"/>
        </w:rPr>
      </w:pPr>
    </w:p>
    <w:p w:rsidR="00F87A27" w:rsidRDefault="005A02C9">
      <w:pPr>
        <w:pStyle w:val="Heading4"/>
        <w:tabs>
          <w:tab w:val="left" w:pos="1930"/>
          <w:tab w:val="left" w:pos="2674"/>
        </w:tabs>
        <w:spacing w:line="175" w:lineRule="exact"/>
        <w:ind w:left="147"/>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rsidR="00F87A27" w:rsidRDefault="005A02C9">
      <w:pPr>
        <w:spacing w:before="154"/>
        <w:ind w:left="198"/>
        <w:jc w:val="both"/>
        <w:rPr>
          <w:rFonts w:ascii="Garamond" w:eastAsia="Garamond" w:hAnsi="Garamond" w:cs="Garamond"/>
          <w:sz w:val="24"/>
          <w:szCs w:val="24"/>
        </w:rPr>
      </w:pPr>
      <w:r>
        <w:br w:type="column"/>
      </w:r>
      <w:r>
        <w:rPr>
          <w:rFonts w:ascii="Garamond"/>
          <w:b/>
          <w:sz w:val="24"/>
        </w:rPr>
        <w:lastRenderedPageBreak/>
        <w:t>MS-14A</w:t>
      </w:r>
      <w:r>
        <w:rPr>
          <w:rFonts w:ascii="Garamond"/>
          <w:b/>
          <w:spacing w:val="6"/>
          <w:sz w:val="24"/>
        </w:rPr>
        <w:t xml:space="preserve"> </w:t>
      </w:r>
      <w:r>
        <w:rPr>
          <w:rFonts w:ascii="Garamond"/>
          <w:b/>
          <w:spacing w:val="-1"/>
          <w:sz w:val="24"/>
        </w:rPr>
        <w:t>Gelgoog</w:t>
      </w:r>
    </w:p>
    <w:p w:rsidR="00F87A27" w:rsidRDefault="00E86CF6">
      <w:pPr>
        <w:pStyle w:val="BodyText"/>
        <w:spacing w:before="58" w:line="220" w:lineRule="exact"/>
        <w:ind w:left="185" w:right="208"/>
        <w:jc w:val="both"/>
      </w:pPr>
      <w:r>
        <w:pict>
          <v:group id="_x0000_s1293" style="position:absolute;left:0;text-align:left;margin-left:322.9pt;margin-top:-13.15pt;width:146.2pt;height:218.55pt;z-index:251651584;mso-position-horizontal-relative:page" coordorigin="6458,-263" coordsize="2924,4371">
            <v:group id="_x0000_s1297" style="position:absolute;left:6470;top:-251;width:2901;height:4347" coordorigin="6470,-251" coordsize="2901,4347">
              <v:shape id="_x0000_s1298" style="position:absolute;left:6470;top:-251;width:2901;height:4347" coordorigin="6470,-251" coordsize="2901,4347" path="m6470,-251r2900,l9370,4095r-2900,l6470,-251xe" filled="f" strokeweight=".41225mm">
                <v:path arrowok="t"/>
              </v:shape>
            </v:group>
            <v:group id="_x0000_s1294" style="position:absolute;left:6537;top:-203;width:2779;height:4251" coordorigin="6537,-203" coordsize="2779,4251">
              <v:shape id="_x0000_s1296" style="position:absolute;left:6537;top:-203;width:2779;height:4251" coordorigin="6537,-203" coordsize="2779,4251" path="m6537,-203r2779,l9316,4047r-2779,l6537,-203xe" filled="f" strokeweight=".135mm">
                <v:path arrowok="t"/>
              </v:shape>
              <v:shape id="_x0000_s1295" type="#_x0000_t75" style="position:absolute;left:6569;top:-161;width:2739;height:4191">
                <v:imagedata r:id="rId56" o:title=""/>
              </v:shape>
            </v:group>
            <w10:wrap anchorx="page"/>
          </v:group>
        </w:pict>
      </w:r>
      <w:r w:rsidR="005A02C9">
        <w:t>The</w:t>
      </w:r>
      <w:r w:rsidR="005A02C9">
        <w:rPr>
          <w:spacing w:val="6"/>
        </w:rPr>
        <w:t xml:space="preserve"> </w:t>
      </w:r>
      <w:r w:rsidR="005A02C9">
        <w:t>Gelgoog</w:t>
      </w:r>
      <w:r w:rsidR="005A02C9">
        <w:rPr>
          <w:spacing w:val="6"/>
        </w:rPr>
        <w:t xml:space="preserve"> </w:t>
      </w:r>
      <w:r w:rsidR="005A02C9">
        <w:t>is</w:t>
      </w:r>
      <w:r w:rsidR="005A02C9">
        <w:rPr>
          <w:spacing w:val="6"/>
        </w:rPr>
        <w:t xml:space="preserve"> </w:t>
      </w:r>
      <w:r w:rsidR="005A02C9">
        <w:t>Zeon's</w:t>
      </w:r>
      <w:r w:rsidR="005A02C9">
        <w:rPr>
          <w:spacing w:val="6"/>
        </w:rPr>
        <w:t xml:space="preserve"> </w:t>
      </w:r>
      <w:r w:rsidR="005A02C9">
        <w:t>final mass-produced</w:t>
      </w:r>
      <w:r w:rsidR="005A02C9">
        <w:rPr>
          <w:spacing w:val="27"/>
        </w:rPr>
        <w:t xml:space="preserve"> </w:t>
      </w:r>
      <w:r w:rsidR="005A02C9">
        <w:t>mobile</w:t>
      </w:r>
      <w:r w:rsidR="005A02C9">
        <w:rPr>
          <w:spacing w:val="27"/>
        </w:rPr>
        <w:t xml:space="preserve"> </w:t>
      </w:r>
      <w:r w:rsidR="005A02C9">
        <w:t>suit, a</w:t>
      </w:r>
      <w:r w:rsidR="005A02C9">
        <w:rPr>
          <w:spacing w:val="1"/>
        </w:rPr>
        <w:t xml:space="preserve"> </w:t>
      </w:r>
      <w:r w:rsidR="005A02C9">
        <w:t>vicious</w:t>
      </w:r>
      <w:r w:rsidR="005A02C9">
        <w:rPr>
          <w:spacing w:val="1"/>
        </w:rPr>
        <w:t xml:space="preserve"> </w:t>
      </w:r>
      <w:r w:rsidR="005A02C9">
        <w:t>machine</w:t>
      </w:r>
      <w:r w:rsidR="005A02C9">
        <w:rPr>
          <w:spacing w:val="1"/>
        </w:rPr>
        <w:t xml:space="preserve"> </w:t>
      </w:r>
      <w:r w:rsidR="005A02C9">
        <w:t>that</w:t>
      </w:r>
      <w:r w:rsidR="005A02C9">
        <w:rPr>
          <w:spacing w:val="1"/>
        </w:rPr>
        <w:t xml:space="preserve"> </w:t>
      </w:r>
      <w:r w:rsidR="005A02C9">
        <w:t>rivals the</w:t>
      </w:r>
      <w:r w:rsidR="005A02C9">
        <w:rPr>
          <w:spacing w:val="42"/>
        </w:rPr>
        <w:t xml:space="preserve"> </w:t>
      </w:r>
      <w:r w:rsidR="005A02C9">
        <w:t>Federation's</w:t>
      </w:r>
      <w:r w:rsidR="005A02C9">
        <w:rPr>
          <w:spacing w:val="42"/>
        </w:rPr>
        <w:t xml:space="preserve"> </w:t>
      </w:r>
      <w:r w:rsidR="005A02C9">
        <w:t>dreaded Gundam</w:t>
      </w:r>
      <w:r w:rsidR="005A02C9">
        <w:rPr>
          <w:spacing w:val="48"/>
        </w:rPr>
        <w:t xml:space="preserve"> </w:t>
      </w:r>
      <w:r w:rsidR="005A02C9">
        <w:t>in</w:t>
      </w:r>
      <w:r w:rsidR="005A02C9">
        <w:rPr>
          <w:spacing w:val="48"/>
        </w:rPr>
        <w:t xml:space="preserve"> </w:t>
      </w:r>
      <w:r w:rsidR="005A02C9">
        <w:t>terms</w:t>
      </w:r>
      <w:r w:rsidR="005A02C9">
        <w:rPr>
          <w:spacing w:val="48"/>
        </w:rPr>
        <w:t xml:space="preserve"> </w:t>
      </w:r>
      <w:r w:rsidR="005A02C9">
        <w:t>of performance and firepower.</w:t>
      </w:r>
    </w:p>
    <w:p w:rsidR="00F87A27" w:rsidRDefault="005A02C9">
      <w:pPr>
        <w:pStyle w:val="BodyText"/>
        <w:spacing w:before="28" w:line="220" w:lineRule="exact"/>
        <w:ind w:left="172" w:right="116"/>
        <w:jc w:val="both"/>
      </w:pPr>
      <w:r>
        <w:t>Like</w:t>
      </w:r>
      <w:r>
        <w:rPr>
          <w:spacing w:val="18"/>
        </w:rPr>
        <w:t xml:space="preserve"> </w:t>
      </w:r>
      <w:r>
        <w:t>the</w:t>
      </w:r>
      <w:r>
        <w:rPr>
          <w:spacing w:val="18"/>
        </w:rPr>
        <w:t xml:space="preserve"> </w:t>
      </w:r>
      <w:r>
        <w:t>Zaku</w:t>
      </w:r>
      <w:r>
        <w:rPr>
          <w:spacing w:val="18"/>
        </w:rPr>
        <w:t xml:space="preserve"> </w:t>
      </w:r>
      <w:r>
        <w:t>II,</w:t>
      </w:r>
      <w:r>
        <w:rPr>
          <w:spacing w:val="20"/>
        </w:rPr>
        <w:t xml:space="preserve"> </w:t>
      </w:r>
      <w:r>
        <w:t>the Gelgoog</w:t>
      </w:r>
      <w:r>
        <w:rPr>
          <w:spacing w:val="35"/>
        </w:rPr>
        <w:t xml:space="preserve"> </w:t>
      </w:r>
      <w:r>
        <w:t>is</w:t>
      </w:r>
      <w:r>
        <w:rPr>
          <w:spacing w:val="35"/>
        </w:rPr>
        <w:t xml:space="preserve"> </w:t>
      </w:r>
      <w:r>
        <w:t>intended</w:t>
      </w:r>
      <w:r>
        <w:rPr>
          <w:spacing w:val="35"/>
        </w:rPr>
        <w:t xml:space="preserve"> </w:t>
      </w:r>
      <w:r>
        <w:t>for</w:t>
      </w:r>
      <w:r>
        <w:rPr>
          <w:spacing w:val="35"/>
        </w:rPr>
        <w:t xml:space="preserve"> </w:t>
      </w:r>
      <w:r>
        <w:t>use both</w:t>
      </w:r>
      <w:r>
        <w:rPr>
          <w:spacing w:val="27"/>
        </w:rPr>
        <w:t xml:space="preserve"> </w:t>
      </w:r>
      <w:r>
        <w:t>in</w:t>
      </w:r>
      <w:r>
        <w:rPr>
          <w:spacing w:val="27"/>
        </w:rPr>
        <w:t xml:space="preserve"> </w:t>
      </w:r>
      <w:r>
        <w:t>space</w:t>
      </w:r>
      <w:r>
        <w:rPr>
          <w:spacing w:val="26"/>
        </w:rPr>
        <w:t xml:space="preserve"> </w:t>
      </w:r>
      <w:r>
        <w:t>and</w:t>
      </w:r>
      <w:r>
        <w:rPr>
          <w:spacing w:val="27"/>
        </w:rPr>
        <w:t xml:space="preserve"> </w:t>
      </w:r>
      <w:r>
        <w:t>on</w:t>
      </w:r>
      <w:r>
        <w:rPr>
          <w:spacing w:val="27"/>
        </w:rPr>
        <w:t xml:space="preserve"> </w:t>
      </w:r>
      <w:r>
        <w:t>Earth, and</w:t>
      </w:r>
      <w:r>
        <w:rPr>
          <w:spacing w:val="23"/>
        </w:rPr>
        <w:t xml:space="preserve"> </w:t>
      </w:r>
      <w:r>
        <w:t>its</w:t>
      </w:r>
      <w:r>
        <w:rPr>
          <w:spacing w:val="23"/>
        </w:rPr>
        <w:t xml:space="preserve"> </w:t>
      </w:r>
      <w:r>
        <w:t>forearms</w:t>
      </w:r>
      <w:r>
        <w:rPr>
          <w:spacing w:val="23"/>
        </w:rPr>
        <w:t xml:space="preserve"> </w:t>
      </w:r>
      <w:r>
        <w:t>house</w:t>
      </w:r>
      <w:r>
        <w:rPr>
          <w:spacing w:val="23"/>
        </w:rPr>
        <w:t xml:space="preserve"> </w:t>
      </w:r>
      <w:r>
        <w:t>jet engines</w:t>
      </w:r>
      <w:r>
        <w:rPr>
          <w:spacing w:val="8"/>
        </w:rPr>
        <w:t xml:space="preserve"> </w:t>
      </w:r>
      <w:r>
        <w:t>for</w:t>
      </w:r>
      <w:r>
        <w:rPr>
          <w:spacing w:val="8"/>
        </w:rPr>
        <w:t xml:space="preserve"> </w:t>
      </w:r>
      <w:r>
        <w:t>use</w:t>
      </w:r>
      <w:r>
        <w:rPr>
          <w:spacing w:val="8"/>
        </w:rPr>
        <w:t xml:space="preserve"> </w:t>
      </w:r>
      <w:r>
        <w:t>in atmosphere</w:t>
      </w:r>
      <w:r>
        <w:rPr>
          <w:spacing w:val="1"/>
        </w:rPr>
        <w:t xml:space="preserve"> </w:t>
      </w:r>
      <w:r>
        <w:t>or</w:t>
      </w:r>
      <w:r>
        <w:rPr>
          <w:spacing w:val="2"/>
        </w:rPr>
        <w:t xml:space="preserve"> </w:t>
      </w:r>
      <w:r>
        <w:t>within</w:t>
      </w:r>
      <w:r>
        <w:rPr>
          <w:spacing w:val="1"/>
        </w:rPr>
        <w:t xml:space="preserve"> </w:t>
      </w:r>
      <w:r>
        <w:t>space colonies.</w:t>
      </w:r>
      <w:r>
        <w:rPr>
          <w:spacing w:val="3"/>
        </w:rPr>
        <w:t xml:space="preserve"> </w:t>
      </w:r>
      <w:r>
        <w:t>These</w:t>
      </w:r>
      <w:r>
        <w:rPr>
          <w:spacing w:val="9"/>
        </w:rPr>
        <w:t xml:space="preserve"> </w:t>
      </w:r>
      <w:r>
        <w:t>jets</w:t>
      </w:r>
      <w:r>
        <w:rPr>
          <w:spacing w:val="9"/>
        </w:rPr>
        <w:t xml:space="preserve"> </w:t>
      </w:r>
      <w:r>
        <w:t>can</w:t>
      </w:r>
      <w:r>
        <w:rPr>
          <w:spacing w:val="9"/>
        </w:rPr>
        <w:t xml:space="preserve"> </w:t>
      </w:r>
      <w:r>
        <w:t>be replaced</w:t>
      </w:r>
      <w:r>
        <w:rPr>
          <w:spacing w:val="12"/>
        </w:rPr>
        <w:t xml:space="preserve"> </w:t>
      </w:r>
      <w:r>
        <w:t>with</w:t>
      </w:r>
      <w:r>
        <w:rPr>
          <w:spacing w:val="12"/>
        </w:rPr>
        <w:t xml:space="preserve"> </w:t>
      </w:r>
      <w:r>
        <w:t>small</w:t>
      </w:r>
      <w:r>
        <w:rPr>
          <w:spacing w:val="13"/>
        </w:rPr>
        <w:t xml:space="preserve"> </w:t>
      </w:r>
      <w:r>
        <w:t>shields, machine</w:t>
      </w:r>
      <w:r>
        <w:rPr>
          <w:spacing w:val="26"/>
        </w:rPr>
        <w:t xml:space="preserve"> </w:t>
      </w:r>
      <w:r>
        <w:t>guns,</w:t>
      </w:r>
      <w:r>
        <w:rPr>
          <w:spacing w:val="23"/>
        </w:rPr>
        <w:t xml:space="preserve"> </w:t>
      </w:r>
      <w:r>
        <w:t>or</w:t>
      </w:r>
      <w:r>
        <w:rPr>
          <w:spacing w:val="26"/>
        </w:rPr>
        <w:t xml:space="preserve"> </w:t>
      </w:r>
      <w:r>
        <w:t>rocket launchers</w:t>
      </w:r>
      <w:r>
        <w:rPr>
          <w:spacing w:val="37"/>
        </w:rPr>
        <w:t xml:space="preserve"> </w:t>
      </w:r>
      <w:r>
        <w:t>as</w:t>
      </w:r>
      <w:r>
        <w:rPr>
          <w:spacing w:val="37"/>
        </w:rPr>
        <w:t xml:space="preserve"> </w:t>
      </w:r>
      <w:r>
        <w:t>the</w:t>
      </w:r>
      <w:r>
        <w:rPr>
          <w:spacing w:val="37"/>
        </w:rPr>
        <w:t xml:space="preserve"> </w:t>
      </w:r>
      <w:r>
        <w:t>mission demands.</w:t>
      </w:r>
      <w:r>
        <w:rPr>
          <w:spacing w:val="26"/>
        </w:rPr>
        <w:t xml:space="preserve"> </w:t>
      </w:r>
      <w:r>
        <w:t>The</w:t>
      </w:r>
      <w:r>
        <w:rPr>
          <w:spacing w:val="10"/>
        </w:rPr>
        <w:t xml:space="preserve"> </w:t>
      </w:r>
      <w:r>
        <w:t>reason</w:t>
      </w:r>
      <w:r>
        <w:rPr>
          <w:spacing w:val="11"/>
        </w:rPr>
        <w:t xml:space="preserve"> </w:t>
      </w:r>
      <w:r>
        <w:t>for</w:t>
      </w:r>
      <w:r>
        <w:rPr>
          <w:spacing w:val="11"/>
        </w:rPr>
        <w:t xml:space="preserve"> </w:t>
      </w:r>
      <w:r>
        <w:t>the Gelgoog's</w:t>
      </w:r>
      <w:r>
        <w:rPr>
          <w:spacing w:val="36"/>
        </w:rPr>
        <w:t xml:space="preserve"> </w:t>
      </w:r>
      <w:r>
        <w:t>late</w:t>
      </w:r>
      <w:r>
        <w:rPr>
          <w:spacing w:val="36"/>
        </w:rPr>
        <w:t xml:space="preserve"> </w:t>
      </w:r>
      <w:r>
        <w:t>arrival</w:t>
      </w:r>
      <w:r>
        <w:rPr>
          <w:spacing w:val="36"/>
        </w:rPr>
        <w:t xml:space="preserve"> </w:t>
      </w:r>
      <w:r>
        <w:t>is</w:t>
      </w:r>
      <w:r>
        <w:rPr>
          <w:spacing w:val="36"/>
        </w:rPr>
        <w:t xml:space="preserve"> </w:t>
      </w:r>
      <w:r>
        <w:t>also its</w:t>
      </w:r>
      <w:r>
        <w:rPr>
          <w:spacing w:val="6"/>
        </w:rPr>
        <w:t xml:space="preserve"> </w:t>
      </w:r>
      <w:r>
        <w:t>greatest</w:t>
      </w:r>
      <w:r>
        <w:rPr>
          <w:spacing w:val="6"/>
        </w:rPr>
        <w:t xml:space="preserve"> </w:t>
      </w:r>
      <w:r>
        <w:t>advantage:</w:t>
      </w:r>
      <w:r>
        <w:rPr>
          <w:spacing w:val="3"/>
        </w:rPr>
        <w:t xml:space="preserve"> </w:t>
      </w:r>
      <w:r>
        <w:t>It's</w:t>
      </w:r>
      <w:r>
        <w:rPr>
          <w:spacing w:val="6"/>
        </w:rPr>
        <w:t xml:space="preserve"> </w:t>
      </w:r>
      <w:r>
        <w:t>the first</w:t>
      </w:r>
      <w:r>
        <w:rPr>
          <w:spacing w:val="11"/>
        </w:rPr>
        <w:t xml:space="preserve"> </w:t>
      </w:r>
      <w:r>
        <w:t>general-purpose</w:t>
      </w:r>
      <w:r>
        <w:rPr>
          <w:spacing w:val="11"/>
        </w:rPr>
        <w:t xml:space="preserve"> </w:t>
      </w:r>
      <w:r>
        <w:t>Zeon mobile</w:t>
      </w:r>
      <w:r>
        <w:rPr>
          <w:spacing w:val="30"/>
        </w:rPr>
        <w:t xml:space="preserve"> </w:t>
      </w:r>
      <w:r>
        <w:t>suit</w:t>
      </w:r>
      <w:r>
        <w:rPr>
          <w:spacing w:val="29"/>
        </w:rPr>
        <w:t xml:space="preserve"> </w:t>
      </w:r>
      <w:r>
        <w:t>to</w:t>
      </w:r>
      <w:r>
        <w:rPr>
          <w:spacing w:val="30"/>
        </w:rPr>
        <w:t xml:space="preserve"> </w:t>
      </w:r>
      <w:r>
        <w:t>carry</w:t>
      </w:r>
      <w:r>
        <w:rPr>
          <w:spacing w:val="30"/>
        </w:rPr>
        <w:t xml:space="preserve"> </w:t>
      </w:r>
      <w:r>
        <w:t xml:space="preserve">beam weapons, </w:t>
      </w:r>
      <w:r>
        <w:rPr>
          <w:spacing w:val="11"/>
        </w:rPr>
        <w:t xml:space="preserve"> </w:t>
      </w:r>
      <w:r>
        <w:t>in</w:t>
      </w:r>
      <w:r>
        <w:rPr>
          <w:spacing w:val="48"/>
        </w:rPr>
        <w:t xml:space="preserve"> </w:t>
      </w:r>
      <w:r>
        <w:t>the</w:t>
      </w:r>
      <w:r>
        <w:rPr>
          <w:spacing w:val="47"/>
        </w:rPr>
        <w:t xml:space="preserve"> </w:t>
      </w:r>
      <w:r>
        <w:t>form</w:t>
      </w:r>
      <w:r>
        <w:rPr>
          <w:spacing w:val="48"/>
        </w:rPr>
        <w:t xml:space="preserve"> </w:t>
      </w:r>
      <w:r>
        <w:t xml:space="preserve">of </w:t>
      </w:r>
      <w:r>
        <w:rPr>
          <w:spacing w:val="37"/>
        </w:rPr>
        <w:t xml:space="preserve"> </w:t>
      </w:r>
      <w:r>
        <w:t>a</w:t>
      </w:r>
    </w:p>
    <w:p w:rsidR="00F87A27" w:rsidRDefault="00F87A27">
      <w:pPr>
        <w:spacing w:line="220" w:lineRule="exact"/>
        <w:jc w:val="both"/>
        <w:sectPr w:rsidR="00F87A27">
          <w:pgSz w:w="12240" w:h="15840"/>
          <w:pgMar w:top="900" w:right="300" w:bottom="0" w:left="720" w:header="720" w:footer="720" w:gutter="0"/>
          <w:cols w:num="3" w:space="720" w:equalWidth="0">
            <w:col w:w="1401" w:space="40"/>
            <w:col w:w="3996" w:space="3202"/>
            <w:col w:w="2581"/>
          </w:cols>
        </w:sectPr>
      </w:pPr>
    </w:p>
    <w:p w:rsidR="00F87A27" w:rsidRDefault="00E86CF6">
      <w:pPr>
        <w:pStyle w:val="BodyText"/>
        <w:tabs>
          <w:tab w:val="left" w:pos="1661"/>
          <w:tab w:val="left" w:pos="1975"/>
          <w:tab w:val="left" w:pos="2284"/>
          <w:tab w:val="left" w:pos="2638"/>
          <w:tab w:val="left" w:pos="2964"/>
          <w:tab w:val="left" w:pos="3293"/>
          <w:tab w:val="left" w:pos="4168"/>
        </w:tabs>
        <w:spacing w:before="45"/>
        <w:ind w:left="171"/>
      </w:pPr>
      <w:r>
        <w:lastRenderedPageBreak/>
        <w:pict>
          <v:shape id="_x0000_s1292" type="#_x0000_t202" style="position:absolute;left:0;text-align:left;margin-left:41.8pt;margin-top:15.2pt;width:255.75pt;height:25pt;z-index:251653632;mso-position-horizontal-relative:page" filled="f" stroked="f">
            <v:textbox inset="0,0,0,0">
              <w:txbxContent>
                <w:tbl>
                  <w:tblPr>
                    <w:tblW w:w="0" w:type="auto"/>
                    <w:tblLayout w:type="fixed"/>
                    <w:tblCellMar>
                      <w:left w:w="0" w:type="dxa"/>
                      <w:right w:w="0" w:type="dxa"/>
                    </w:tblCellMar>
                    <w:tblLook w:val="01E0"/>
                  </w:tblPr>
                  <w:tblGrid>
                    <w:gridCol w:w="1473"/>
                    <w:gridCol w:w="983"/>
                    <w:gridCol w:w="964"/>
                    <w:gridCol w:w="1043"/>
                    <w:gridCol w:w="652"/>
                  </w:tblGrid>
                  <w:tr w:rsidR="003D39BA">
                    <w:trPr>
                      <w:trHeight w:hRule="exact" w:val="190"/>
                    </w:trPr>
                    <w:tc>
                      <w:tcPr>
                        <w:tcW w:w="1473" w:type="dxa"/>
                        <w:tcBorders>
                          <w:top w:val="nil"/>
                          <w:left w:val="nil"/>
                          <w:bottom w:val="nil"/>
                          <w:right w:val="nil"/>
                        </w:tcBorders>
                      </w:tcPr>
                      <w:p w:rsidR="003D39BA" w:rsidRDefault="003D39BA">
                        <w:pPr>
                          <w:pStyle w:val="TableParagraph"/>
                          <w:spacing w:line="186" w:lineRule="exact"/>
                          <w:ind w:left="55"/>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p>
                    </w:tc>
                    <w:tc>
                      <w:tcPr>
                        <w:tcW w:w="983" w:type="dxa"/>
                        <w:tcBorders>
                          <w:top w:val="nil"/>
                          <w:left w:val="nil"/>
                          <w:bottom w:val="nil"/>
                          <w:right w:val="nil"/>
                        </w:tcBorders>
                      </w:tcPr>
                      <w:p w:rsidR="003D39BA" w:rsidRDefault="003D39BA">
                        <w:pPr>
                          <w:pStyle w:val="TableParagraph"/>
                          <w:spacing w:line="186" w:lineRule="exact"/>
                          <w:ind w:left="262"/>
                          <w:rPr>
                            <w:rFonts w:ascii="Garamond" w:eastAsia="Garamond" w:hAnsi="Garamond" w:cs="Garamond"/>
                            <w:sz w:val="20"/>
                            <w:szCs w:val="20"/>
                          </w:rPr>
                        </w:pPr>
                        <w:r>
                          <w:rPr>
                            <w:rFonts w:ascii="Garamond"/>
                            <w:b/>
                            <w:spacing w:val="-1"/>
                            <w:sz w:val="20"/>
                          </w:rPr>
                          <w:t>Front</w:t>
                        </w:r>
                      </w:p>
                    </w:tc>
                    <w:tc>
                      <w:tcPr>
                        <w:tcW w:w="964" w:type="dxa"/>
                        <w:tcBorders>
                          <w:top w:val="nil"/>
                          <w:left w:val="nil"/>
                          <w:bottom w:val="nil"/>
                          <w:right w:val="nil"/>
                        </w:tcBorders>
                      </w:tcPr>
                      <w:p w:rsidR="003D39BA" w:rsidRDefault="003D39BA">
                        <w:pPr>
                          <w:pStyle w:val="TableParagraph"/>
                          <w:spacing w:line="186" w:lineRule="exact"/>
                          <w:ind w:left="253"/>
                          <w:rPr>
                            <w:rFonts w:ascii="Garamond" w:eastAsia="Garamond" w:hAnsi="Garamond" w:cs="Garamond"/>
                            <w:sz w:val="20"/>
                            <w:szCs w:val="20"/>
                          </w:rPr>
                        </w:pPr>
                        <w:r>
                          <w:rPr>
                            <w:rFonts w:ascii="Garamond"/>
                            <w:b/>
                            <w:sz w:val="20"/>
                          </w:rPr>
                          <w:t>Side</w:t>
                        </w:r>
                      </w:p>
                    </w:tc>
                    <w:tc>
                      <w:tcPr>
                        <w:tcW w:w="1043" w:type="dxa"/>
                        <w:tcBorders>
                          <w:top w:val="nil"/>
                          <w:left w:val="nil"/>
                          <w:bottom w:val="nil"/>
                          <w:right w:val="nil"/>
                        </w:tcBorders>
                      </w:tcPr>
                      <w:p w:rsidR="003D39BA" w:rsidRDefault="003D39BA">
                        <w:pPr>
                          <w:pStyle w:val="TableParagraph"/>
                          <w:spacing w:line="186" w:lineRule="exact"/>
                          <w:ind w:left="348"/>
                          <w:rPr>
                            <w:rFonts w:ascii="Garamond" w:eastAsia="Garamond" w:hAnsi="Garamond" w:cs="Garamond"/>
                            <w:sz w:val="20"/>
                            <w:szCs w:val="20"/>
                          </w:rPr>
                        </w:pPr>
                        <w:r>
                          <w:rPr>
                            <w:rFonts w:ascii="Garamond"/>
                            <w:b/>
                            <w:spacing w:val="-1"/>
                            <w:sz w:val="20"/>
                          </w:rPr>
                          <w:t>Rear</w:t>
                        </w:r>
                      </w:p>
                    </w:tc>
                    <w:tc>
                      <w:tcPr>
                        <w:tcW w:w="652" w:type="dxa"/>
                        <w:tcBorders>
                          <w:top w:val="nil"/>
                          <w:left w:val="nil"/>
                          <w:bottom w:val="nil"/>
                          <w:right w:val="nil"/>
                        </w:tcBorders>
                      </w:tcPr>
                      <w:p w:rsidR="003D39BA" w:rsidRDefault="003D39BA">
                        <w:pPr>
                          <w:pStyle w:val="TableParagraph"/>
                          <w:spacing w:line="186" w:lineRule="exact"/>
                          <w:ind w:left="340"/>
                          <w:rPr>
                            <w:rFonts w:ascii="Garamond" w:eastAsia="Garamond" w:hAnsi="Garamond" w:cs="Garamond"/>
                            <w:sz w:val="20"/>
                            <w:szCs w:val="20"/>
                          </w:rPr>
                        </w:pPr>
                        <w:r>
                          <w:rPr>
                            <w:rFonts w:ascii="Garamond"/>
                            <w:b/>
                            <w:sz w:val="20"/>
                          </w:rPr>
                          <w:t>PV</w:t>
                        </w:r>
                      </w:p>
                    </w:tc>
                  </w:tr>
                  <w:tr w:rsidR="003D39BA">
                    <w:trPr>
                      <w:trHeight w:hRule="exact" w:val="310"/>
                    </w:trPr>
                    <w:tc>
                      <w:tcPr>
                        <w:tcW w:w="1473" w:type="dxa"/>
                        <w:tcBorders>
                          <w:top w:val="nil"/>
                          <w:left w:val="nil"/>
                          <w:bottom w:val="nil"/>
                          <w:right w:val="nil"/>
                        </w:tcBorders>
                      </w:tcPr>
                      <w:p w:rsidR="003D39BA" w:rsidRDefault="003D39BA">
                        <w:pPr>
                          <w:pStyle w:val="TableParagraph"/>
                          <w:spacing w:line="216" w:lineRule="exact"/>
                          <w:ind w:left="55"/>
                          <w:rPr>
                            <w:rFonts w:ascii="Garamond" w:eastAsia="Garamond" w:hAnsi="Garamond" w:cs="Garamond"/>
                            <w:sz w:val="20"/>
                            <w:szCs w:val="20"/>
                          </w:rPr>
                        </w:pPr>
                        <w:r>
                          <w:rPr>
                            <w:rFonts w:ascii="Garamond"/>
                            <w:sz w:val="20"/>
                          </w:rPr>
                          <w:t>Dom</w:t>
                        </w:r>
                      </w:p>
                    </w:tc>
                    <w:tc>
                      <w:tcPr>
                        <w:tcW w:w="983" w:type="dxa"/>
                        <w:tcBorders>
                          <w:top w:val="nil"/>
                          <w:left w:val="nil"/>
                          <w:bottom w:val="nil"/>
                          <w:right w:val="nil"/>
                        </w:tcBorders>
                      </w:tcPr>
                      <w:p w:rsidR="003D39BA" w:rsidRDefault="003D39BA">
                        <w:pPr>
                          <w:pStyle w:val="TableParagraph"/>
                          <w:spacing w:line="216" w:lineRule="exact"/>
                          <w:ind w:right="89"/>
                          <w:jc w:val="center"/>
                          <w:rPr>
                            <w:rFonts w:ascii="Garamond" w:eastAsia="Garamond" w:hAnsi="Garamond" w:cs="Garamond"/>
                            <w:sz w:val="20"/>
                            <w:szCs w:val="20"/>
                          </w:rPr>
                        </w:pPr>
                        <w:r>
                          <w:rPr>
                            <w:rFonts w:ascii="Garamond"/>
                            <w:sz w:val="20"/>
                          </w:rPr>
                          <w:t>13</w:t>
                        </w:r>
                      </w:p>
                    </w:tc>
                    <w:tc>
                      <w:tcPr>
                        <w:tcW w:w="964" w:type="dxa"/>
                        <w:tcBorders>
                          <w:top w:val="nil"/>
                          <w:left w:val="nil"/>
                          <w:bottom w:val="nil"/>
                          <w:right w:val="nil"/>
                        </w:tcBorders>
                      </w:tcPr>
                      <w:p w:rsidR="003D39BA" w:rsidRDefault="003D39BA">
                        <w:pPr>
                          <w:pStyle w:val="TableParagraph"/>
                          <w:spacing w:line="216" w:lineRule="exact"/>
                          <w:ind w:left="309"/>
                          <w:rPr>
                            <w:rFonts w:ascii="Garamond" w:eastAsia="Garamond" w:hAnsi="Garamond" w:cs="Garamond"/>
                            <w:sz w:val="20"/>
                            <w:szCs w:val="20"/>
                          </w:rPr>
                        </w:pPr>
                        <w:r>
                          <w:rPr>
                            <w:rFonts w:ascii="Garamond"/>
                            <w:sz w:val="20"/>
                          </w:rPr>
                          <w:t>12</w:t>
                        </w:r>
                      </w:p>
                    </w:tc>
                    <w:tc>
                      <w:tcPr>
                        <w:tcW w:w="1043" w:type="dxa"/>
                        <w:tcBorders>
                          <w:top w:val="nil"/>
                          <w:left w:val="nil"/>
                          <w:bottom w:val="nil"/>
                          <w:right w:val="nil"/>
                        </w:tcBorders>
                      </w:tcPr>
                      <w:p w:rsidR="003D39BA" w:rsidRDefault="003D39BA">
                        <w:pPr>
                          <w:pStyle w:val="TableParagraph"/>
                          <w:spacing w:line="216" w:lineRule="exact"/>
                          <w:ind w:left="54"/>
                          <w:jc w:val="center"/>
                          <w:rPr>
                            <w:rFonts w:ascii="Garamond" w:eastAsia="Garamond" w:hAnsi="Garamond" w:cs="Garamond"/>
                            <w:sz w:val="20"/>
                            <w:szCs w:val="20"/>
                          </w:rPr>
                        </w:pPr>
                        <w:r>
                          <w:rPr>
                            <w:rFonts w:ascii="Garamond"/>
                            <w:sz w:val="20"/>
                          </w:rPr>
                          <w:t>10</w:t>
                        </w:r>
                      </w:p>
                    </w:tc>
                    <w:tc>
                      <w:tcPr>
                        <w:tcW w:w="652" w:type="dxa"/>
                        <w:tcBorders>
                          <w:top w:val="nil"/>
                          <w:left w:val="nil"/>
                          <w:bottom w:val="nil"/>
                          <w:right w:val="nil"/>
                        </w:tcBorders>
                      </w:tcPr>
                      <w:p w:rsidR="003D39BA" w:rsidRDefault="003D39BA">
                        <w:pPr>
                          <w:pStyle w:val="TableParagraph"/>
                          <w:spacing w:line="216" w:lineRule="exact"/>
                          <w:ind w:left="297"/>
                          <w:rPr>
                            <w:rFonts w:ascii="Garamond" w:eastAsia="Garamond" w:hAnsi="Garamond" w:cs="Garamond"/>
                            <w:sz w:val="20"/>
                            <w:szCs w:val="20"/>
                          </w:rPr>
                        </w:pPr>
                        <w:r>
                          <w:rPr>
                            <w:rFonts w:ascii="Garamond"/>
                            <w:sz w:val="20"/>
                          </w:rPr>
                          <w:t>140</w:t>
                        </w:r>
                      </w:p>
                    </w:tc>
                  </w:tr>
                </w:tbl>
                <w:p w:rsidR="003D39BA" w:rsidRDefault="003D39BA"/>
              </w:txbxContent>
            </v:textbox>
            <w10:wrap anchorx="page"/>
          </v:shape>
        </w:pict>
      </w:r>
      <w:r w:rsidR="005A02C9">
        <w:t>Pilot</w:t>
      </w:r>
      <w:r w:rsidR="005A02C9">
        <w:rPr>
          <w:spacing w:val="4"/>
        </w:rPr>
        <w:t xml:space="preserve"> </w:t>
      </w:r>
      <w:r w:rsidR="005A02C9">
        <w:t>Bonus</w:t>
      </w:r>
      <w:r w:rsidR="005A02C9">
        <w:tab/>
      </w:r>
      <w:r w:rsidR="005A02C9">
        <w:rPr>
          <w:w w:val="95"/>
        </w:rPr>
        <w:t>-</w:t>
      </w:r>
      <w:r w:rsidR="005A02C9">
        <w:rPr>
          <w:w w:val="95"/>
        </w:rPr>
        <w:tab/>
        <w:t>-</w:t>
      </w:r>
      <w:r w:rsidR="005A02C9">
        <w:rPr>
          <w:w w:val="95"/>
        </w:rPr>
        <w:tab/>
        <w:t>6</w:t>
      </w:r>
      <w:r w:rsidR="005A02C9">
        <w:rPr>
          <w:w w:val="95"/>
        </w:rPr>
        <w:tab/>
        <w:t>-</w:t>
      </w:r>
      <w:r w:rsidR="005A02C9">
        <w:rPr>
          <w:w w:val="95"/>
        </w:rPr>
        <w:tab/>
        <w:t>-</w:t>
      </w:r>
      <w:r w:rsidR="005A02C9">
        <w:rPr>
          <w:w w:val="95"/>
        </w:rPr>
        <w:tab/>
      </w:r>
      <w:r w:rsidR="005A02C9">
        <w:t xml:space="preserve">+1 </w:t>
      </w:r>
      <w:r w:rsidR="005A02C9">
        <w:rPr>
          <w:spacing w:val="12"/>
        </w:rPr>
        <w:t xml:space="preserve"> </w:t>
      </w:r>
      <w:r w:rsidR="005A02C9">
        <w:t>+1</w:t>
      </w:r>
      <w:r w:rsidR="005A02C9">
        <w:tab/>
        <w:t>-</w:t>
      </w:r>
    </w:p>
    <w:p w:rsidR="00F87A27" w:rsidRDefault="005A02C9">
      <w:pPr>
        <w:rPr>
          <w:rFonts w:ascii="Garamond" w:eastAsia="Garamond" w:hAnsi="Garamond" w:cs="Garamond"/>
          <w:sz w:val="24"/>
          <w:szCs w:val="24"/>
        </w:rPr>
      </w:pPr>
      <w:r>
        <w:br w:type="column"/>
      </w:r>
    </w:p>
    <w:p w:rsidR="00F87A27" w:rsidRDefault="005A02C9">
      <w:pPr>
        <w:pStyle w:val="Heading2"/>
        <w:spacing w:before="160"/>
        <w:ind w:left="171"/>
        <w:rPr>
          <w:b w:val="0"/>
          <w:bCs w:val="0"/>
        </w:rPr>
      </w:pPr>
      <w:r>
        <w:t>MS-14A</w:t>
      </w:r>
      <w:r>
        <w:rPr>
          <w:spacing w:val="6"/>
        </w:rPr>
        <w:t xml:space="preserve"> </w:t>
      </w:r>
      <w:r>
        <w:rPr>
          <w:spacing w:val="-1"/>
        </w:rPr>
        <w:t>Gelgoog</w:t>
      </w:r>
      <w:r>
        <w:rPr>
          <w:spacing w:val="5"/>
        </w:rPr>
        <w:t xml:space="preserve"> </w:t>
      </w:r>
      <w:r>
        <w:t>Profile</w:t>
      </w:r>
    </w:p>
    <w:p w:rsidR="00F87A27" w:rsidRDefault="005A02C9">
      <w:pPr>
        <w:pStyle w:val="BodyText"/>
        <w:spacing w:line="203" w:lineRule="exact"/>
        <w:ind w:left="171"/>
      </w:pPr>
      <w:r>
        <w:br w:type="column"/>
      </w:r>
      <w:r>
        <w:lastRenderedPageBreak/>
        <w:t xml:space="preserve">beam </w:t>
      </w:r>
      <w:r>
        <w:rPr>
          <w:spacing w:val="30"/>
        </w:rPr>
        <w:t xml:space="preserve"> </w:t>
      </w:r>
      <w:r>
        <w:t xml:space="preserve">rifle </w:t>
      </w:r>
      <w:r>
        <w:rPr>
          <w:spacing w:val="30"/>
        </w:rPr>
        <w:t xml:space="preserve"> </w:t>
      </w:r>
      <w:r>
        <w:t xml:space="preserve">and </w:t>
      </w:r>
      <w:r>
        <w:rPr>
          <w:spacing w:val="30"/>
        </w:rPr>
        <w:t xml:space="preserve"> </w:t>
      </w:r>
      <w:r>
        <w:t xml:space="preserve">twin </w:t>
      </w:r>
      <w:r>
        <w:rPr>
          <w:spacing w:val="29"/>
        </w:rPr>
        <w:t xml:space="preserve"> </w:t>
      </w:r>
      <w:r>
        <w:t>beam</w:t>
      </w:r>
    </w:p>
    <w:p w:rsidR="00F87A27" w:rsidRDefault="005A02C9">
      <w:pPr>
        <w:pStyle w:val="BodyText"/>
        <w:spacing w:line="223" w:lineRule="exact"/>
        <w:ind w:left="171"/>
      </w:pPr>
      <w:r>
        <w:t>sword.</w:t>
      </w:r>
    </w:p>
    <w:p w:rsidR="00F87A27" w:rsidRDefault="00F87A27">
      <w:pPr>
        <w:spacing w:line="223" w:lineRule="exact"/>
        <w:sectPr w:rsidR="00F87A27">
          <w:type w:val="continuous"/>
          <w:pgSz w:w="12240" w:h="15840"/>
          <w:pgMar w:top="700" w:right="300" w:bottom="280" w:left="720" w:header="720" w:footer="720" w:gutter="0"/>
          <w:cols w:num="3" w:space="720" w:equalWidth="0">
            <w:col w:w="4232" w:space="1493"/>
            <w:col w:w="2620" w:space="294"/>
            <w:col w:w="2581"/>
          </w:cols>
        </w:sectPr>
      </w:pPr>
    </w:p>
    <w:p w:rsidR="00F87A27" w:rsidRDefault="00F87A27">
      <w:pPr>
        <w:rPr>
          <w:rFonts w:ascii="Garamond" w:eastAsia="Garamond" w:hAnsi="Garamond" w:cs="Garamond"/>
          <w:sz w:val="20"/>
          <w:szCs w:val="20"/>
        </w:rPr>
      </w:pPr>
    </w:p>
    <w:p w:rsidR="00F87A27" w:rsidRDefault="005A02C9">
      <w:pPr>
        <w:pStyle w:val="Heading4"/>
        <w:spacing w:line="223" w:lineRule="exact"/>
        <w:ind w:left="172"/>
        <w:jc w:val="both"/>
        <w:rPr>
          <w:b w:val="0"/>
          <w:bCs w:val="0"/>
        </w:rPr>
      </w:pPr>
      <w:r>
        <w:t>MS-09</w:t>
      </w:r>
      <w:r>
        <w:rPr>
          <w:spacing w:val="5"/>
        </w:rPr>
        <w:t xml:space="preserve"> </w:t>
      </w:r>
      <w:r>
        <w:t>Dom</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left="172"/>
        <w:jc w:val="both"/>
      </w:pPr>
      <w:r>
        <w:rPr>
          <w:spacing w:val="1"/>
        </w:rPr>
        <w:t>The</w:t>
      </w:r>
      <w:r>
        <w:rPr>
          <w:spacing w:val="8"/>
        </w:rPr>
        <w:t xml:space="preserve"> </w:t>
      </w:r>
      <w:r>
        <w:t>MS-09</w:t>
      </w:r>
      <w:r>
        <w:rPr>
          <w:spacing w:val="8"/>
        </w:rPr>
        <w:t xml:space="preserve"> </w:t>
      </w:r>
      <w:r>
        <w:t>Dom</w:t>
      </w:r>
      <w:r>
        <w:rPr>
          <w:spacing w:val="8"/>
        </w:rPr>
        <w:t xml:space="preserve"> </w:t>
      </w:r>
      <w:r>
        <w:t>comes</w:t>
      </w:r>
      <w:r>
        <w:rPr>
          <w:spacing w:val="8"/>
        </w:rPr>
        <w:t xml:space="preserve"> </w:t>
      </w:r>
      <w:r>
        <w:t>with</w:t>
      </w:r>
      <w:r>
        <w:rPr>
          <w:spacing w:val="8"/>
        </w:rPr>
        <w:t xml:space="preserve"> </w:t>
      </w:r>
      <w:r>
        <w:t>this</w:t>
      </w:r>
      <w:r>
        <w:rPr>
          <w:spacing w:val="8"/>
        </w:rPr>
        <w:t xml:space="preserve"> </w:t>
      </w:r>
      <w:r>
        <w:t>equipment</w:t>
      </w:r>
      <w:r>
        <w:rPr>
          <w:spacing w:val="8"/>
        </w:rPr>
        <w:t xml:space="preserve"> </w:t>
      </w:r>
      <w:r>
        <w:t>and</w:t>
      </w:r>
      <w:r>
        <w:rPr>
          <w:spacing w:val="8"/>
        </w:rPr>
        <w:t xml:space="preserve"> </w:t>
      </w:r>
      <w:r>
        <w:rPr>
          <w:spacing w:val="-1"/>
        </w:rPr>
        <w:t>weapons</w:t>
      </w:r>
      <w:r>
        <w:rPr>
          <w:spacing w:val="8"/>
        </w:rPr>
        <w:t xml:space="preserve"> </w:t>
      </w:r>
      <w:r>
        <w:t>as</w:t>
      </w:r>
      <w:r>
        <w:rPr>
          <w:spacing w:val="24"/>
        </w:rPr>
        <w:t xml:space="preserve"> </w:t>
      </w:r>
      <w:r>
        <w:t>standard:</w:t>
      </w:r>
      <w:r>
        <w:rPr>
          <w:spacing w:val="39"/>
        </w:rPr>
        <w:t xml:space="preserve"> </w:t>
      </w:r>
      <w:r>
        <w:t>Heat</w:t>
      </w:r>
      <w:r>
        <w:rPr>
          <w:spacing w:val="39"/>
        </w:rPr>
        <w:t xml:space="preserve"> </w:t>
      </w:r>
      <w:r>
        <w:rPr>
          <w:spacing w:val="-1"/>
        </w:rPr>
        <w:t>sabre,</w:t>
      </w:r>
      <w:r>
        <w:rPr>
          <w:spacing w:val="39"/>
        </w:rPr>
        <w:t xml:space="preserve"> </w:t>
      </w:r>
      <w:r>
        <w:t>scattering</w:t>
      </w:r>
      <w:r>
        <w:rPr>
          <w:spacing w:val="39"/>
        </w:rPr>
        <w:t xml:space="preserve"> </w:t>
      </w:r>
      <w:r>
        <w:t>beam</w:t>
      </w:r>
      <w:r>
        <w:rPr>
          <w:spacing w:val="39"/>
        </w:rPr>
        <w:t xml:space="preserve"> </w:t>
      </w:r>
      <w:r>
        <w:t>cannon</w:t>
      </w:r>
      <w:r>
        <w:rPr>
          <w:spacing w:val="39"/>
        </w:rPr>
        <w:t xml:space="preserve"> </w:t>
      </w:r>
      <w:r>
        <w:t>(counts</w:t>
      </w:r>
      <w:r>
        <w:rPr>
          <w:spacing w:val="39"/>
        </w:rPr>
        <w:t xml:space="preserve"> </w:t>
      </w:r>
      <w:r>
        <w:t>as</w:t>
      </w:r>
      <w:r>
        <w:rPr>
          <w:spacing w:val="39"/>
        </w:rPr>
        <w:t xml:space="preserve"> </w:t>
      </w:r>
      <w:r>
        <w:rPr>
          <w:spacing w:val="-1"/>
        </w:rPr>
        <w:t>cracker</w:t>
      </w:r>
      <w:r>
        <w:rPr>
          <w:spacing w:val="25"/>
        </w:rPr>
        <w:t xml:space="preserve"> </w:t>
      </w:r>
      <w:r>
        <w:t>grenade)</w:t>
      </w:r>
      <w:r>
        <w:rPr>
          <w:spacing w:val="5"/>
        </w:rPr>
        <w:t xml:space="preserve"> </w:t>
      </w:r>
      <w:r>
        <w:t>&amp;</w:t>
      </w:r>
      <w:r>
        <w:rPr>
          <w:spacing w:val="5"/>
        </w:rPr>
        <w:t xml:space="preserve"> </w:t>
      </w:r>
      <w:r>
        <w:t>jump</w:t>
      </w:r>
      <w:r>
        <w:rPr>
          <w:spacing w:val="5"/>
        </w:rPr>
        <w:t xml:space="preserve"> </w:t>
      </w:r>
      <w:r>
        <w:rPr>
          <w:spacing w:val="-1"/>
        </w:rPr>
        <w:t>pack.</w:t>
      </w:r>
    </w:p>
    <w:p w:rsidR="00F87A27" w:rsidRDefault="00F87A27">
      <w:pPr>
        <w:spacing w:before="2"/>
        <w:rPr>
          <w:rFonts w:ascii="Garamond" w:eastAsia="Garamond" w:hAnsi="Garamond" w:cs="Garamond"/>
          <w:sz w:val="19"/>
          <w:szCs w:val="19"/>
        </w:rPr>
      </w:pPr>
    </w:p>
    <w:p w:rsidR="00F87A27" w:rsidRDefault="005A02C9">
      <w:pPr>
        <w:pStyle w:val="Heading4"/>
        <w:spacing w:line="222" w:lineRule="exact"/>
        <w:ind w:left="172"/>
        <w:jc w:val="both"/>
        <w:rPr>
          <w:b w:val="0"/>
          <w:bCs w:val="0"/>
        </w:rPr>
      </w:pPr>
      <w:r>
        <w:t>MS-09</w:t>
      </w:r>
      <w:r>
        <w:rPr>
          <w:spacing w:val="9"/>
        </w:rPr>
        <w:t xml:space="preserve"> </w:t>
      </w:r>
      <w:r>
        <w:t>Dom</w:t>
      </w:r>
      <w:r>
        <w:rPr>
          <w:spacing w:val="10"/>
        </w:rPr>
        <w:t xml:space="preserve"> </w:t>
      </w:r>
      <w:r>
        <w:t>Optional</w:t>
      </w:r>
      <w:r>
        <w:rPr>
          <w:spacing w:val="10"/>
        </w:rPr>
        <w:t xml:space="preserve"> </w:t>
      </w:r>
      <w:r>
        <w:t>equipment</w:t>
      </w:r>
      <w:r>
        <w:rPr>
          <w:spacing w:val="9"/>
        </w:rPr>
        <w:t xml:space="preserve"> </w:t>
      </w:r>
      <w:r>
        <w:t>&amp;</w:t>
      </w:r>
      <w:r>
        <w:rPr>
          <w:spacing w:val="10"/>
        </w:rPr>
        <w:t xml:space="preserve"> </w:t>
      </w:r>
      <w:r>
        <w:rPr>
          <w:spacing w:val="-1"/>
        </w:rPr>
        <w:t>weapon</w:t>
      </w:r>
      <w:r>
        <w:rPr>
          <w:spacing w:val="10"/>
        </w:rPr>
        <w:t xml:space="preserve"> </w:t>
      </w:r>
      <w:r>
        <w:t>options:</w:t>
      </w:r>
    </w:p>
    <w:p w:rsidR="00F87A27" w:rsidRDefault="005A02C9">
      <w:pPr>
        <w:pStyle w:val="BodyText"/>
        <w:spacing w:line="235" w:lineRule="auto"/>
        <w:ind w:left="172" w:right="10"/>
      </w:pPr>
      <w:r>
        <w:t>The</w:t>
      </w:r>
      <w:r>
        <w:rPr>
          <w:spacing w:val="49"/>
        </w:rPr>
        <w:t xml:space="preserve"> </w:t>
      </w:r>
      <w:r>
        <w:t>MS-09</w:t>
      </w:r>
      <w:r>
        <w:rPr>
          <w:spacing w:val="49"/>
        </w:rPr>
        <w:t xml:space="preserve"> </w:t>
      </w:r>
      <w:r>
        <w:t>Dom</w:t>
      </w:r>
      <w:r>
        <w:rPr>
          <w:spacing w:val="50"/>
        </w:rPr>
        <w:t xml:space="preserve"> </w:t>
      </w:r>
      <w:r>
        <w:t>can</w:t>
      </w:r>
      <w:r>
        <w:rPr>
          <w:spacing w:val="50"/>
        </w:rPr>
        <w:t xml:space="preserve"> </w:t>
      </w:r>
      <w:r>
        <w:t>be</w:t>
      </w:r>
      <w:r>
        <w:rPr>
          <w:spacing w:val="50"/>
        </w:rPr>
        <w:t xml:space="preserve"> </w:t>
      </w:r>
      <w:r>
        <w:t>equipped</w:t>
      </w:r>
      <w:r>
        <w:rPr>
          <w:spacing w:val="49"/>
        </w:rPr>
        <w:t xml:space="preserve"> </w:t>
      </w:r>
      <w:r>
        <w:t>with</w:t>
      </w:r>
      <w:r>
        <w:rPr>
          <w:spacing w:val="49"/>
        </w:rPr>
        <w:t xml:space="preserve"> </w:t>
      </w:r>
      <w:r>
        <w:t>the</w:t>
      </w:r>
      <w:r>
        <w:rPr>
          <w:spacing w:val="49"/>
        </w:rPr>
        <w:t xml:space="preserve"> </w:t>
      </w:r>
      <w:r>
        <w:t>following</w:t>
      </w:r>
      <w:r>
        <w:rPr>
          <w:spacing w:val="50"/>
        </w:rPr>
        <w:t xml:space="preserve"> </w:t>
      </w:r>
      <w:r>
        <w:t>optional equipment.</w:t>
      </w:r>
      <w:r>
        <w:rPr>
          <w:spacing w:val="49"/>
        </w:rPr>
        <w:t xml:space="preserve"> </w:t>
      </w:r>
      <w:r>
        <w:t>and  weapons:  Targeter</w:t>
      </w:r>
      <w:r>
        <w:rPr>
          <w:spacing w:val="49"/>
        </w:rPr>
        <w:t xml:space="preserve"> </w:t>
      </w:r>
      <w:r>
        <w:t>(+5pts),</w:t>
      </w:r>
      <w:r>
        <w:rPr>
          <w:spacing w:val="-1"/>
        </w:rPr>
        <w:t xml:space="preserve"> </w:t>
      </w:r>
      <w:r>
        <w:t>90mm MMP- 70C Machine Gun (+45pts),</w:t>
      </w:r>
      <w:r>
        <w:rPr>
          <w:spacing w:val="-1"/>
        </w:rPr>
        <w:t xml:space="preserve"> </w:t>
      </w:r>
      <w:r>
        <w:t>120mm</w:t>
      </w:r>
      <w:r>
        <w:rPr>
          <w:spacing w:val="49"/>
        </w:rPr>
        <w:t xml:space="preserve"> </w:t>
      </w:r>
      <w:r>
        <w:t>machine</w:t>
      </w:r>
      <w:r>
        <w:rPr>
          <w:spacing w:val="50"/>
        </w:rPr>
        <w:t xml:space="preserve"> </w:t>
      </w:r>
      <w:r>
        <w:t>gun</w:t>
      </w:r>
      <w:r>
        <w:rPr>
          <w:spacing w:val="50"/>
        </w:rPr>
        <w:t xml:space="preserve"> </w:t>
      </w:r>
      <w:r>
        <w:t>(+40pts),</w:t>
      </w:r>
      <w:r>
        <w:rPr>
          <w:spacing w:val="49"/>
        </w:rPr>
        <w:t xml:space="preserve"> </w:t>
      </w:r>
      <w:r>
        <w:t>280mm Bazooka  (+45pts),</w:t>
      </w:r>
      <w:r>
        <w:rPr>
          <w:spacing w:val="49"/>
        </w:rPr>
        <w:t xml:space="preserve"> </w:t>
      </w:r>
      <w:r>
        <w:t>Panzer  Faust</w:t>
      </w:r>
      <w:r>
        <w:rPr>
          <w:spacing w:val="49"/>
        </w:rPr>
        <w:t xml:space="preserve"> </w:t>
      </w:r>
      <w:r>
        <w:t>(Single</w:t>
      </w:r>
      <w:r>
        <w:rPr>
          <w:spacing w:val="49"/>
        </w:rPr>
        <w:t xml:space="preserve"> </w:t>
      </w:r>
      <w:r>
        <w:t>Shot)</w:t>
      </w:r>
      <w:r>
        <w:rPr>
          <w:spacing w:val="50"/>
        </w:rPr>
        <w:t xml:space="preserve"> </w:t>
      </w:r>
      <w:r>
        <w:t>(+10pts)</w:t>
      </w:r>
      <w:r>
        <w:rPr>
          <w:spacing w:val="49"/>
        </w:rPr>
        <w:t xml:space="preserve"> </w:t>
      </w:r>
      <w:r>
        <w:t>or 360mm</w:t>
      </w:r>
      <w:r>
        <w:rPr>
          <w:spacing w:val="49"/>
        </w:rPr>
        <w:t xml:space="preserve"> </w:t>
      </w:r>
      <w:r>
        <w:t>Super</w:t>
      </w:r>
      <w:r>
        <w:rPr>
          <w:spacing w:val="50"/>
        </w:rPr>
        <w:t xml:space="preserve"> </w:t>
      </w:r>
      <w:r>
        <w:t>Bazooka (+55pts)</w:t>
      </w:r>
    </w:p>
    <w:p w:rsidR="00F87A27" w:rsidRDefault="005A02C9">
      <w:pPr>
        <w:pStyle w:val="Heading4"/>
        <w:spacing w:line="209" w:lineRule="exact"/>
        <w:ind w:left="196"/>
        <w:jc w:val="both"/>
        <w:rPr>
          <w:b w:val="0"/>
          <w:bCs w:val="0"/>
        </w:rPr>
      </w:pPr>
      <w:r>
        <w:t>MS-09 Dom</w:t>
      </w:r>
      <w:r>
        <w:rPr>
          <w:spacing w:val="35"/>
        </w:rPr>
        <w:t xml:space="preserve"> </w:t>
      </w:r>
      <w:r>
        <w:t>Type</w:t>
      </w:r>
      <w:r>
        <w:rPr>
          <w:spacing w:val="35"/>
        </w:rPr>
        <w:t xml:space="preserve"> </w:t>
      </w:r>
      <w:r>
        <w:t>Special Rules:</w:t>
      </w:r>
    </w:p>
    <w:p w:rsidR="00F87A27" w:rsidRDefault="00E86CF6">
      <w:pPr>
        <w:pStyle w:val="BodyText"/>
        <w:ind w:left="196" w:right="145"/>
        <w:jc w:val="both"/>
      </w:pPr>
      <w:r>
        <w:pict>
          <v:shape id="_x0000_s1291" type="#_x0000_t202" style="position:absolute;left:0;text-align:left;margin-left:91.3pt;margin-top:75.85pt;width:142.75pt;height:85.9pt;z-index:251652608;mso-position-horizontal-relative:page" filled="f" strokeweight="1pt">
            <v:textbox inset="0,0,0,0">
              <w:txbxContent>
                <w:p w:rsidR="003D39BA" w:rsidRDefault="003D39BA">
                  <w:pPr>
                    <w:spacing w:before="56"/>
                    <w:ind w:left="683"/>
                    <w:rPr>
                      <w:rFonts w:ascii="Helvetica" w:eastAsia="Helvetica" w:hAnsi="Helvetica" w:cs="Helvetica"/>
                      <w:sz w:val="17"/>
                      <w:szCs w:val="17"/>
                    </w:rPr>
                  </w:pPr>
                  <w:r>
                    <w:rPr>
                      <w:rFonts w:ascii="Arial"/>
                      <w:b/>
                      <w:sz w:val="17"/>
                    </w:rPr>
                    <w:t>Dom</w:t>
                  </w:r>
                  <w:r>
                    <w:rPr>
                      <w:rFonts w:ascii="Arial"/>
                      <w:b/>
                      <w:spacing w:val="4"/>
                      <w:sz w:val="17"/>
                    </w:rPr>
                    <w:t xml:space="preserve"> </w:t>
                  </w:r>
                  <w:r>
                    <w:rPr>
                      <w:rFonts w:ascii="Helvetica"/>
                      <w:b/>
                      <w:sz w:val="17"/>
                    </w:rPr>
                    <w:t>Movement</w:t>
                  </w:r>
                  <w:r>
                    <w:rPr>
                      <w:rFonts w:ascii="Helvetica"/>
                      <w:b/>
                      <w:spacing w:val="4"/>
                      <w:sz w:val="17"/>
                    </w:rPr>
                    <w:t xml:space="preserve"> </w:t>
                  </w:r>
                  <w:r>
                    <w:rPr>
                      <w:rFonts w:ascii="Helvetica"/>
                      <w:b/>
                      <w:sz w:val="17"/>
                    </w:rPr>
                    <w:t>Chart</w:t>
                  </w:r>
                </w:p>
                <w:p w:rsidR="003D39BA" w:rsidRDefault="003D39BA">
                  <w:pPr>
                    <w:tabs>
                      <w:tab w:val="left" w:pos="1904"/>
                    </w:tabs>
                    <w:spacing w:before="72"/>
                    <w:ind w:left="106"/>
                    <w:rPr>
                      <w:rFonts w:ascii="Helvetica" w:eastAsia="Helvetica" w:hAnsi="Helvetica" w:cs="Helvetica"/>
                      <w:sz w:val="17"/>
                      <w:szCs w:val="17"/>
                    </w:rPr>
                  </w:pPr>
                  <w:r>
                    <w:rPr>
                      <w:rFonts w:ascii="Helvetica"/>
                      <w:spacing w:val="-2"/>
                      <w:sz w:val="17"/>
                    </w:rPr>
                    <w:t>Walking</w:t>
                  </w:r>
                  <w:r>
                    <w:rPr>
                      <w:rFonts w:ascii="Helvetica"/>
                      <w:spacing w:val="2"/>
                      <w:sz w:val="17"/>
                    </w:rPr>
                    <w:t xml:space="preserve"> </w:t>
                  </w:r>
                  <w:r>
                    <w:rPr>
                      <w:rFonts w:ascii="Helvetica"/>
                      <w:spacing w:val="-1"/>
                      <w:sz w:val="17"/>
                    </w:rPr>
                    <w:t>speed</w:t>
                  </w:r>
                  <w:r>
                    <w:rPr>
                      <w:rFonts w:ascii="Helvetica"/>
                      <w:spacing w:val="-1"/>
                      <w:sz w:val="17"/>
                    </w:rPr>
                    <w:tab/>
                  </w:r>
                  <w:r>
                    <w:rPr>
                      <w:rFonts w:ascii="Arial"/>
                      <w:spacing w:val="-1"/>
                      <w:sz w:val="17"/>
                    </w:rPr>
                    <w:t>12</w:t>
                  </w:r>
                  <w:r>
                    <w:rPr>
                      <w:rFonts w:ascii="Helvetica"/>
                      <w:spacing w:val="-1"/>
                      <w:sz w:val="17"/>
                    </w:rPr>
                    <w:t>"</w:t>
                  </w:r>
                </w:p>
                <w:p w:rsidR="003D39BA" w:rsidRDefault="003D39BA">
                  <w:pPr>
                    <w:tabs>
                      <w:tab w:val="left" w:pos="1906"/>
                    </w:tabs>
                    <w:spacing w:before="124"/>
                    <w:ind w:left="106"/>
                    <w:rPr>
                      <w:rFonts w:ascii="Helvetica" w:eastAsia="Helvetica" w:hAnsi="Helvetica" w:cs="Helvetica"/>
                      <w:sz w:val="17"/>
                      <w:szCs w:val="17"/>
                    </w:rPr>
                  </w:pPr>
                  <w:r>
                    <w:rPr>
                      <w:rFonts w:ascii="Helvetica" w:eastAsia="Helvetica" w:hAnsi="Helvetica" w:cs="Helvetica"/>
                      <w:spacing w:val="-1"/>
                      <w:sz w:val="17"/>
                      <w:szCs w:val="17"/>
                    </w:rPr>
                    <w:t>Running</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speed</w:t>
                  </w:r>
                  <w:r>
                    <w:rPr>
                      <w:rFonts w:ascii="Helvetica" w:eastAsia="Helvetica" w:hAnsi="Helvetica" w:cs="Helvetica"/>
                      <w:spacing w:val="-1"/>
                      <w:sz w:val="17"/>
                      <w:szCs w:val="17"/>
                    </w:rPr>
                    <w:tab/>
                  </w:r>
                  <w:r>
                    <w:rPr>
                      <w:rFonts w:ascii="Arial" w:eastAsia="Arial" w:hAnsi="Arial" w:cs="Arial"/>
                      <w:spacing w:val="-1"/>
                      <w:sz w:val="17"/>
                      <w:szCs w:val="17"/>
                    </w:rPr>
                    <w:t>18</w:t>
                  </w:r>
                  <w:r>
                    <w:rPr>
                      <w:rFonts w:ascii="Helvetica" w:eastAsia="Helvetica" w:hAnsi="Helvetica" w:cs="Helvetica"/>
                      <w:spacing w:val="-1"/>
                      <w:sz w:val="17"/>
                      <w:szCs w:val="17"/>
                    </w:rPr>
                    <w:t>”</w:t>
                  </w:r>
                </w:p>
                <w:p w:rsidR="003D39BA" w:rsidRDefault="003D39BA">
                  <w:pPr>
                    <w:spacing w:before="5"/>
                    <w:rPr>
                      <w:rFonts w:ascii="Garamond" w:eastAsia="Garamond" w:hAnsi="Garamond" w:cs="Garamond"/>
                      <w:sz w:val="13"/>
                      <w:szCs w:val="13"/>
                    </w:rPr>
                  </w:pPr>
                </w:p>
                <w:p w:rsidR="003D39BA" w:rsidRDefault="003D39BA">
                  <w:pPr>
                    <w:tabs>
                      <w:tab w:val="left" w:pos="1857"/>
                    </w:tabs>
                    <w:spacing w:line="419" w:lineRule="auto"/>
                    <w:ind w:left="106" w:right="516"/>
                    <w:rPr>
                      <w:rFonts w:ascii="Helvetica" w:eastAsia="Helvetica" w:hAnsi="Helvetica" w:cs="Helvetica"/>
                      <w:sz w:val="17"/>
                      <w:szCs w:val="17"/>
                    </w:rPr>
                  </w:pPr>
                  <w:r>
                    <w:rPr>
                      <w:rFonts w:ascii="Helvetica" w:eastAsia="Helvetica" w:hAnsi="Helvetica" w:cs="Helvetica"/>
                      <w:spacing w:val="-1"/>
                      <w:sz w:val="17"/>
                      <w:szCs w:val="17"/>
                    </w:rPr>
                    <w:t>Jump</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pack</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speed</w:t>
                  </w:r>
                  <w:r>
                    <w:rPr>
                      <w:rFonts w:ascii="Helvetica" w:eastAsia="Helvetica" w:hAnsi="Helvetica" w:cs="Helvetica"/>
                      <w:spacing w:val="-1"/>
                      <w:sz w:val="17"/>
                      <w:szCs w:val="17"/>
                    </w:rPr>
                    <w:tab/>
                    <w:t>12"</w:t>
                  </w:r>
                  <w:r>
                    <w:rPr>
                      <w:rFonts w:ascii="Helvetica" w:eastAsia="Helvetica" w:hAnsi="Helvetica" w:cs="Helvetica"/>
                      <w:spacing w:val="23"/>
                      <w:sz w:val="17"/>
                      <w:szCs w:val="17"/>
                    </w:rPr>
                    <w:t xml:space="preserve"> </w:t>
                  </w:r>
                  <w:r>
                    <w:rPr>
                      <w:rFonts w:ascii="Helvetica" w:eastAsia="Helvetica" w:hAnsi="Helvetica" w:cs="Helvetica"/>
                      <w:spacing w:val="-1"/>
                      <w:sz w:val="17"/>
                      <w:szCs w:val="17"/>
                    </w:rPr>
                    <w:t>Difficult</w:t>
                  </w:r>
                  <w:r>
                    <w:rPr>
                      <w:rFonts w:ascii="Helvetica" w:eastAsia="Helvetica" w:hAnsi="Helvetica" w:cs="Helvetica"/>
                      <w:spacing w:val="4"/>
                      <w:sz w:val="17"/>
                      <w:szCs w:val="17"/>
                    </w:rPr>
                    <w:t xml:space="preserve"> </w:t>
                  </w:r>
                  <w:r>
                    <w:rPr>
                      <w:rFonts w:ascii="Helvetica" w:eastAsia="Helvetica" w:hAnsi="Helvetica" w:cs="Helvetica"/>
                      <w:sz w:val="17"/>
                      <w:szCs w:val="17"/>
                    </w:rPr>
                    <w:t>terrain</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speed</w:t>
                  </w:r>
                  <w:r>
                    <w:rPr>
                      <w:rFonts w:ascii="Helvetica" w:eastAsia="Helvetica" w:hAnsi="Helvetica" w:cs="Helvetica"/>
                      <w:sz w:val="17"/>
                      <w:szCs w:val="17"/>
                    </w:rPr>
                    <w:t xml:space="preserve"> </w:t>
                  </w:r>
                  <w:r>
                    <w:rPr>
                      <w:rFonts w:ascii="Helvetica" w:eastAsia="Helvetica" w:hAnsi="Helvetica" w:cs="Helvetica"/>
                      <w:spacing w:val="41"/>
                      <w:sz w:val="17"/>
                      <w:szCs w:val="17"/>
                    </w:rPr>
                    <w:t xml:space="preserve"> </w:t>
                  </w:r>
                  <w:r>
                    <w:rPr>
                      <w:rFonts w:ascii="Helvetica" w:eastAsia="Helvetica" w:hAnsi="Helvetica" w:cs="Helvetica"/>
                      <w:spacing w:val="-1"/>
                      <w:sz w:val="17"/>
                      <w:szCs w:val="17"/>
                    </w:rPr>
                    <w:t>D6</w:t>
                  </w:r>
                  <w:r>
                    <w:rPr>
                      <w:rFonts w:ascii="Arial" w:eastAsia="Arial" w:hAnsi="Arial" w:cs="Arial"/>
                      <w:spacing w:val="-1"/>
                      <w:sz w:val="17"/>
                      <w:szCs w:val="17"/>
                    </w:rPr>
                    <w:t>+3</w:t>
                  </w:r>
                  <w:r>
                    <w:rPr>
                      <w:rFonts w:ascii="Helvetica" w:eastAsia="Helvetica" w:hAnsi="Helvetica" w:cs="Helvetica"/>
                      <w:spacing w:val="-1"/>
                      <w:sz w:val="17"/>
                      <w:szCs w:val="17"/>
                    </w:rPr>
                    <w:t>”</w:t>
                  </w:r>
                </w:p>
              </w:txbxContent>
            </v:textbox>
            <w10:wrap anchorx="page"/>
          </v:shape>
        </w:pict>
      </w:r>
      <w:r w:rsidR="005A02C9">
        <w:rPr>
          <w:b/>
        </w:rPr>
        <w:t>Hover Jet Thrusters:</w:t>
      </w:r>
      <w:r w:rsidR="005A02C9">
        <w:rPr>
          <w:b/>
          <w:spacing w:val="-1"/>
        </w:rPr>
        <w:t xml:space="preserve"> </w:t>
      </w:r>
      <w:r w:rsidR="005A02C9">
        <w:t>The</w:t>
      </w:r>
      <w:r w:rsidR="005A02C9">
        <w:rPr>
          <w:spacing w:val="33"/>
        </w:rPr>
        <w:t xml:space="preserve"> </w:t>
      </w:r>
      <w:r w:rsidR="005A02C9">
        <w:t>MS-09</w:t>
      </w:r>
      <w:r w:rsidR="005A02C9">
        <w:rPr>
          <w:spacing w:val="-1"/>
        </w:rPr>
        <w:t xml:space="preserve"> </w:t>
      </w:r>
      <w:r w:rsidR="005A02C9">
        <w:t>Dom mounts thermonuclear jet engines under the skirts in its legs, enabling it hover and move at high speed, despite its considerable bulk. The Dom may move at double the normal distance for walking and running and adds 3 inches to its difficult terrain speed.</w:t>
      </w:r>
    </w:p>
    <w:p w:rsidR="00F87A27" w:rsidRDefault="005A02C9">
      <w:pPr>
        <w:pStyle w:val="Heading4"/>
        <w:tabs>
          <w:tab w:val="left" w:pos="3347"/>
          <w:tab w:val="left" w:pos="4091"/>
        </w:tabs>
        <w:spacing w:before="155"/>
        <w:ind w:left="1557"/>
        <w:rPr>
          <w:b w:val="0"/>
          <w:bCs w:val="0"/>
        </w:rPr>
      </w:pPr>
      <w:r>
        <w:rPr>
          <w:b w:val="0"/>
        </w:rPr>
        <w:br w:type="column"/>
      </w:r>
      <w:r>
        <w:lastRenderedPageBreak/>
        <w:t xml:space="preserve">WS </w:t>
      </w:r>
      <w:r>
        <w:rPr>
          <w:spacing w:val="33"/>
        </w:rPr>
        <w:t xml:space="preserve"> </w:t>
      </w:r>
      <w:r>
        <w:t xml:space="preserve">BS </w:t>
      </w:r>
      <w:r>
        <w:rPr>
          <w:spacing w:val="3"/>
        </w:rPr>
        <w:t xml:space="preserve"> </w:t>
      </w:r>
      <w:r>
        <w:t xml:space="preserve">S  </w:t>
      </w:r>
      <w:r>
        <w:rPr>
          <w:spacing w:val="37"/>
        </w:rPr>
        <w:t xml:space="preserve"> </w:t>
      </w:r>
      <w:r>
        <w:t xml:space="preserve">W  </w:t>
      </w:r>
      <w:r>
        <w:rPr>
          <w:spacing w:val="47"/>
        </w:rPr>
        <w:t xml:space="preserve"> </w:t>
      </w:r>
      <w:r>
        <w:t>I</w:t>
      </w:r>
      <w:r>
        <w:tab/>
        <w:t xml:space="preserve">A  </w:t>
      </w:r>
      <w:r>
        <w:rPr>
          <w:spacing w:val="29"/>
        </w:rPr>
        <w:t xml:space="preserve"> </w:t>
      </w:r>
      <w:r>
        <w:t>PS</w:t>
      </w:r>
      <w:r>
        <w:tab/>
        <w:t>LD</w:t>
      </w:r>
    </w:p>
    <w:p w:rsidR="00F87A27" w:rsidRDefault="005A02C9">
      <w:pPr>
        <w:pStyle w:val="BodyText"/>
        <w:spacing w:before="73" w:line="223" w:lineRule="exact"/>
        <w:ind w:left="210"/>
        <w:jc w:val="both"/>
      </w:pPr>
      <w:r>
        <w:t>Pilot</w:t>
      </w:r>
      <w:r>
        <w:rPr>
          <w:spacing w:val="4"/>
        </w:rPr>
        <w:t xml:space="preserve"> </w:t>
      </w:r>
      <w:r>
        <w:t xml:space="preserve">Bonus        </w:t>
      </w:r>
      <w:r>
        <w:rPr>
          <w:spacing w:val="39"/>
        </w:rPr>
        <w:t xml:space="preserve"> </w:t>
      </w:r>
      <w:r>
        <w:t xml:space="preserve">+1  </w:t>
      </w:r>
      <w:r>
        <w:rPr>
          <w:spacing w:val="19"/>
        </w:rPr>
        <w:t xml:space="preserve"> </w:t>
      </w:r>
      <w:r>
        <w:t xml:space="preserve">-   </w:t>
      </w:r>
      <w:r>
        <w:rPr>
          <w:spacing w:val="46"/>
        </w:rPr>
        <w:t xml:space="preserve"> </w:t>
      </w:r>
      <w:r>
        <w:t xml:space="preserve">6    </w:t>
      </w:r>
      <w:r>
        <w:rPr>
          <w:spacing w:val="13"/>
        </w:rPr>
        <w:t xml:space="preserve"> </w:t>
      </w:r>
      <w:r>
        <w:t xml:space="preserve">-    </w:t>
      </w:r>
      <w:r>
        <w:rPr>
          <w:spacing w:val="13"/>
        </w:rPr>
        <w:t xml:space="preserve"> </w:t>
      </w:r>
      <w:r>
        <w:t xml:space="preserve">-    </w:t>
      </w:r>
      <w:r>
        <w:rPr>
          <w:spacing w:val="15"/>
        </w:rPr>
        <w:t xml:space="preserve"> </w:t>
      </w:r>
      <w:r>
        <w:t xml:space="preserve">+1  </w:t>
      </w:r>
      <w:r>
        <w:rPr>
          <w:spacing w:val="45"/>
        </w:rPr>
        <w:t xml:space="preserve"> </w:t>
      </w:r>
      <w:r>
        <w:t xml:space="preserve">-      </w:t>
      </w:r>
      <w:r>
        <w:rPr>
          <w:spacing w:val="15"/>
        </w:rPr>
        <w:t xml:space="preserve"> </w:t>
      </w:r>
      <w:r>
        <w:t>-</w:t>
      </w:r>
    </w:p>
    <w:p w:rsidR="00F87A27" w:rsidRDefault="005A02C9">
      <w:pPr>
        <w:pStyle w:val="Heading4"/>
        <w:tabs>
          <w:tab w:val="left" w:pos="3925"/>
          <w:tab w:val="left" w:pos="4958"/>
        </w:tabs>
        <w:spacing w:line="220" w:lineRule="exact"/>
        <w:ind w:left="210"/>
        <w:jc w:val="both"/>
        <w:rPr>
          <w:b w:val="0"/>
          <w:bCs w:val="0"/>
        </w:rPr>
      </w:pPr>
      <w:r>
        <w:t>Armor</w:t>
      </w:r>
      <w:r>
        <w:rPr>
          <w:spacing w:val="4"/>
        </w:rPr>
        <w:t xml:space="preserve"> </w:t>
      </w:r>
      <w:r>
        <w:t xml:space="preserve">ValuesF         </w:t>
      </w:r>
      <w:r>
        <w:rPr>
          <w:spacing w:val="20"/>
        </w:rPr>
        <w:t xml:space="preserve"> </w:t>
      </w:r>
      <w:r>
        <w:t xml:space="preserve">Front         </w:t>
      </w:r>
      <w:r>
        <w:rPr>
          <w:spacing w:val="6"/>
        </w:rPr>
        <w:t xml:space="preserve"> </w:t>
      </w:r>
      <w:r>
        <w:t>Side</w:t>
      </w:r>
      <w:r>
        <w:tab/>
      </w:r>
      <w:r>
        <w:rPr>
          <w:spacing w:val="-1"/>
          <w:w w:val="95"/>
        </w:rPr>
        <w:t>Rear</w:t>
      </w:r>
      <w:r>
        <w:rPr>
          <w:spacing w:val="-1"/>
          <w:w w:val="95"/>
        </w:rPr>
        <w:tab/>
      </w:r>
      <w:r>
        <w:t>PV</w:t>
      </w:r>
    </w:p>
    <w:p w:rsidR="00F87A27" w:rsidRDefault="005A02C9">
      <w:pPr>
        <w:pStyle w:val="BodyText"/>
        <w:tabs>
          <w:tab w:val="left" w:pos="2921"/>
          <w:tab w:val="left" w:pos="4031"/>
          <w:tab w:val="right" w:pos="5198"/>
        </w:tabs>
        <w:spacing w:line="222" w:lineRule="exact"/>
        <w:ind w:left="210"/>
        <w:jc w:val="both"/>
      </w:pPr>
      <w:r>
        <w:t>MS-14A</w:t>
      </w:r>
      <w:r>
        <w:rPr>
          <w:spacing w:val="5"/>
        </w:rPr>
        <w:t xml:space="preserve"> </w:t>
      </w:r>
      <w:r>
        <w:t xml:space="preserve">Gelgoog       </w:t>
      </w:r>
      <w:r>
        <w:rPr>
          <w:spacing w:val="50"/>
        </w:rPr>
        <w:t xml:space="preserve"> </w:t>
      </w:r>
      <w:r>
        <w:t>13</w:t>
      </w:r>
      <w:r>
        <w:tab/>
      </w:r>
      <w:r>
        <w:rPr>
          <w:w w:val="95"/>
        </w:rPr>
        <w:t>13</w:t>
      </w:r>
      <w:r>
        <w:rPr>
          <w:w w:val="95"/>
        </w:rPr>
        <w:tab/>
      </w:r>
      <w:r>
        <w:t>10</w:t>
      </w:r>
      <w:r>
        <w:rPr>
          <w:rFonts w:ascii="Times New Roman"/>
        </w:rPr>
        <w:tab/>
      </w:r>
      <w:r>
        <w:t>195</w:t>
      </w:r>
    </w:p>
    <w:p w:rsidR="00F87A27" w:rsidRDefault="005A02C9">
      <w:pPr>
        <w:pStyle w:val="Heading4"/>
        <w:spacing w:before="110" w:line="223" w:lineRule="exact"/>
        <w:ind w:left="172"/>
        <w:jc w:val="both"/>
        <w:rPr>
          <w:b w:val="0"/>
          <w:bCs w:val="0"/>
        </w:rPr>
      </w:pPr>
      <w:r>
        <w:t>MS-14A</w:t>
      </w:r>
      <w:r>
        <w:rPr>
          <w:spacing w:val="5"/>
        </w:rPr>
        <w:t xml:space="preserve"> </w:t>
      </w:r>
      <w:r>
        <w:rPr>
          <w:spacing w:val="-1"/>
        </w:rPr>
        <w:t>Gelgoog</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left="172" w:right="125"/>
        <w:jc w:val="both"/>
      </w:pPr>
      <w:r>
        <w:rPr>
          <w:spacing w:val="1"/>
        </w:rPr>
        <w:t>The</w:t>
      </w:r>
      <w:r>
        <w:rPr>
          <w:spacing w:val="14"/>
        </w:rPr>
        <w:t xml:space="preserve"> </w:t>
      </w:r>
      <w:r>
        <w:t>MS-14A</w:t>
      </w:r>
      <w:r>
        <w:rPr>
          <w:spacing w:val="14"/>
        </w:rPr>
        <w:t xml:space="preserve"> </w:t>
      </w:r>
      <w:r>
        <w:t>Gelgoog</w:t>
      </w:r>
      <w:r>
        <w:rPr>
          <w:spacing w:val="14"/>
        </w:rPr>
        <w:t xml:space="preserve"> </w:t>
      </w:r>
      <w:r>
        <w:t>comes</w:t>
      </w:r>
      <w:r>
        <w:rPr>
          <w:spacing w:val="14"/>
        </w:rPr>
        <w:t xml:space="preserve"> </w:t>
      </w:r>
      <w:r>
        <w:t>with</w:t>
      </w:r>
      <w:r>
        <w:rPr>
          <w:spacing w:val="14"/>
        </w:rPr>
        <w:t xml:space="preserve"> </w:t>
      </w:r>
      <w:r>
        <w:t>this</w:t>
      </w:r>
      <w:r>
        <w:rPr>
          <w:spacing w:val="14"/>
        </w:rPr>
        <w:t xml:space="preserve"> </w:t>
      </w:r>
      <w:r>
        <w:t>equipment</w:t>
      </w:r>
      <w:r>
        <w:rPr>
          <w:spacing w:val="14"/>
        </w:rPr>
        <w:t xml:space="preserve"> </w:t>
      </w:r>
      <w:r>
        <w:t>and</w:t>
      </w:r>
      <w:r>
        <w:rPr>
          <w:spacing w:val="14"/>
        </w:rPr>
        <w:t xml:space="preserve"> </w:t>
      </w:r>
      <w:r>
        <w:rPr>
          <w:spacing w:val="-1"/>
        </w:rPr>
        <w:t>weapons</w:t>
      </w:r>
      <w:r>
        <w:rPr>
          <w:spacing w:val="14"/>
        </w:rPr>
        <w:t xml:space="preserve"> </w:t>
      </w:r>
      <w:r>
        <w:t>as</w:t>
      </w:r>
      <w:r>
        <w:rPr>
          <w:spacing w:val="29"/>
        </w:rPr>
        <w:t xml:space="preserve"> </w:t>
      </w:r>
      <w:r>
        <w:t>standard:</w:t>
      </w:r>
      <w:r>
        <w:rPr>
          <w:spacing w:val="5"/>
        </w:rPr>
        <w:t xml:space="preserve"> </w:t>
      </w:r>
      <w:r>
        <w:rPr>
          <w:spacing w:val="-4"/>
        </w:rPr>
        <w:t>Twin</w:t>
      </w:r>
      <w:r>
        <w:rPr>
          <w:spacing w:val="5"/>
        </w:rPr>
        <w:t xml:space="preserve"> </w:t>
      </w:r>
      <w:r>
        <w:t>Beam</w:t>
      </w:r>
      <w:r>
        <w:rPr>
          <w:spacing w:val="5"/>
        </w:rPr>
        <w:t xml:space="preserve"> </w:t>
      </w:r>
      <w:r>
        <w:t>Sabre</w:t>
      </w:r>
      <w:r>
        <w:rPr>
          <w:spacing w:val="5"/>
        </w:rPr>
        <w:t xml:space="preserve"> </w:t>
      </w:r>
      <w:r>
        <w:t>&amp;</w:t>
      </w:r>
      <w:r>
        <w:rPr>
          <w:spacing w:val="-7"/>
        </w:rPr>
        <w:t xml:space="preserve"> </w:t>
      </w:r>
      <w:r>
        <w:t>jump</w:t>
      </w:r>
      <w:r>
        <w:rPr>
          <w:spacing w:val="5"/>
        </w:rPr>
        <w:t xml:space="preserve"> </w:t>
      </w:r>
      <w:r>
        <w:rPr>
          <w:spacing w:val="-1"/>
        </w:rPr>
        <w:t>pack</w:t>
      </w:r>
    </w:p>
    <w:p w:rsidR="00F87A27" w:rsidRDefault="005A02C9">
      <w:pPr>
        <w:pStyle w:val="Heading4"/>
        <w:spacing w:before="52" w:line="223" w:lineRule="exact"/>
        <w:ind w:left="172"/>
        <w:jc w:val="both"/>
        <w:rPr>
          <w:b w:val="0"/>
          <w:bCs w:val="0"/>
        </w:rPr>
      </w:pPr>
      <w:r>
        <w:t>MS-14A</w:t>
      </w:r>
      <w:r>
        <w:rPr>
          <w:spacing w:val="5"/>
        </w:rPr>
        <w:t xml:space="preserve"> </w:t>
      </w:r>
      <w:r>
        <w:rPr>
          <w:spacing w:val="-1"/>
        </w:rPr>
        <w:t>Gelgoog</w:t>
      </w:r>
      <w:r>
        <w:rPr>
          <w:spacing w:val="4"/>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rsidR="00F87A27" w:rsidRDefault="005A02C9">
      <w:pPr>
        <w:pStyle w:val="BodyText"/>
        <w:spacing w:before="1" w:line="234" w:lineRule="auto"/>
        <w:ind w:left="172" w:right="132"/>
        <w:jc w:val="both"/>
      </w:pPr>
      <w:r>
        <w:t>The</w:t>
      </w:r>
      <w:r>
        <w:rPr>
          <w:spacing w:val="7"/>
        </w:rPr>
        <w:t xml:space="preserve"> </w:t>
      </w:r>
      <w:r>
        <w:t>MS-14A</w:t>
      </w:r>
      <w:r>
        <w:rPr>
          <w:spacing w:val="7"/>
        </w:rPr>
        <w:t xml:space="preserve"> </w:t>
      </w:r>
      <w:r>
        <w:t>Gelgoog</w:t>
      </w:r>
      <w:r>
        <w:rPr>
          <w:spacing w:val="7"/>
        </w:rPr>
        <w:t xml:space="preserve"> </w:t>
      </w:r>
      <w:r>
        <w:t>can</w:t>
      </w:r>
      <w:r>
        <w:rPr>
          <w:spacing w:val="7"/>
        </w:rPr>
        <w:t xml:space="preserve"> </w:t>
      </w:r>
      <w:r>
        <w:t>be</w:t>
      </w:r>
      <w:r>
        <w:rPr>
          <w:spacing w:val="7"/>
        </w:rPr>
        <w:t xml:space="preserve"> </w:t>
      </w:r>
      <w:r>
        <w:t>equipped</w:t>
      </w:r>
      <w:r>
        <w:rPr>
          <w:spacing w:val="6"/>
        </w:rPr>
        <w:t xml:space="preserve"> </w:t>
      </w:r>
      <w:r>
        <w:t>with</w:t>
      </w:r>
      <w:r>
        <w:rPr>
          <w:spacing w:val="7"/>
        </w:rPr>
        <w:t xml:space="preserve"> </w:t>
      </w:r>
      <w:r>
        <w:t>the</w:t>
      </w:r>
      <w:r>
        <w:rPr>
          <w:spacing w:val="6"/>
        </w:rPr>
        <w:t xml:space="preserve"> </w:t>
      </w:r>
      <w:r>
        <w:t>following</w:t>
      </w:r>
      <w:r>
        <w:rPr>
          <w:spacing w:val="7"/>
        </w:rPr>
        <w:t xml:space="preserve"> </w:t>
      </w:r>
      <w:r>
        <w:t>optional equipment</w:t>
      </w:r>
      <w:r>
        <w:rPr>
          <w:spacing w:val="4"/>
        </w:rPr>
        <w:t xml:space="preserve"> </w:t>
      </w:r>
      <w:r>
        <w:t>:</w:t>
      </w:r>
      <w:r>
        <w:rPr>
          <w:spacing w:val="4"/>
        </w:rPr>
        <w:t xml:space="preserve"> </w:t>
      </w:r>
      <w:r>
        <w:t>Targeter</w:t>
      </w:r>
      <w:r>
        <w:rPr>
          <w:spacing w:val="4"/>
        </w:rPr>
        <w:t xml:space="preserve"> </w:t>
      </w:r>
      <w:r>
        <w:t>(+5pts),</w:t>
      </w:r>
      <w:r>
        <w:rPr>
          <w:spacing w:val="4"/>
        </w:rPr>
        <w:t xml:space="preserve"> </w:t>
      </w:r>
      <w:r>
        <w:t>shield</w:t>
      </w:r>
      <w:r>
        <w:rPr>
          <w:spacing w:val="4"/>
        </w:rPr>
        <w:t xml:space="preserve"> </w:t>
      </w:r>
      <w:r>
        <w:t>(+25pts),</w:t>
      </w:r>
      <w:r>
        <w:rPr>
          <w:spacing w:val="4"/>
        </w:rPr>
        <w:t xml:space="preserve"> </w:t>
      </w:r>
      <w:r>
        <w:t>Cracker</w:t>
      </w:r>
      <w:r>
        <w:rPr>
          <w:spacing w:val="4"/>
        </w:rPr>
        <w:t xml:space="preserve"> </w:t>
      </w:r>
      <w:r>
        <w:t>grenade (+5pts)</w:t>
      </w:r>
      <w:r>
        <w:rPr>
          <w:spacing w:val="4"/>
        </w:rPr>
        <w:t xml:space="preserve"> </w:t>
      </w:r>
      <w:r>
        <w:t>&amp;</w:t>
      </w:r>
      <w:r>
        <w:rPr>
          <w:spacing w:val="-7"/>
        </w:rPr>
        <w:t xml:space="preserve"> </w:t>
      </w:r>
      <w:r>
        <w:t>35mm</w:t>
      </w:r>
      <w:r>
        <w:rPr>
          <w:spacing w:val="4"/>
        </w:rPr>
        <w:t xml:space="preserve"> </w:t>
      </w:r>
      <w:r>
        <w:t>Cannon</w:t>
      </w:r>
      <w:r>
        <w:rPr>
          <w:spacing w:val="5"/>
        </w:rPr>
        <w:t xml:space="preserve"> </w:t>
      </w:r>
      <w:r>
        <w:t>(15pts)</w:t>
      </w:r>
    </w:p>
    <w:p w:rsidR="00F87A27" w:rsidRDefault="005A02C9">
      <w:pPr>
        <w:pStyle w:val="BodyText"/>
        <w:spacing w:before="49" w:line="220" w:lineRule="exact"/>
        <w:ind w:left="172" w:right="125"/>
        <w:jc w:val="both"/>
      </w:pPr>
      <w:r>
        <w:rPr>
          <w:spacing w:val="1"/>
        </w:rPr>
        <w:t>The</w:t>
      </w:r>
      <w:r>
        <w:rPr>
          <w:spacing w:val="17"/>
        </w:rPr>
        <w:t xml:space="preserve"> </w:t>
      </w:r>
      <w:r>
        <w:t>MS-14A</w:t>
      </w:r>
      <w:r>
        <w:rPr>
          <w:spacing w:val="17"/>
        </w:rPr>
        <w:t xml:space="preserve"> </w:t>
      </w:r>
      <w:r>
        <w:t>Gelgoog</w:t>
      </w:r>
      <w:r>
        <w:rPr>
          <w:spacing w:val="17"/>
        </w:rPr>
        <w:t xml:space="preserve"> </w:t>
      </w:r>
      <w:r>
        <w:t>can</w:t>
      </w:r>
      <w:r>
        <w:rPr>
          <w:spacing w:val="17"/>
        </w:rPr>
        <w:t xml:space="preserve"> </w:t>
      </w:r>
      <w:r>
        <w:t>be</w:t>
      </w:r>
      <w:r>
        <w:rPr>
          <w:spacing w:val="17"/>
        </w:rPr>
        <w:t xml:space="preserve"> </w:t>
      </w:r>
      <w:r>
        <w:t>equipped</w:t>
      </w:r>
      <w:r>
        <w:rPr>
          <w:spacing w:val="17"/>
        </w:rPr>
        <w:t xml:space="preserve"> </w:t>
      </w:r>
      <w:r>
        <w:t>with</w:t>
      </w:r>
      <w:r>
        <w:rPr>
          <w:spacing w:val="17"/>
        </w:rPr>
        <w:t xml:space="preserve"> </w:t>
      </w:r>
      <w:r>
        <w:t>one</w:t>
      </w:r>
      <w:r>
        <w:rPr>
          <w:spacing w:val="17"/>
        </w:rPr>
        <w:t xml:space="preserve"> </w:t>
      </w:r>
      <w:r>
        <w:t>of</w:t>
      </w:r>
      <w:r>
        <w:rPr>
          <w:spacing w:val="43"/>
        </w:rPr>
        <w:t xml:space="preserve"> </w:t>
      </w:r>
      <w:r>
        <w:t>the</w:t>
      </w:r>
      <w:r>
        <w:rPr>
          <w:spacing w:val="17"/>
        </w:rPr>
        <w:t xml:space="preserve"> </w:t>
      </w:r>
      <w:r>
        <w:rPr>
          <w:spacing w:val="-1"/>
        </w:rPr>
        <w:t>following</w:t>
      </w:r>
      <w:r>
        <w:rPr>
          <w:spacing w:val="22"/>
        </w:rPr>
        <w:t xml:space="preserve"> </w:t>
      </w:r>
      <w:r>
        <w:t>optional</w:t>
      </w:r>
      <w:r>
        <w:rPr>
          <w:spacing w:val="32"/>
        </w:rPr>
        <w:t xml:space="preserve"> </w:t>
      </w:r>
      <w:r>
        <w:rPr>
          <w:spacing w:val="-1"/>
        </w:rPr>
        <w:t>weapons:</w:t>
      </w:r>
      <w:r>
        <w:rPr>
          <w:spacing w:val="32"/>
        </w:rPr>
        <w:t xml:space="preserve"> </w:t>
      </w:r>
      <w:r>
        <w:t>Beam</w:t>
      </w:r>
      <w:r>
        <w:rPr>
          <w:spacing w:val="32"/>
        </w:rPr>
        <w:t xml:space="preserve"> </w:t>
      </w:r>
      <w:r>
        <w:t>Rifle</w:t>
      </w:r>
      <w:r>
        <w:rPr>
          <w:spacing w:val="32"/>
        </w:rPr>
        <w:t xml:space="preserve"> </w:t>
      </w:r>
      <w:r>
        <w:t>(+35</w:t>
      </w:r>
      <w:r>
        <w:rPr>
          <w:spacing w:val="32"/>
        </w:rPr>
        <w:t xml:space="preserve"> </w:t>
      </w:r>
      <w:r>
        <w:rPr>
          <w:spacing w:val="-2"/>
        </w:rPr>
        <w:t>Pts.),</w:t>
      </w:r>
      <w:r>
        <w:rPr>
          <w:spacing w:val="32"/>
        </w:rPr>
        <w:t xml:space="preserve"> </w:t>
      </w:r>
      <w:r>
        <w:t>120</w:t>
      </w:r>
      <w:r>
        <w:rPr>
          <w:spacing w:val="32"/>
        </w:rPr>
        <w:t xml:space="preserve"> </w:t>
      </w:r>
      <w:r>
        <w:t>mm</w:t>
      </w:r>
      <w:r>
        <w:rPr>
          <w:spacing w:val="32"/>
        </w:rPr>
        <w:t xml:space="preserve"> </w:t>
      </w:r>
      <w:r>
        <w:t>Cannon</w:t>
      </w:r>
      <w:r>
        <w:rPr>
          <w:spacing w:val="32"/>
        </w:rPr>
        <w:t xml:space="preserve"> </w:t>
      </w:r>
      <w:r>
        <w:t>(+40</w:t>
      </w:r>
      <w:r>
        <w:rPr>
          <w:spacing w:val="25"/>
        </w:rPr>
        <w:t xml:space="preserve"> </w:t>
      </w:r>
      <w:r>
        <w:t>Pts),</w:t>
      </w:r>
      <w:r>
        <w:rPr>
          <w:spacing w:val="5"/>
        </w:rPr>
        <w:t xml:space="preserve"> </w:t>
      </w:r>
      <w:r>
        <w:t>280</w:t>
      </w:r>
      <w:r>
        <w:rPr>
          <w:spacing w:val="5"/>
        </w:rPr>
        <w:t xml:space="preserve"> </w:t>
      </w:r>
      <w:r>
        <w:t>mm</w:t>
      </w:r>
      <w:r>
        <w:rPr>
          <w:spacing w:val="5"/>
        </w:rPr>
        <w:t xml:space="preserve"> </w:t>
      </w:r>
      <w:r>
        <w:t>Bazooka</w:t>
      </w:r>
      <w:r>
        <w:rPr>
          <w:spacing w:val="5"/>
        </w:rPr>
        <w:t xml:space="preserve"> </w:t>
      </w:r>
      <w:r>
        <w:t>(+45</w:t>
      </w:r>
      <w:r>
        <w:rPr>
          <w:spacing w:val="5"/>
        </w:rPr>
        <w:t xml:space="preserve"> </w:t>
      </w:r>
      <w:r>
        <w:rPr>
          <w:spacing w:val="-2"/>
        </w:rPr>
        <w:t>Pts.)</w:t>
      </w:r>
    </w:p>
    <w:p w:rsidR="00F87A27" w:rsidRDefault="005A02C9">
      <w:pPr>
        <w:spacing w:before="56" w:line="220" w:lineRule="exact"/>
        <w:ind w:left="172" w:right="124"/>
        <w:jc w:val="both"/>
        <w:rPr>
          <w:rFonts w:ascii="Garamond" w:eastAsia="Garamond" w:hAnsi="Garamond" w:cs="Garamond"/>
          <w:sz w:val="20"/>
          <w:szCs w:val="20"/>
        </w:rPr>
      </w:pPr>
      <w:r>
        <w:rPr>
          <w:rFonts w:ascii="Garamond"/>
          <w:spacing w:val="1"/>
          <w:sz w:val="20"/>
        </w:rPr>
        <w:t>The</w:t>
      </w:r>
      <w:r>
        <w:rPr>
          <w:rFonts w:ascii="Garamond"/>
          <w:spacing w:val="44"/>
          <w:sz w:val="20"/>
        </w:rPr>
        <w:t xml:space="preserve"> </w:t>
      </w:r>
      <w:r>
        <w:rPr>
          <w:rFonts w:ascii="Garamond"/>
          <w:sz w:val="20"/>
        </w:rPr>
        <w:t>MS-14A</w:t>
      </w:r>
      <w:r>
        <w:rPr>
          <w:rFonts w:ascii="Garamond"/>
          <w:spacing w:val="44"/>
          <w:sz w:val="20"/>
        </w:rPr>
        <w:t xml:space="preserve"> </w:t>
      </w:r>
      <w:r>
        <w:rPr>
          <w:rFonts w:ascii="Garamond"/>
          <w:sz w:val="20"/>
        </w:rPr>
        <w:t>Gelgoog</w:t>
      </w:r>
      <w:r>
        <w:rPr>
          <w:rFonts w:ascii="Garamond"/>
          <w:spacing w:val="44"/>
          <w:sz w:val="20"/>
        </w:rPr>
        <w:t xml:space="preserve"> </w:t>
      </w:r>
      <w:r>
        <w:rPr>
          <w:rFonts w:ascii="Garamond"/>
          <w:sz w:val="20"/>
        </w:rPr>
        <w:t>can</w:t>
      </w:r>
      <w:r>
        <w:rPr>
          <w:rFonts w:ascii="Garamond"/>
          <w:spacing w:val="44"/>
          <w:sz w:val="20"/>
        </w:rPr>
        <w:t xml:space="preserve"> </w:t>
      </w:r>
      <w:r>
        <w:rPr>
          <w:rFonts w:ascii="Garamond"/>
          <w:sz w:val="20"/>
        </w:rPr>
        <w:t>also</w:t>
      </w:r>
      <w:r>
        <w:rPr>
          <w:rFonts w:ascii="Garamond"/>
          <w:spacing w:val="44"/>
          <w:sz w:val="20"/>
        </w:rPr>
        <w:t xml:space="preserve"> </w:t>
      </w:r>
      <w:r>
        <w:rPr>
          <w:rFonts w:ascii="Garamond"/>
          <w:sz w:val="20"/>
        </w:rPr>
        <w:t>be</w:t>
      </w:r>
      <w:r>
        <w:rPr>
          <w:rFonts w:ascii="Garamond"/>
          <w:spacing w:val="44"/>
          <w:sz w:val="20"/>
        </w:rPr>
        <w:t xml:space="preserve"> </w:t>
      </w:r>
      <w:r>
        <w:rPr>
          <w:rFonts w:ascii="Garamond"/>
          <w:sz w:val="20"/>
        </w:rPr>
        <w:t>equipped</w:t>
      </w:r>
      <w:r>
        <w:rPr>
          <w:rFonts w:ascii="Garamond"/>
          <w:spacing w:val="44"/>
          <w:sz w:val="20"/>
        </w:rPr>
        <w:t xml:space="preserve"> </w:t>
      </w:r>
      <w:r>
        <w:rPr>
          <w:rFonts w:ascii="Garamond"/>
          <w:sz w:val="20"/>
        </w:rPr>
        <w:t>with</w:t>
      </w:r>
      <w:r>
        <w:rPr>
          <w:rFonts w:ascii="Garamond"/>
          <w:spacing w:val="44"/>
          <w:sz w:val="20"/>
        </w:rPr>
        <w:t xml:space="preserve"> </w:t>
      </w:r>
      <w:r>
        <w:rPr>
          <w:rFonts w:ascii="Garamond"/>
          <w:sz w:val="20"/>
        </w:rPr>
        <w:t>the</w:t>
      </w:r>
      <w:r>
        <w:rPr>
          <w:rFonts w:ascii="Garamond"/>
          <w:spacing w:val="44"/>
          <w:sz w:val="20"/>
        </w:rPr>
        <w:t xml:space="preserve"> </w:t>
      </w:r>
      <w:r>
        <w:rPr>
          <w:rFonts w:ascii="Garamond"/>
          <w:spacing w:val="-1"/>
          <w:sz w:val="20"/>
        </w:rPr>
        <w:t>following</w:t>
      </w:r>
      <w:r>
        <w:rPr>
          <w:rFonts w:ascii="Garamond"/>
          <w:spacing w:val="22"/>
          <w:sz w:val="20"/>
        </w:rPr>
        <w:t xml:space="preserve"> </w:t>
      </w:r>
      <w:r>
        <w:rPr>
          <w:rFonts w:ascii="Garamond"/>
          <w:spacing w:val="-1"/>
          <w:sz w:val="20"/>
        </w:rPr>
        <w:t>weapon</w:t>
      </w:r>
      <w:r>
        <w:rPr>
          <w:rFonts w:ascii="Garamond"/>
          <w:spacing w:val="12"/>
          <w:sz w:val="20"/>
        </w:rPr>
        <w:t xml:space="preserve"> </w:t>
      </w:r>
      <w:r>
        <w:rPr>
          <w:rFonts w:ascii="Garamond"/>
          <w:sz w:val="20"/>
        </w:rPr>
        <w:t>systems</w:t>
      </w:r>
      <w:r>
        <w:rPr>
          <w:rFonts w:ascii="Garamond"/>
          <w:spacing w:val="12"/>
          <w:sz w:val="20"/>
        </w:rPr>
        <w:t xml:space="preserve"> </w:t>
      </w:r>
      <w:r>
        <w:rPr>
          <w:rFonts w:ascii="Garamond"/>
          <w:sz w:val="20"/>
        </w:rPr>
        <w:t>along</w:t>
      </w:r>
      <w:r>
        <w:rPr>
          <w:rFonts w:ascii="Garamond"/>
          <w:spacing w:val="12"/>
          <w:sz w:val="20"/>
        </w:rPr>
        <w:t xml:space="preserve"> </w:t>
      </w:r>
      <w:r>
        <w:rPr>
          <w:rFonts w:ascii="Garamond"/>
          <w:sz w:val="20"/>
        </w:rPr>
        <w:t>side</w:t>
      </w:r>
      <w:r>
        <w:rPr>
          <w:rFonts w:ascii="Garamond"/>
          <w:spacing w:val="12"/>
          <w:sz w:val="20"/>
        </w:rPr>
        <w:t xml:space="preserve"> </w:t>
      </w:r>
      <w:r>
        <w:rPr>
          <w:rFonts w:ascii="Garamond"/>
          <w:sz w:val="20"/>
        </w:rPr>
        <w:t>its</w:t>
      </w:r>
      <w:r>
        <w:rPr>
          <w:rFonts w:ascii="Garamond"/>
          <w:spacing w:val="12"/>
          <w:sz w:val="20"/>
        </w:rPr>
        <w:t xml:space="preserve"> </w:t>
      </w:r>
      <w:r>
        <w:rPr>
          <w:rFonts w:ascii="Garamond"/>
          <w:sz w:val="20"/>
        </w:rPr>
        <w:t>hand</w:t>
      </w:r>
      <w:r>
        <w:rPr>
          <w:rFonts w:ascii="Garamond"/>
          <w:spacing w:val="12"/>
          <w:sz w:val="20"/>
        </w:rPr>
        <w:t xml:space="preserve"> </w:t>
      </w:r>
      <w:r>
        <w:rPr>
          <w:rFonts w:ascii="Garamond"/>
          <w:sz w:val="20"/>
        </w:rPr>
        <w:t>held</w:t>
      </w:r>
      <w:r>
        <w:rPr>
          <w:rFonts w:ascii="Garamond"/>
          <w:spacing w:val="12"/>
          <w:sz w:val="20"/>
        </w:rPr>
        <w:t xml:space="preserve"> </w:t>
      </w:r>
      <w:r>
        <w:rPr>
          <w:rFonts w:ascii="Garamond"/>
          <w:sz w:val="20"/>
        </w:rPr>
        <w:t>Mobile</w:t>
      </w:r>
      <w:r>
        <w:rPr>
          <w:rFonts w:ascii="Garamond"/>
          <w:spacing w:val="12"/>
          <w:sz w:val="20"/>
        </w:rPr>
        <w:t xml:space="preserve"> </w:t>
      </w:r>
      <w:r>
        <w:rPr>
          <w:rFonts w:ascii="Garamond"/>
          <w:sz w:val="20"/>
        </w:rPr>
        <w:t>Suit</w:t>
      </w:r>
      <w:r>
        <w:rPr>
          <w:rFonts w:ascii="Garamond"/>
          <w:spacing w:val="12"/>
          <w:sz w:val="20"/>
        </w:rPr>
        <w:t xml:space="preserve"> </w:t>
      </w:r>
      <w:r>
        <w:rPr>
          <w:rFonts w:ascii="Garamond"/>
          <w:spacing w:val="-1"/>
          <w:sz w:val="20"/>
        </w:rPr>
        <w:t>weapon.</w:t>
      </w:r>
      <w:r>
        <w:rPr>
          <w:rFonts w:ascii="Garamond"/>
          <w:spacing w:val="11"/>
          <w:sz w:val="20"/>
        </w:rPr>
        <w:t xml:space="preserve"> </w:t>
      </w:r>
      <w:r>
        <w:rPr>
          <w:rFonts w:ascii="Garamond"/>
          <w:i/>
          <w:sz w:val="20"/>
        </w:rPr>
        <w:t>Note</w:t>
      </w:r>
      <w:r>
        <w:rPr>
          <w:rFonts w:ascii="Garamond"/>
          <w:i/>
          <w:spacing w:val="28"/>
          <w:sz w:val="20"/>
        </w:rPr>
        <w:t xml:space="preserve"> </w:t>
      </w:r>
      <w:r>
        <w:rPr>
          <w:rFonts w:ascii="Garamond"/>
          <w:i/>
          <w:sz w:val="20"/>
        </w:rPr>
        <w:t>it</w:t>
      </w:r>
      <w:r>
        <w:rPr>
          <w:rFonts w:ascii="Garamond"/>
          <w:i/>
          <w:spacing w:val="-3"/>
          <w:sz w:val="20"/>
        </w:rPr>
        <w:t xml:space="preserve"> </w:t>
      </w:r>
      <w:r>
        <w:rPr>
          <w:rFonts w:ascii="Garamond"/>
          <w:i/>
          <w:sz w:val="20"/>
        </w:rPr>
        <w:t>can</w:t>
      </w:r>
      <w:r>
        <w:rPr>
          <w:rFonts w:ascii="Garamond"/>
          <w:i/>
          <w:spacing w:val="-3"/>
          <w:sz w:val="20"/>
        </w:rPr>
        <w:t xml:space="preserve"> </w:t>
      </w:r>
      <w:r>
        <w:rPr>
          <w:rFonts w:ascii="Garamond"/>
          <w:i/>
          <w:sz w:val="20"/>
        </w:rPr>
        <w:t>only</w:t>
      </w:r>
      <w:r>
        <w:rPr>
          <w:rFonts w:ascii="Garamond"/>
          <w:i/>
          <w:spacing w:val="-3"/>
          <w:sz w:val="20"/>
        </w:rPr>
        <w:t xml:space="preserve"> </w:t>
      </w:r>
      <w:r>
        <w:rPr>
          <w:rFonts w:ascii="Garamond"/>
          <w:i/>
          <w:sz w:val="20"/>
        </w:rPr>
        <w:t>use</w:t>
      </w:r>
      <w:r>
        <w:rPr>
          <w:rFonts w:ascii="Garamond"/>
          <w:i/>
          <w:spacing w:val="-3"/>
          <w:sz w:val="20"/>
        </w:rPr>
        <w:t xml:space="preserve"> </w:t>
      </w:r>
      <w:r>
        <w:rPr>
          <w:rFonts w:ascii="Garamond"/>
          <w:i/>
          <w:sz w:val="20"/>
        </w:rPr>
        <w:t>this</w:t>
      </w:r>
      <w:r>
        <w:rPr>
          <w:rFonts w:ascii="Garamond"/>
          <w:i/>
          <w:spacing w:val="-3"/>
          <w:sz w:val="20"/>
        </w:rPr>
        <w:t xml:space="preserve"> </w:t>
      </w:r>
      <w:r>
        <w:rPr>
          <w:rFonts w:ascii="Garamond"/>
          <w:i/>
          <w:sz w:val="20"/>
        </w:rPr>
        <w:t>system</w:t>
      </w:r>
      <w:r>
        <w:rPr>
          <w:rFonts w:ascii="Garamond"/>
          <w:i/>
          <w:spacing w:val="-3"/>
          <w:sz w:val="20"/>
        </w:rPr>
        <w:t xml:space="preserve"> </w:t>
      </w:r>
      <w:r>
        <w:rPr>
          <w:rFonts w:ascii="Garamond"/>
          <w:i/>
          <w:sz w:val="20"/>
        </w:rPr>
        <w:t>at</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same</w:t>
      </w:r>
      <w:r>
        <w:rPr>
          <w:rFonts w:ascii="Garamond"/>
          <w:i/>
          <w:spacing w:val="-3"/>
          <w:sz w:val="20"/>
        </w:rPr>
        <w:t xml:space="preserve"> </w:t>
      </w:r>
      <w:r>
        <w:rPr>
          <w:rFonts w:ascii="Garamond"/>
          <w:i/>
          <w:sz w:val="20"/>
        </w:rPr>
        <w:t>time</w:t>
      </w:r>
      <w:r>
        <w:rPr>
          <w:rFonts w:ascii="Garamond"/>
          <w:i/>
          <w:spacing w:val="-3"/>
          <w:sz w:val="20"/>
        </w:rPr>
        <w:t xml:space="preserve"> </w:t>
      </w:r>
      <w:r>
        <w:rPr>
          <w:rFonts w:ascii="Garamond"/>
          <w:i/>
          <w:sz w:val="20"/>
        </w:rPr>
        <w:t>as</w:t>
      </w:r>
      <w:r>
        <w:rPr>
          <w:rFonts w:ascii="Garamond"/>
          <w:i/>
          <w:spacing w:val="-3"/>
          <w:sz w:val="20"/>
        </w:rPr>
        <w:t xml:space="preserve"> </w:t>
      </w:r>
      <w:r>
        <w:rPr>
          <w:rFonts w:ascii="Garamond"/>
          <w:i/>
          <w:sz w:val="20"/>
        </w:rPr>
        <w:t>its</w:t>
      </w:r>
      <w:r>
        <w:rPr>
          <w:rFonts w:ascii="Garamond"/>
          <w:i/>
          <w:spacing w:val="-3"/>
          <w:sz w:val="20"/>
        </w:rPr>
        <w:t xml:space="preserve"> </w:t>
      </w:r>
      <w:r>
        <w:rPr>
          <w:rFonts w:ascii="Garamond"/>
          <w:i/>
          <w:sz w:val="20"/>
        </w:rPr>
        <w:t>hand</w:t>
      </w:r>
      <w:r>
        <w:rPr>
          <w:rFonts w:ascii="Garamond"/>
          <w:i/>
          <w:spacing w:val="-3"/>
          <w:sz w:val="20"/>
        </w:rPr>
        <w:t xml:space="preserve"> </w:t>
      </w:r>
      <w:r>
        <w:rPr>
          <w:rFonts w:ascii="Garamond"/>
          <w:i/>
          <w:sz w:val="20"/>
        </w:rPr>
        <w:t>held</w:t>
      </w:r>
      <w:r>
        <w:rPr>
          <w:rFonts w:ascii="Garamond"/>
          <w:i/>
          <w:spacing w:val="-3"/>
          <w:sz w:val="20"/>
        </w:rPr>
        <w:t xml:space="preserve"> </w:t>
      </w:r>
      <w:r>
        <w:rPr>
          <w:rFonts w:ascii="Garamond"/>
          <w:i/>
          <w:sz w:val="20"/>
        </w:rPr>
        <w:t>if</w:t>
      </w:r>
      <w:r>
        <w:rPr>
          <w:rFonts w:ascii="Garamond"/>
          <w:i/>
          <w:spacing w:val="42"/>
          <w:sz w:val="20"/>
        </w:rPr>
        <w:t xml:space="preserve"> </w:t>
      </w:r>
      <w:r>
        <w:rPr>
          <w:rFonts w:ascii="Garamond"/>
          <w:i/>
          <w:sz w:val="20"/>
        </w:rPr>
        <w:t>the</w:t>
      </w:r>
      <w:r>
        <w:rPr>
          <w:rFonts w:ascii="Garamond"/>
          <w:i/>
          <w:spacing w:val="-3"/>
          <w:sz w:val="20"/>
        </w:rPr>
        <w:t xml:space="preserve"> </w:t>
      </w:r>
      <w:r>
        <w:rPr>
          <w:rFonts w:ascii="Garamond"/>
          <w:i/>
          <w:sz w:val="20"/>
        </w:rPr>
        <w:t>MS</w:t>
      </w:r>
      <w:r>
        <w:rPr>
          <w:rFonts w:ascii="Garamond"/>
          <w:i/>
          <w:spacing w:val="-3"/>
          <w:sz w:val="20"/>
        </w:rPr>
        <w:t xml:space="preserve"> </w:t>
      </w:r>
      <w:r>
        <w:rPr>
          <w:rFonts w:ascii="Garamond"/>
          <w:i/>
          <w:sz w:val="20"/>
        </w:rPr>
        <w:t>stays</w:t>
      </w:r>
      <w:r>
        <w:rPr>
          <w:rFonts w:ascii="Garamond"/>
          <w:i/>
          <w:spacing w:val="-3"/>
          <w:sz w:val="20"/>
        </w:rPr>
        <w:t xml:space="preserve"> </w:t>
      </w:r>
      <w:r>
        <w:rPr>
          <w:rFonts w:ascii="Garamond"/>
          <w:i/>
          <w:sz w:val="20"/>
        </w:rPr>
        <w:t>still for</w:t>
      </w:r>
      <w:r>
        <w:rPr>
          <w:rFonts w:ascii="Garamond"/>
          <w:i/>
          <w:spacing w:val="5"/>
          <w:sz w:val="20"/>
        </w:rPr>
        <w:t xml:space="preserve"> </w:t>
      </w:r>
      <w:r>
        <w:rPr>
          <w:rFonts w:ascii="Garamond"/>
          <w:i/>
          <w:sz w:val="20"/>
        </w:rPr>
        <w:t>that</w:t>
      </w:r>
      <w:r>
        <w:rPr>
          <w:rFonts w:ascii="Garamond"/>
          <w:i/>
          <w:spacing w:val="5"/>
          <w:sz w:val="20"/>
        </w:rPr>
        <w:t xml:space="preserve"> </w:t>
      </w:r>
      <w:r>
        <w:rPr>
          <w:rFonts w:ascii="Garamond"/>
          <w:i/>
          <w:spacing w:val="1"/>
          <w:sz w:val="20"/>
        </w:rPr>
        <w:t>turn.</w:t>
      </w:r>
      <w:r>
        <w:rPr>
          <w:rFonts w:ascii="Garamond"/>
          <w:i/>
          <w:spacing w:val="4"/>
          <w:sz w:val="20"/>
        </w:rPr>
        <w:t xml:space="preserve"> </w:t>
      </w:r>
      <w:r>
        <w:rPr>
          <w:rFonts w:ascii="Garamond"/>
          <w:sz w:val="20"/>
        </w:rPr>
        <w:t>175mm</w:t>
      </w:r>
      <w:r>
        <w:rPr>
          <w:rFonts w:ascii="Garamond"/>
          <w:spacing w:val="5"/>
          <w:sz w:val="20"/>
        </w:rPr>
        <w:t xml:space="preserve"> </w:t>
      </w:r>
      <w:r>
        <w:rPr>
          <w:rFonts w:ascii="Garamond"/>
          <w:sz w:val="20"/>
        </w:rPr>
        <w:t>shoulder</w:t>
      </w:r>
      <w:r>
        <w:rPr>
          <w:rFonts w:ascii="Garamond"/>
          <w:spacing w:val="5"/>
          <w:sz w:val="20"/>
        </w:rPr>
        <w:t xml:space="preserve"> </w:t>
      </w:r>
      <w:r>
        <w:rPr>
          <w:rFonts w:ascii="Garamond"/>
          <w:sz w:val="20"/>
        </w:rPr>
        <w:t>cannon</w:t>
      </w:r>
      <w:r>
        <w:rPr>
          <w:rFonts w:ascii="Garamond"/>
          <w:spacing w:val="5"/>
          <w:sz w:val="20"/>
        </w:rPr>
        <w:t xml:space="preserve"> </w:t>
      </w:r>
      <w:r>
        <w:rPr>
          <w:rFonts w:ascii="Garamond"/>
          <w:sz w:val="20"/>
        </w:rPr>
        <w:t>(45pts)</w:t>
      </w:r>
    </w:p>
    <w:p w:rsidR="00F87A27" w:rsidRDefault="00F87A27">
      <w:pPr>
        <w:spacing w:line="220" w:lineRule="exact"/>
        <w:jc w:val="both"/>
        <w:rPr>
          <w:rFonts w:ascii="Garamond" w:eastAsia="Garamond" w:hAnsi="Garamond" w:cs="Garamond"/>
          <w:sz w:val="20"/>
          <w:szCs w:val="20"/>
        </w:rPr>
        <w:sectPr w:rsidR="00F87A27">
          <w:type w:val="continuous"/>
          <w:pgSz w:w="12240" w:h="15840"/>
          <w:pgMar w:top="700" w:right="300" w:bottom="280" w:left="720" w:header="720" w:footer="720" w:gutter="0"/>
          <w:cols w:num="2" w:space="720" w:equalWidth="0">
            <w:col w:w="5434" w:space="226"/>
            <w:col w:w="5560"/>
          </w:cols>
        </w:sectPr>
      </w:pPr>
    </w:p>
    <w:p w:rsidR="00F87A27" w:rsidRDefault="00F87A27">
      <w:pPr>
        <w:rPr>
          <w:rFonts w:ascii="Garamond" w:eastAsia="Garamond" w:hAnsi="Garamond" w:cs="Garamond"/>
          <w:sz w:val="9"/>
          <w:szCs w:val="9"/>
        </w:rPr>
      </w:pPr>
    </w:p>
    <w:p w:rsidR="00F87A27" w:rsidRDefault="005A02C9">
      <w:pPr>
        <w:spacing w:line="200" w:lineRule="atLeast"/>
        <w:ind w:left="5814"/>
        <w:rPr>
          <w:rFonts w:ascii="Garamond" w:eastAsia="Garamond" w:hAnsi="Garamond" w:cs="Garamond"/>
          <w:sz w:val="20"/>
          <w:szCs w:val="20"/>
        </w:rPr>
      </w:pPr>
      <w:r>
        <w:rPr>
          <w:rFonts w:ascii="Garamond" w:eastAsia="Garamond" w:hAnsi="Garamond" w:cs="Garamond"/>
          <w:noProof/>
          <w:sz w:val="20"/>
          <w:szCs w:val="20"/>
        </w:rPr>
        <w:drawing>
          <wp:inline distT="0" distB="0" distL="0" distR="0">
            <wp:extent cx="3316224" cy="2480691"/>
            <wp:effectExtent l="0" t="0" r="0" b="0"/>
            <wp:docPr id="1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1.jpeg"/>
                    <pic:cNvPicPr/>
                  </pic:nvPicPr>
                  <pic:blipFill>
                    <a:blip r:embed="rId57" cstate="print"/>
                    <a:stretch>
                      <a:fillRect/>
                    </a:stretch>
                  </pic:blipFill>
                  <pic:spPr>
                    <a:xfrm>
                      <a:off x="0" y="0"/>
                      <a:ext cx="3316224" cy="2480691"/>
                    </a:xfrm>
                    <a:prstGeom prst="rect">
                      <a:avLst/>
                    </a:prstGeom>
                  </pic:spPr>
                </pic:pic>
              </a:graphicData>
            </a:graphic>
          </wp:inline>
        </w:drawing>
      </w:r>
    </w:p>
    <w:p w:rsidR="00F87A27" w:rsidRDefault="00F87A27">
      <w:pPr>
        <w:spacing w:line="200" w:lineRule="atLeast"/>
        <w:rPr>
          <w:rFonts w:ascii="Garamond" w:eastAsia="Garamond" w:hAnsi="Garamond" w:cs="Garamond"/>
          <w:sz w:val="20"/>
          <w:szCs w:val="20"/>
        </w:rPr>
        <w:sectPr w:rsidR="00F87A27">
          <w:type w:val="continuous"/>
          <w:pgSz w:w="12240" w:h="15840"/>
          <w:pgMar w:top="700" w:right="300" w:bottom="280" w:left="720" w:header="720" w:footer="720" w:gutter="0"/>
          <w:cols w:space="720"/>
        </w:sectPr>
      </w:pPr>
    </w:p>
    <w:p w:rsidR="00F87A27" w:rsidRDefault="00E86CF6">
      <w:pPr>
        <w:pStyle w:val="Heading2"/>
        <w:spacing w:before="88" w:line="269" w:lineRule="exact"/>
        <w:ind w:left="3599"/>
        <w:jc w:val="both"/>
        <w:rPr>
          <w:b w:val="0"/>
          <w:bCs w:val="0"/>
        </w:rPr>
      </w:pPr>
      <w:r w:rsidRPr="00E86CF6">
        <w:lastRenderedPageBreak/>
        <w:pict>
          <v:group id="_x0000_s1285" style="position:absolute;left:0;text-align:left;margin-left:36.65pt;margin-top:12.75pt;width:169.35pt;height:229.45pt;z-index:251655680;mso-position-horizontal-relative:page" coordorigin="733,255" coordsize="3387,4589">
            <v:group id="_x0000_s1289" style="position:absolute;left:753;top:275;width:3347;height:4549" coordorigin="753,275" coordsize="3347,4549">
              <v:shape id="_x0000_s1290" style="position:absolute;left:753;top:275;width:3347;height:4549" coordorigin="753,275" coordsize="3347,4549" path="m753,275r3346,l4099,4824r-3346,l753,275xe" filled="f" strokeweight="2pt">
                <v:path arrowok="t"/>
              </v:shape>
            </v:group>
            <v:group id="_x0000_s1286" style="position:absolute;left:806;top:329;width:3240;height:4442" coordorigin="806,329" coordsize="3240,4442">
              <v:shape id="_x0000_s1288" style="position:absolute;left:806;top:329;width:3240;height:4442" coordorigin="806,329" coordsize="3240,4442" path="m806,329r3240,l4046,4771r-3240,l806,329xe" filled="f" strokeweight=".23528mm">
                <v:path arrowok="t"/>
              </v:shape>
              <v:shape id="_x0000_s1287" type="#_x0000_t75" style="position:absolute;left:897;top:556;width:3075;height:4047">
                <v:imagedata r:id="rId58" o:title=""/>
              </v:shape>
            </v:group>
            <w10:wrap anchorx="page"/>
          </v:group>
        </w:pict>
      </w:r>
      <w:r w:rsidR="005A02C9">
        <w:t>MSM-03</w:t>
      </w:r>
      <w:r w:rsidR="005A02C9">
        <w:rPr>
          <w:spacing w:val="6"/>
        </w:rPr>
        <w:t xml:space="preserve"> </w:t>
      </w:r>
      <w:r w:rsidR="005A02C9">
        <w:rPr>
          <w:spacing w:val="-3"/>
        </w:rPr>
        <w:t>Gogg</w:t>
      </w:r>
    </w:p>
    <w:p w:rsidR="00F87A27" w:rsidRDefault="005A02C9">
      <w:pPr>
        <w:pStyle w:val="BodyText"/>
        <w:spacing w:before="3" w:line="234" w:lineRule="auto"/>
        <w:ind w:left="3599" w:right="51"/>
        <w:jc w:val="both"/>
      </w:pPr>
      <w:r>
        <w:rPr>
          <w:spacing w:val="1"/>
        </w:rPr>
        <w:t>The</w:t>
      </w:r>
      <w:r>
        <w:rPr>
          <w:spacing w:val="30"/>
        </w:rPr>
        <w:t xml:space="preserve"> </w:t>
      </w:r>
      <w:r>
        <w:t>MSM-03</w:t>
      </w:r>
      <w:r>
        <w:rPr>
          <w:spacing w:val="30"/>
        </w:rPr>
        <w:t xml:space="preserve"> </w:t>
      </w:r>
      <w:r>
        <w:rPr>
          <w:spacing w:val="1"/>
        </w:rPr>
        <w:t>Gogg</w:t>
      </w:r>
      <w:r>
        <w:rPr>
          <w:spacing w:val="30"/>
        </w:rPr>
        <w:t xml:space="preserve"> </w:t>
      </w:r>
      <w:r>
        <w:t>is</w:t>
      </w:r>
      <w:r>
        <w:rPr>
          <w:spacing w:val="23"/>
        </w:rPr>
        <w:t xml:space="preserve"> </w:t>
      </w:r>
      <w:r>
        <w:rPr>
          <w:spacing w:val="2"/>
        </w:rPr>
        <w:t>the</w:t>
      </w:r>
      <w:r>
        <w:t xml:space="preserve">      </w:t>
      </w:r>
      <w:r>
        <w:rPr>
          <w:spacing w:val="30"/>
        </w:rPr>
        <w:t xml:space="preserve"> </w:t>
      </w:r>
      <w:r>
        <w:rPr>
          <w:spacing w:val="2"/>
        </w:rPr>
        <w:t>first</w:t>
      </w:r>
      <w:r>
        <w:t xml:space="preserve">      </w:t>
      </w:r>
      <w:r>
        <w:rPr>
          <w:spacing w:val="30"/>
        </w:rPr>
        <w:t xml:space="preserve"> </w:t>
      </w:r>
      <w:r>
        <w:rPr>
          <w:spacing w:val="3"/>
        </w:rPr>
        <w:t>mass-</w:t>
      </w:r>
    </w:p>
    <w:p w:rsidR="00F87A27" w:rsidRDefault="005A02C9">
      <w:pPr>
        <w:pStyle w:val="BodyText"/>
        <w:tabs>
          <w:tab w:val="left" w:pos="4963"/>
        </w:tabs>
        <w:spacing w:line="234" w:lineRule="auto"/>
        <w:ind w:left="3599"/>
        <w:jc w:val="both"/>
      </w:pPr>
      <w:r>
        <w:rPr>
          <w:spacing w:val="1"/>
          <w:w w:val="95"/>
        </w:rPr>
        <w:t>produced</w:t>
      </w:r>
      <w:r>
        <w:rPr>
          <w:spacing w:val="1"/>
          <w:w w:val="95"/>
        </w:rPr>
        <w:tab/>
      </w:r>
      <w:r>
        <w:rPr>
          <w:spacing w:val="3"/>
        </w:rPr>
        <w:t>Zeon</w:t>
      </w:r>
      <w:r>
        <w:rPr>
          <w:spacing w:val="28"/>
        </w:rPr>
        <w:t xml:space="preserve"> </w:t>
      </w:r>
      <w:r>
        <w:rPr>
          <w:spacing w:val="2"/>
        </w:rPr>
        <w:t>submersible</w:t>
      </w:r>
      <w:r>
        <w:rPr>
          <w:spacing w:val="14"/>
        </w:rPr>
        <w:t xml:space="preserve"> </w:t>
      </w:r>
      <w:r>
        <w:rPr>
          <w:spacing w:val="3"/>
        </w:rPr>
        <w:t>Mobile</w:t>
      </w:r>
      <w:r>
        <w:rPr>
          <w:spacing w:val="31"/>
        </w:rPr>
        <w:t xml:space="preserve"> </w:t>
      </w:r>
      <w:r>
        <w:t>Suit,</w:t>
      </w:r>
      <w:r>
        <w:rPr>
          <w:spacing w:val="5"/>
        </w:rPr>
        <w:t xml:space="preserve"> </w:t>
      </w:r>
      <w:r>
        <w:rPr>
          <w:spacing w:val="-1"/>
        </w:rPr>
        <w:t>like</w:t>
      </w:r>
      <w:r>
        <w:rPr>
          <w:spacing w:val="5"/>
        </w:rPr>
        <w:t xml:space="preserve"> </w:t>
      </w:r>
      <w:r>
        <w:t>the</w:t>
      </w:r>
      <w:r>
        <w:rPr>
          <w:spacing w:val="5"/>
        </w:rPr>
        <w:t xml:space="preserve"> </w:t>
      </w:r>
      <w:r>
        <w:t>Z-Gok</w:t>
      </w:r>
      <w:r>
        <w:rPr>
          <w:spacing w:val="5"/>
        </w:rPr>
        <w:t xml:space="preserve"> </w:t>
      </w:r>
      <w:r>
        <w:t>its</w:t>
      </w:r>
      <w:r>
        <w:rPr>
          <w:spacing w:val="21"/>
        </w:rPr>
        <w:t xml:space="preserve"> </w:t>
      </w:r>
      <w:r>
        <w:rPr>
          <w:spacing w:val="2"/>
        </w:rPr>
        <w:t>heavily</w:t>
      </w:r>
      <w:r>
        <w:rPr>
          <w:spacing w:val="45"/>
        </w:rPr>
        <w:t xml:space="preserve"> </w:t>
      </w:r>
      <w:r>
        <w:rPr>
          <w:spacing w:val="3"/>
        </w:rPr>
        <w:t>armored</w:t>
      </w:r>
      <w:r>
        <w:rPr>
          <w:spacing w:val="45"/>
        </w:rPr>
        <w:t xml:space="preserve"> </w:t>
      </w:r>
      <w:r>
        <w:rPr>
          <w:spacing w:val="1"/>
        </w:rPr>
        <w:t>to</w:t>
      </w:r>
      <w:r>
        <w:rPr>
          <w:spacing w:val="28"/>
        </w:rPr>
        <w:t xml:space="preserve"> </w:t>
      </w:r>
      <w:r>
        <w:rPr>
          <w:spacing w:val="2"/>
        </w:rPr>
        <w:t>withstand</w:t>
      </w:r>
      <w:r>
        <w:rPr>
          <w:spacing w:val="11"/>
        </w:rPr>
        <w:t xml:space="preserve"> </w:t>
      </w:r>
      <w:r>
        <w:rPr>
          <w:spacing w:val="2"/>
        </w:rPr>
        <w:t>the</w:t>
      </w:r>
      <w:r>
        <w:rPr>
          <w:spacing w:val="11"/>
        </w:rPr>
        <w:t xml:space="preserve"> </w:t>
      </w:r>
      <w:r>
        <w:rPr>
          <w:spacing w:val="2"/>
        </w:rPr>
        <w:t>water</w:t>
      </w:r>
      <w:r>
        <w:rPr>
          <w:spacing w:val="26"/>
        </w:rPr>
        <w:t xml:space="preserve"> </w:t>
      </w:r>
      <w:r>
        <w:rPr>
          <w:spacing w:val="-1"/>
        </w:rPr>
        <w:t>pressure.</w:t>
      </w:r>
      <w:r>
        <w:rPr>
          <w:spacing w:val="15"/>
        </w:rPr>
        <w:t xml:space="preserve"> </w:t>
      </w:r>
      <w:r>
        <w:t>Although</w:t>
      </w:r>
      <w:r>
        <w:rPr>
          <w:spacing w:val="15"/>
        </w:rPr>
        <w:t xml:space="preserve"> </w:t>
      </w:r>
      <w:r>
        <w:t>the</w:t>
      </w:r>
      <w:r>
        <w:rPr>
          <w:spacing w:val="25"/>
        </w:rPr>
        <w:t xml:space="preserve"> </w:t>
      </w:r>
      <w:r>
        <w:rPr>
          <w:spacing w:val="2"/>
        </w:rPr>
        <w:t>suit</w:t>
      </w:r>
      <w:r>
        <w:rPr>
          <w:spacing w:val="43"/>
        </w:rPr>
        <w:t xml:space="preserve"> </w:t>
      </w:r>
      <w:r>
        <w:rPr>
          <w:spacing w:val="1"/>
        </w:rPr>
        <w:t>is</w:t>
      </w:r>
      <w:r>
        <w:rPr>
          <w:spacing w:val="43"/>
        </w:rPr>
        <w:t xml:space="preserve"> </w:t>
      </w:r>
      <w:r>
        <w:rPr>
          <w:spacing w:val="1"/>
        </w:rPr>
        <w:t>slow</w:t>
      </w:r>
      <w:r>
        <w:rPr>
          <w:spacing w:val="43"/>
        </w:rPr>
        <w:t xml:space="preserve"> </w:t>
      </w:r>
      <w:r>
        <w:rPr>
          <w:spacing w:val="3"/>
        </w:rPr>
        <w:t>and</w:t>
      </w:r>
      <w:r>
        <w:rPr>
          <w:spacing w:val="28"/>
        </w:rPr>
        <w:t xml:space="preserve"> </w:t>
      </w:r>
      <w:r>
        <w:rPr>
          <w:spacing w:val="2"/>
        </w:rPr>
        <w:t>cumbersome</w:t>
      </w:r>
      <w:r>
        <w:rPr>
          <w:spacing w:val="11"/>
        </w:rPr>
        <w:t xml:space="preserve"> </w:t>
      </w:r>
      <w:r>
        <w:rPr>
          <w:spacing w:val="2"/>
        </w:rPr>
        <w:t>out</w:t>
      </w:r>
      <w:r>
        <w:t xml:space="preserve"> </w:t>
      </w:r>
      <w:r>
        <w:rPr>
          <w:spacing w:val="11"/>
        </w:rPr>
        <w:t xml:space="preserve"> </w:t>
      </w:r>
      <w:r>
        <w:rPr>
          <w:spacing w:val="3"/>
        </w:rPr>
        <w:t>of</w:t>
      </w:r>
      <w:r>
        <w:rPr>
          <w:spacing w:val="30"/>
        </w:rPr>
        <w:t xml:space="preserve"> </w:t>
      </w:r>
      <w:r>
        <w:t>the</w:t>
      </w:r>
      <w:r>
        <w:rPr>
          <w:spacing w:val="15"/>
        </w:rPr>
        <w:t xml:space="preserve"> </w:t>
      </w:r>
      <w:r>
        <w:t>water</w:t>
      </w:r>
      <w:r>
        <w:rPr>
          <w:spacing w:val="15"/>
        </w:rPr>
        <w:t xml:space="preserve"> </w:t>
      </w:r>
      <w:r>
        <w:t>it</w:t>
      </w:r>
      <w:r>
        <w:rPr>
          <w:spacing w:val="15"/>
        </w:rPr>
        <w:t xml:space="preserve"> </w:t>
      </w:r>
      <w:r>
        <w:t>is</w:t>
      </w:r>
      <w:r>
        <w:rPr>
          <w:spacing w:val="15"/>
        </w:rPr>
        <w:t xml:space="preserve"> </w:t>
      </w:r>
      <w:r>
        <w:t>the</w:t>
      </w:r>
      <w:r>
        <w:rPr>
          <w:spacing w:val="15"/>
        </w:rPr>
        <w:t xml:space="preserve"> </w:t>
      </w:r>
      <w:r>
        <w:t>most powerful</w:t>
      </w:r>
      <w:r>
        <w:rPr>
          <w:spacing w:val="46"/>
        </w:rPr>
        <w:t xml:space="preserve"> </w:t>
      </w:r>
      <w:r>
        <w:t>amphibious suit</w:t>
      </w:r>
      <w:r>
        <w:rPr>
          <w:spacing w:val="17"/>
        </w:rPr>
        <w:t xml:space="preserve"> </w:t>
      </w:r>
      <w:r>
        <w:t>available</w:t>
      </w:r>
      <w:r>
        <w:rPr>
          <w:spacing w:val="17"/>
        </w:rPr>
        <w:t xml:space="preserve"> </w:t>
      </w:r>
      <w:r>
        <w:rPr>
          <w:spacing w:val="1"/>
        </w:rPr>
        <w:t>in</w:t>
      </w:r>
      <w:r>
        <w:rPr>
          <w:spacing w:val="25"/>
        </w:rPr>
        <w:t xml:space="preserve"> </w:t>
      </w:r>
      <w:r>
        <w:rPr>
          <w:spacing w:val="3"/>
        </w:rPr>
        <w:t>the</w:t>
      </w:r>
      <w:r>
        <w:rPr>
          <w:spacing w:val="24"/>
        </w:rPr>
        <w:t xml:space="preserve"> </w:t>
      </w:r>
      <w:r>
        <w:rPr>
          <w:spacing w:val="2"/>
        </w:rPr>
        <w:t>Zeon</w:t>
      </w:r>
      <w:r>
        <w:rPr>
          <w:spacing w:val="18"/>
        </w:rPr>
        <w:t xml:space="preserve"> </w:t>
      </w:r>
      <w:r>
        <w:rPr>
          <w:spacing w:val="2"/>
        </w:rPr>
        <w:t>Mobile</w:t>
      </w:r>
      <w:r>
        <w:rPr>
          <w:spacing w:val="18"/>
        </w:rPr>
        <w:t xml:space="preserve"> </w:t>
      </w:r>
      <w:r>
        <w:t>forces.</w:t>
      </w:r>
      <w:r>
        <w:rPr>
          <w:spacing w:val="24"/>
        </w:rPr>
        <w:t xml:space="preserve"> </w:t>
      </w:r>
      <w:r>
        <w:t>Like</w:t>
      </w:r>
      <w:r>
        <w:rPr>
          <w:spacing w:val="17"/>
        </w:rPr>
        <w:t xml:space="preserve"> </w:t>
      </w:r>
      <w:r>
        <w:t>the</w:t>
      </w:r>
      <w:r>
        <w:rPr>
          <w:spacing w:val="17"/>
        </w:rPr>
        <w:t xml:space="preserve"> </w:t>
      </w:r>
      <w:r>
        <w:t>Z-Gok</w:t>
      </w:r>
      <w:r>
        <w:rPr>
          <w:spacing w:val="17"/>
        </w:rPr>
        <w:t xml:space="preserve"> </w:t>
      </w:r>
      <w:r>
        <w:t>it’s design</w:t>
      </w:r>
      <w:r>
        <w:rPr>
          <w:spacing w:val="22"/>
        </w:rPr>
        <w:t xml:space="preserve"> </w:t>
      </w:r>
      <w:r>
        <w:t>and</w:t>
      </w:r>
      <w:r>
        <w:rPr>
          <w:spacing w:val="22"/>
        </w:rPr>
        <w:t xml:space="preserve"> </w:t>
      </w:r>
      <w:r>
        <w:t>theatre</w:t>
      </w:r>
      <w:r>
        <w:rPr>
          <w:spacing w:val="22"/>
        </w:rPr>
        <w:t xml:space="preserve"> </w:t>
      </w:r>
      <w:r>
        <w:rPr>
          <w:spacing w:val="3"/>
        </w:rPr>
        <w:t xml:space="preserve">of </w:t>
      </w:r>
      <w:r>
        <w:rPr>
          <w:spacing w:val="2"/>
        </w:rPr>
        <w:t>war</w:t>
      </w:r>
      <w:r>
        <w:rPr>
          <w:spacing w:val="9"/>
        </w:rPr>
        <w:t xml:space="preserve"> </w:t>
      </w:r>
      <w:r>
        <w:rPr>
          <w:spacing w:val="2"/>
        </w:rPr>
        <w:t>limits</w:t>
      </w:r>
      <w:r>
        <w:rPr>
          <w:spacing w:val="9"/>
        </w:rPr>
        <w:t xml:space="preserve"> </w:t>
      </w:r>
      <w:r>
        <w:rPr>
          <w:spacing w:val="2"/>
        </w:rPr>
        <w:t>its</w:t>
      </w:r>
      <w:r>
        <w:rPr>
          <w:spacing w:val="9"/>
        </w:rPr>
        <w:t xml:space="preserve"> </w:t>
      </w:r>
      <w:r>
        <w:t>weapon</w:t>
      </w:r>
      <w:r>
        <w:rPr>
          <w:spacing w:val="23"/>
        </w:rPr>
        <w:t xml:space="preserve"> </w:t>
      </w:r>
      <w:r>
        <w:t>systems.</w:t>
      </w: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spacing w:before="3"/>
        <w:rPr>
          <w:rFonts w:ascii="Garamond" w:eastAsia="Garamond" w:hAnsi="Garamond" w:cs="Garamond"/>
          <w:sz w:val="28"/>
          <w:szCs w:val="28"/>
        </w:rPr>
      </w:pPr>
    </w:p>
    <w:p w:rsidR="00F87A27" w:rsidRDefault="005A02C9">
      <w:pPr>
        <w:pStyle w:val="Heading2"/>
        <w:spacing w:line="269" w:lineRule="exact"/>
        <w:ind w:left="133" w:right="163"/>
        <w:rPr>
          <w:b w:val="0"/>
          <w:bCs w:val="0"/>
        </w:rPr>
      </w:pPr>
      <w:r>
        <w:t>MSM-03</w:t>
      </w:r>
      <w:r>
        <w:rPr>
          <w:spacing w:val="6"/>
        </w:rPr>
        <w:t xml:space="preserve"> </w:t>
      </w:r>
      <w:r>
        <w:rPr>
          <w:spacing w:val="-3"/>
        </w:rPr>
        <w:t>Gogg</w:t>
      </w:r>
    </w:p>
    <w:p w:rsidR="00F87A27" w:rsidRDefault="005A02C9">
      <w:pPr>
        <w:pStyle w:val="Heading4"/>
        <w:tabs>
          <w:tab w:val="left" w:pos="3332"/>
          <w:tab w:val="left" w:pos="4076"/>
        </w:tabs>
        <w:spacing w:line="224" w:lineRule="exact"/>
        <w:ind w:left="1548" w:right="163"/>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rsidR="00F87A27" w:rsidRDefault="005A02C9">
      <w:pPr>
        <w:spacing w:before="60" w:line="233" w:lineRule="auto"/>
        <w:ind w:left="133" w:right="290"/>
        <w:rPr>
          <w:rFonts w:ascii="Garamond" w:eastAsia="Garamond" w:hAnsi="Garamond" w:cs="Garamond"/>
          <w:sz w:val="20"/>
          <w:szCs w:val="20"/>
        </w:rPr>
      </w:pPr>
      <w:r>
        <w:br w:type="column"/>
      </w:r>
      <w:r>
        <w:rPr>
          <w:rFonts w:ascii="Garamond"/>
          <w:b/>
          <w:spacing w:val="-1"/>
          <w:sz w:val="20"/>
        </w:rPr>
        <w:lastRenderedPageBreak/>
        <w:t>MSM-04</w:t>
      </w:r>
      <w:r>
        <w:rPr>
          <w:rFonts w:ascii="Garamond"/>
          <w:b/>
          <w:spacing w:val="4"/>
          <w:sz w:val="20"/>
        </w:rPr>
        <w:t xml:space="preserve"> </w:t>
      </w:r>
      <w:r>
        <w:rPr>
          <w:rFonts w:ascii="Garamond"/>
          <w:b/>
          <w:sz w:val="20"/>
        </w:rPr>
        <w:t>Acguy</w:t>
      </w:r>
      <w:r>
        <w:rPr>
          <w:rFonts w:ascii="Garamond"/>
          <w:b/>
          <w:spacing w:val="4"/>
          <w:sz w:val="20"/>
        </w:rPr>
        <w:t xml:space="preserve"> </w:t>
      </w:r>
      <w:r>
        <w:rPr>
          <w:rFonts w:ascii="Garamond"/>
          <w:b/>
          <w:sz w:val="20"/>
        </w:rPr>
        <w:t>Optional</w:t>
      </w:r>
      <w:r>
        <w:rPr>
          <w:rFonts w:ascii="Garamond"/>
          <w:b/>
          <w:spacing w:val="5"/>
          <w:sz w:val="20"/>
        </w:rPr>
        <w:t xml:space="preserve"> </w:t>
      </w:r>
      <w:r>
        <w:rPr>
          <w:rFonts w:ascii="Garamond"/>
          <w:b/>
          <w:sz w:val="20"/>
        </w:rPr>
        <w:t>equipment</w:t>
      </w:r>
      <w:r>
        <w:rPr>
          <w:rFonts w:ascii="Garamond"/>
          <w:b/>
          <w:spacing w:val="5"/>
          <w:sz w:val="20"/>
        </w:rPr>
        <w:t xml:space="preserve"> </w:t>
      </w:r>
      <w:r>
        <w:rPr>
          <w:rFonts w:ascii="Garamond"/>
          <w:b/>
          <w:sz w:val="20"/>
        </w:rPr>
        <w:t>&amp;</w:t>
      </w:r>
      <w:r>
        <w:rPr>
          <w:rFonts w:ascii="Garamond"/>
          <w:b/>
          <w:spacing w:val="5"/>
          <w:sz w:val="20"/>
        </w:rPr>
        <w:t xml:space="preserve"> </w:t>
      </w:r>
      <w:r>
        <w:rPr>
          <w:rFonts w:ascii="Garamond"/>
          <w:b/>
          <w:sz w:val="20"/>
        </w:rPr>
        <w:t>weapon</w:t>
      </w:r>
      <w:r>
        <w:rPr>
          <w:rFonts w:ascii="Garamond"/>
          <w:b/>
          <w:spacing w:val="5"/>
          <w:sz w:val="20"/>
        </w:rPr>
        <w:t xml:space="preserve"> </w:t>
      </w:r>
      <w:r>
        <w:rPr>
          <w:rFonts w:ascii="Garamond"/>
          <w:b/>
          <w:sz w:val="20"/>
        </w:rPr>
        <w:t xml:space="preserve">options: </w:t>
      </w:r>
      <w:r>
        <w:rPr>
          <w:rFonts w:ascii="Garamond"/>
          <w:sz w:val="20"/>
        </w:rPr>
        <w:t>The</w:t>
      </w:r>
      <w:r>
        <w:rPr>
          <w:rFonts w:ascii="Garamond"/>
          <w:spacing w:val="26"/>
          <w:sz w:val="20"/>
        </w:rPr>
        <w:t xml:space="preserve"> </w:t>
      </w:r>
      <w:r>
        <w:rPr>
          <w:rFonts w:ascii="Garamond"/>
          <w:sz w:val="20"/>
        </w:rPr>
        <w:t>MSM-04</w:t>
      </w:r>
      <w:r>
        <w:rPr>
          <w:rFonts w:ascii="Garamond"/>
          <w:spacing w:val="17"/>
          <w:sz w:val="20"/>
        </w:rPr>
        <w:t xml:space="preserve"> </w:t>
      </w:r>
      <w:r>
        <w:rPr>
          <w:rFonts w:ascii="Garamond"/>
          <w:sz w:val="20"/>
        </w:rPr>
        <w:t>Acguy</w:t>
      </w:r>
      <w:r>
        <w:rPr>
          <w:rFonts w:ascii="Garamond"/>
          <w:spacing w:val="17"/>
          <w:sz w:val="20"/>
        </w:rPr>
        <w:t xml:space="preserve"> </w:t>
      </w:r>
      <w:r>
        <w:rPr>
          <w:rFonts w:ascii="Garamond"/>
          <w:sz w:val="20"/>
        </w:rPr>
        <w:t>can</w:t>
      </w:r>
      <w:r>
        <w:rPr>
          <w:rFonts w:ascii="Garamond"/>
          <w:spacing w:val="17"/>
          <w:sz w:val="20"/>
        </w:rPr>
        <w:t xml:space="preserve"> </w:t>
      </w:r>
      <w:r>
        <w:rPr>
          <w:rFonts w:ascii="Garamond"/>
          <w:sz w:val="20"/>
        </w:rPr>
        <w:t>be</w:t>
      </w:r>
      <w:r>
        <w:rPr>
          <w:rFonts w:ascii="Garamond"/>
          <w:spacing w:val="17"/>
          <w:sz w:val="20"/>
        </w:rPr>
        <w:t xml:space="preserve"> </w:t>
      </w:r>
      <w:r>
        <w:rPr>
          <w:rFonts w:ascii="Garamond"/>
          <w:sz w:val="20"/>
        </w:rPr>
        <w:t>equipped</w:t>
      </w:r>
      <w:r>
        <w:rPr>
          <w:rFonts w:ascii="Garamond"/>
          <w:spacing w:val="17"/>
          <w:sz w:val="20"/>
        </w:rPr>
        <w:t xml:space="preserve"> </w:t>
      </w:r>
      <w:r>
        <w:rPr>
          <w:rFonts w:ascii="Garamond"/>
          <w:sz w:val="20"/>
        </w:rPr>
        <w:t>with</w:t>
      </w:r>
      <w:r>
        <w:rPr>
          <w:rFonts w:ascii="Garamond"/>
          <w:spacing w:val="17"/>
          <w:sz w:val="20"/>
        </w:rPr>
        <w:t xml:space="preserve"> </w:t>
      </w:r>
      <w:r>
        <w:rPr>
          <w:rFonts w:ascii="Garamond"/>
          <w:sz w:val="20"/>
        </w:rPr>
        <w:t>the</w:t>
      </w:r>
      <w:r>
        <w:rPr>
          <w:rFonts w:ascii="Garamond"/>
          <w:spacing w:val="17"/>
          <w:sz w:val="20"/>
        </w:rPr>
        <w:t xml:space="preserve"> </w:t>
      </w:r>
      <w:r>
        <w:rPr>
          <w:rFonts w:ascii="Garamond"/>
          <w:sz w:val="20"/>
        </w:rPr>
        <w:t>following</w:t>
      </w:r>
      <w:r>
        <w:rPr>
          <w:rFonts w:ascii="Garamond"/>
          <w:spacing w:val="17"/>
          <w:sz w:val="20"/>
        </w:rPr>
        <w:t xml:space="preserve"> </w:t>
      </w:r>
      <w:r>
        <w:rPr>
          <w:rFonts w:ascii="Garamond"/>
          <w:sz w:val="20"/>
        </w:rPr>
        <w:t>optional equipment.</w:t>
      </w:r>
      <w:r>
        <w:rPr>
          <w:rFonts w:ascii="Garamond"/>
          <w:spacing w:val="4"/>
          <w:sz w:val="20"/>
        </w:rPr>
        <w:t xml:space="preserve"> </w:t>
      </w:r>
      <w:r>
        <w:rPr>
          <w:rFonts w:ascii="Garamond"/>
          <w:sz w:val="20"/>
        </w:rPr>
        <w:t>and</w:t>
      </w:r>
      <w:r>
        <w:rPr>
          <w:rFonts w:ascii="Garamond"/>
          <w:spacing w:val="5"/>
          <w:sz w:val="20"/>
        </w:rPr>
        <w:t xml:space="preserve"> </w:t>
      </w:r>
      <w:r>
        <w:rPr>
          <w:rFonts w:ascii="Garamond"/>
          <w:sz w:val="20"/>
        </w:rPr>
        <w:t>weapons:</w:t>
      </w:r>
      <w:r>
        <w:rPr>
          <w:rFonts w:ascii="Garamond"/>
          <w:spacing w:val="4"/>
          <w:sz w:val="20"/>
        </w:rPr>
        <w:t xml:space="preserve"> </w:t>
      </w:r>
      <w:r>
        <w:rPr>
          <w:rFonts w:ascii="Garamond"/>
          <w:sz w:val="20"/>
        </w:rPr>
        <w:t>Targeter</w:t>
      </w:r>
      <w:r>
        <w:rPr>
          <w:rFonts w:ascii="Garamond"/>
          <w:spacing w:val="4"/>
          <w:sz w:val="20"/>
        </w:rPr>
        <w:t xml:space="preserve"> </w:t>
      </w:r>
      <w:r>
        <w:rPr>
          <w:rFonts w:ascii="Garamond"/>
          <w:sz w:val="20"/>
        </w:rPr>
        <w:t>(+5pts)</w:t>
      </w:r>
      <w:r>
        <w:rPr>
          <w:rFonts w:ascii="Garamond"/>
          <w:spacing w:val="4"/>
          <w:sz w:val="20"/>
        </w:rPr>
        <w:t xml:space="preserve"> </w:t>
      </w:r>
      <w:r>
        <w:rPr>
          <w:rFonts w:ascii="Garamond"/>
          <w:sz w:val="20"/>
        </w:rPr>
        <w:t>or</w:t>
      </w:r>
      <w:r>
        <w:rPr>
          <w:rFonts w:ascii="Garamond"/>
          <w:spacing w:val="5"/>
          <w:sz w:val="20"/>
        </w:rPr>
        <w:t xml:space="preserve"> </w:t>
      </w:r>
      <w:r>
        <w:rPr>
          <w:rFonts w:ascii="Garamond"/>
          <w:sz w:val="20"/>
        </w:rPr>
        <w:t>jump</w:t>
      </w:r>
      <w:r>
        <w:rPr>
          <w:rFonts w:ascii="Garamond"/>
          <w:spacing w:val="5"/>
          <w:sz w:val="20"/>
        </w:rPr>
        <w:t xml:space="preserve"> </w:t>
      </w:r>
      <w:r>
        <w:rPr>
          <w:rFonts w:ascii="Garamond"/>
          <w:sz w:val="20"/>
        </w:rPr>
        <w:t>pack</w:t>
      </w:r>
      <w:r>
        <w:rPr>
          <w:rFonts w:ascii="Garamond"/>
          <w:spacing w:val="4"/>
          <w:sz w:val="20"/>
        </w:rPr>
        <w:t xml:space="preserve"> </w:t>
      </w:r>
      <w:r>
        <w:rPr>
          <w:rFonts w:ascii="Garamond"/>
          <w:sz w:val="20"/>
        </w:rPr>
        <w:t>(25pts)</w:t>
      </w:r>
    </w:p>
    <w:p w:rsidR="00F87A27" w:rsidRDefault="00E86CF6">
      <w:pPr>
        <w:pStyle w:val="Heading2"/>
        <w:spacing w:before="125" w:line="269" w:lineRule="exact"/>
        <w:ind w:left="3636"/>
        <w:jc w:val="both"/>
        <w:rPr>
          <w:b w:val="0"/>
          <w:bCs w:val="0"/>
        </w:rPr>
      </w:pPr>
      <w:r w:rsidRPr="00E86CF6">
        <w:pict>
          <v:group id="_x0000_s1279" style="position:absolute;left:0;text-align:left;margin-left:318.75pt;margin-top:7.7pt;width:169.35pt;height:229.45pt;z-index:251654656;mso-position-horizontal-relative:page" coordorigin="6375,155" coordsize="3387,4589">
            <v:group id="_x0000_s1283" style="position:absolute;left:6395;top:175;width:3347;height:4549" coordorigin="6395,175" coordsize="3347,4549">
              <v:shape id="_x0000_s1284" style="position:absolute;left:6395;top:175;width:3347;height:4549" coordorigin="6395,175" coordsize="3347,4549" path="m6395,175r3347,l9742,4724r-3347,l6395,175xe" filled="f" strokeweight="2pt">
                <v:path arrowok="t"/>
              </v:shape>
            </v:group>
            <v:group id="_x0000_s1280" style="position:absolute;left:6449;top:228;width:3240;height:4442" coordorigin="6449,228" coordsize="3240,4442">
              <v:shape id="_x0000_s1282" style="position:absolute;left:6449;top:228;width:3240;height:4442" coordorigin="6449,228" coordsize="3240,4442" path="m6449,228r3239,l9688,4670r-3239,l6449,228xe" filled="f" strokeweight=".23528mm">
                <v:path arrowok="t"/>
              </v:shape>
              <v:shape id="_x0000_s1281" type="#_x0000_t75" style="position:absolute;left:6495;top:441;width:3170;height:4121">
                <v:imagedata r:id="rId59" o:title=""/>
              </v:shape>
            </v:group>
            <w10:wrap anchorx="page"/>
          </v:group>
        </w:pict>
      </w:r>
      <w:r w:rsidR="005A02C9">
        <w:t xml:space="preserve">MSM-07 </w:t>
      </w:r>
      <w:r w:rsidR="005A02C9">
        <w:rPr>
          <w:spacing w:val="12"/>
        </w:rPr>
        <w:t xml:space="preserve"> </w:t>
      </w:r>
      <w:r w:rsidR="005A02C9">
        <w:t>Z-Gok</w:t>
      </w:r>
    </w:p>
    <w:p w:rsidR="00F87A27" w:rsidRDefault="005A02C9">
      <w:pPr>
        <w:pStyle w:val="BodyText"/>
        <w:spacing w:line="222" w:lineRule="exact"/>
        <w:ind w:left="3636"/>
        <w:jc w:val="both"/>
      </w:pPr>
      <w:r>
        <w:rPr>
          <w:spacing w:val="3"/>
        </w:rPr>
        <w:t>T</w:t>
      </w:r>
      <w:r>
        <w:t>he</w:t>
      </w:r>
      <w:r>
        <w:rPr>
          <w:spacing w:val="36"/>
        </w:rPr>
        <w:t xml:space="preserve"> </w:t>
      </w:r>
      <w:r>
        <w:t xml:space="preserve">MSM-07  </w:t>
      </w:r>
      <w:r>
        <w:rPr>
          <w:spacing w:val="22"/>
        </w:rPr>
        <w:t xml:space="preserve"> </w:t>
      </w:r>
      <w:r>
        <w:t>Z-Gok</w:t>
      </w:r>
    </w:p>
    <w:p w:rsidR="00F87A27" w:rsidRDefault="005A02C9">
      <w:pPr>
        <w:pStyle w:val="BodyText"/>
        <w:spacing w:before="1" w:line="234" w:lineRule="auto"/>
        <w:ind w:left="3636" w:right="105"/>
        <w:jc w:val="both"/>
      </w:pPr>
      <w:r>
        <w:rPr>
          <w:spacing w:val="1"/>
        </w:rPr>
        <w:t>is</w:t>
      </w:r>
      <w:r>
        <w:rPr>
          <w:spacing w:val="48"/>
        </w:rPr>
        <w:t xml:space="preserve"> </w:t>
      </w:r>
      <w:r>
        <w:rPr>
          <w:spacing w:val="2"/>
        </w:rPr>
        <w:t>the</w:t>
      </w:r>
      <w:r>
        <w:rPr>
          <w:spacing w:val="48"/>
        </w:rPr>
        <w:t xml:space="preserve"> </w:t>
      </w:r>
      <w:r>
        <w:rPr>
          <w:spacing w:val="2"/>
        </w:rPr>
        <w:t>Zeon</w:t>
      </w:r>
      <w:r>
        <w:rPr>
          <w:spacing w:val="48"/>
        </w:rPr>
        <w:t xml:space="preserve"> </w:t>
      </w:r>
      <w:r>
        <w:rPr>
          <w:spacing w:val="3"/>
        </w:rPr>
        <w:t>main</w:t>
      </w:r>
      <w:r>
        <w:rPr>
          <w:spacing w:val="25"/>
        </w:rPr>
        <w:t xml:space="preserve"> </w:t>
      </w:r>
      <w:r>
        <w:rPr>
          <w:spacing w:val="2"/>
        </w:rPr>
        <w:t>submersible</w:t>
      </w:r>
      <w:r>
        <w:rPr>
          <w:spacing w:val="14"/>
        </w:rPr>
        <w:t xml:space="preserve"> </w:t>
      </w:r>
      <w:r>
        <w:rPr>
          <w:spacing w:val="3"/>
        </w:rPr>
        <w:t>Mobile</w:t>
      </w:r>
      <w:r>
        <w:rPr>
          <w:spacing w:val="31"/>
        </w:rPr>
        <w:t xml:space="preserve"> </w:t>
      </w:r>
      <w:r>
        <w:rPr>
          <w:spacing w:val="2"/>
        </w:rPr>
        <w:t>Suit,</w:t>
      </w:r>
      <w:r>
        <w:rPr>
          <w:spacing w:val="48"/>
        </w:rPr>
        <w:t xml:space="preserve"> </w:t>
      </w:r>
      <w:r>
        <w:rPr>
          <w:spacing w:val="2"/>
        </w:rPr>
        <w:t>its</w:t>
      </w:r>
      <w:r>
        <w:rPr>
          <w:spacing w:val="48"/>
        </w:rPr>
        <w:t xml:space="preserve"> </w:t>
      </w:r>
      <w:r>
        <w:rPr>
          <w:spacing w:val="2"/>
        </w:rPr>
        <w:t>heavily</w:t>
      </w:r>
      <w:r>
        <w:rPr>
          <w:spacing w:val="30"/>
        </w:rPr>
        <w:t xml:space="preserve"> </w:t>
      </w:r>
      <w:r>
        <w:t>a</w:t>
      </w:r>
      <w:r>
        <w:rPr>
          <w:spacing w:val="7"/>
        </w:rPr>
        <w:t>r</w:t>
      </w:r>
      <w:r>
        <w:t>mored</w:t>
      </w:r>
      <w:r>
        <w:rPr>
          <w:spacing w:val="8"/>
        </w:rPr>
        <w:t xml:space="preserve"> </w:t>
      </w:r>
      <w:r>
        <w:t>to</w:t>
      </w:r>
      <w:r>
        <w:rPr>
          <w:spacing w:val="8"/>
        </w:rPr>
        <w:t xml:space="preserve"> </w:t>
      </w:r>
      <w:r>
        <w:t>withstand the</w:t>
      </w:r>
      <w:r>
        <w:rPr>
          <w:spacing w:val="16"/>
        </w:rPr>
        <w:t xml:space="preserve"> </w:t>
      </w:r>
      <w:r>
        <w:rPr>
          <w:spacing w:val="-1"/>
        </w:rPr>
        <w:t>water</w:t>
      </w:r>
      <w:r>
        <w:rPr>
          <w:spacing w:val="16"/>
        </w:rPr>
        <w:t xml:space="preserve"> </w:t>
      </w:r>
      <w:r>
        <w:t>pressure</w:t>
      </w:r>
      <w:r>
        <w:rPr>
          <w:spacing w:val="16"/>
        </w:rPr>
        <w:t xml:space="preserve"> </w:t>
      </w:r>
      <w:r>
        <w:t>and</w:t>
      </w:r>
      <w:r>
        <w:rPr>
          <w:spacing w:val="22"/>
        </w:rPr>
        <w:t xml:space="preserve"> </w:t>
      </w:r>
      <w:r>
        <w:t>is</w:t>
      </w:r>
      <w:r>
        <w:rPr>
          <w:spacing w:val="10"/>
        </w:rPr>
        <w:t xml:space="preserve"> </w:t>
      </w:r>
      <w:r>
        <w:t>one</w:t>
      </w:r>
      <w:r>
        <w:rPr>
          <w:spacing w:val="10"/>
        </w:rPr>
        <w:t xml:space="preserve"> </w:t>
      </w:r>
      <w:r>
        <w:t>of</w:t>
      </w:r>
      <w:r>
        <w:rPr>
          <w:spacing w:val="36"/>
        </w:rPr>
        <w:t xml:space="preserve"> </w:t>
      </w:r>
      <w:r>
        <w:t>the</w:t>
      </w:r>
      <w:r>
        <w:rPr>
          <w:spacing w:val="10"/>
        </w:rPr>
        <w:t xml:space="preserve"> </w:t>
      </w:r>
      <w:r>
        <w:t>strongest</w:t>
      </w:r>
      <w:r>
        <w:rPr>
          <w:spacing w:val="23"/>
        </w:rPr>
        <w:t xml:space="preserve"> </w:t>
      </w:r>
      <w:r>
        <w:rPr>
          <w:spacing w:val="2"/>
        </w:rPr>
        <w:t>suits</w:t>
      </w:r>
      <w:r>
        <w:rPr>
          <w:spacing w:val="17"/>
        </w:rPr>
        <w:t xml:space="preserve"> </w:t>
      </w:r>
      <w:r>
        <w:rPr>
          <w:spacing w:val="2"/>
        </w:rPr>
        <w:t>available</w:t>
      </w:r>
      <w:r>
        <w:rPr>
          <w:spacing w:val="17"/>
        </w:rPr>
        <w:t xml:space="preserve"> </w:t>
      </w:r>
      <w:r>
        <w:rPr>
          <w:spacing w:val="1"/>
        </w:rPr>
        <w:t>to</w:t>
      </w:r>
      <w:r>
        <w:rPr>
          <w:spacing w:val="17"/>
        </w:rPr>
        <w:t xml:space="preserve"> </w:t>
      </w:r>
      <w:r>
        <w:t>a</w:t>
      </w:r>
      <w:r>
        <w:rPr>
          <w:spacing w:val="23"/>
        </w:rPr>
        <w:t xml:space="preserve"> </w:t>
      </w:r>
      <w:r>
        <w:t>Zeon</w:t>
      </w:r>
      <w:r>
        <w:rPr>
          <w:spacing w:val="40"/>
        </w:rPr>
        <w:t xml:space="preserve"> </w:t>
      </w:r>
      <w:r>
        <w:t>Pilot.</w:t>
      </w:r>
      <w:r>
        <w:rPr>
          <w:spacing w:val="40"/>
        </w:rPr>
        <w:t xml:space="preserve"> </w:t>
      </w:r>
      <w:r>
        <w:t>Its</w:t>
      </w:r>
      <w:r>
        <w:rPr>
          <w:spacing w:val="40"/>
        </w:rPr>
        <w:t xml:space="preserve"> </w:t>
      </w:r>
      <w:r>
        <w:t xml:space="preserve">design </w:t>
      </w:r>
      <w:r>
        <w:rPr>
          <w:spacing w:val="2"/>
        </w:rPr>
        <w:t>limits</w:t>
      </w:r>
      <w:r>
        <w:rPr>
          <w:spacing w:val="23"/>
        </w:rPr>
        <w:t xml:space="preserve"> </w:t>
      </w:r>
      <w:r>
        <w:rPr>
          <w:spacing w:val="2"/>
        </w:rPr>
        <w:t>its</w:t>
      </w:r>
      <w:r>
        <w:rPr>
          <w:spacing w:val="23"/>
        </w:rPr>
        <w:t xml:space="preserve"> </w:t>
      </w:r>
      <w:r>
        <w:rPr>
          <w:spacing w:val="2"/>
        </w:rPr>
        <w:t>weapon</w:t>
      </w:r>
      <w:r>
        <w:rPr>
          <w:spacing w:val="30"/>
        </w:rPr>
        <w:t xml:space="preserve"> </w:t>
      </w:r>
      <w:r>
        <w:rPr>
          <w:spacing w:val="-1"/>
        </w:rPr>
        <w:t>systems,</w:t>
      </w:r>
      <w:r>
        <w:rPr>
          <w:spacing w:val="6"/>
        </w:rPr>
        <w:t xml:space="preserve"> </w:t>
      </w:r>
      <w:r>
        <w:t>but</w:t>
      </w:r>
      <w:r>
        <w:rPr>
          <w:spacing w:val="6"/>
        </w:rPr>
        <w:t xml:space="preserve"> </w:t>
      </w:r>
      <w:r>
        <w:t>within</w:t>
      </w:r>
      <w:r>
        <w:rPr>
          <w:spacing w:val="6"/>
        </w:rPr>
        <w:t xml:space="preserve"> </w:t>
      </w:r>
      <w:r>
        <w:t>the</w:t>
      </w:r>
      <w:r>
        <w:rPr>
          <w:spacing w:val="21"/>
        </w:rPr>
        <w:t xml:space="preserve"> </w:t>
      </w:r>
      <w:r>
        <w:t>crushing</w:t>
      </w:r>
      <w:r>
        <w:rPr>
          <w:spacing w:val="6"/>
        </w:rPr>
        <w:t xml:space="preserve"> </w:t>
      </w:r>
      <w:r>
        <w:t>depths</w:t>
      </w:r>
      <w:r>
        <w:rPr>
          <w:spacing w:val="6"/>
        </w:rPr>
        <w:t xml:space="preserve"> </w:t>
      </w:r>
      <w:r>
        <w:t>of</w:t>
      </w:r>
      <w:r>
        <w:rPr>
          <w:spacing w:val="32"/>
        </w:rPr>
        <w:t xml:space="preserve"> </w:t>
      </w:r>
      <w:r>
        <w:t>the</w:t>
      </w:r>
      <w:r>
        <w:rPr>
          <w:spacing w:val="28"/>
        </w:rPr>
        <w:t xml:space="preserve"> </w:t>
      </w:r>
      <w:r>
        <w:t>ocean</w:t>
      </w:r>
      <w:r>
        <w:rPr>
          <w:spacing w:val="-7"/>
        </w:rPr>
        <w:t xml:space="preserve"> </w:t>
      </w:r>
      <w:r>
        <w:t>floor</w:t>
      </w:r>
      <w:r>
        <w:rPr>
          <w:spacing w:val="-7"/>
        </w:rPr>
        <w:t xml:space="preserve"> </w:t>
      </w:r>
      <w:r>
        <w:t>this</w:t>
      </w:r>
      <w:r>
        <w:rPr>
          <w:spacing w:val="-7"/>
        </w:rPr>
        <w:t xml:space="preserve"> </w:t>
      </w:r>
      <w:r>
        <w:t>is</w:t>
      </w:r>
      <w:r>
        <w:rPr>
          <w:spacing w:val="-7"/>
        </w:rPr>
        <w:t xml:space="preserve"> </w:t>
      </w:r>
      <w:r>
        <w:t>not</w:t>
      </w:r>
      <w:r>
        <w:rPr>
          <w:spacing w:val="-7"/>
        </w:rPr>
        <w:t xml:space="preserve"> </w:t>
      </w:r>
      <w:r>
        <w:t>a</w:t>
      </w:r>
      <w:r>
        <w:rPr>
          <w:spacing w:val="23"/>
        </w:rPr>
        <w:t xml:space="preserve"> </w:t>
      </w:r>
      <w:r>
        <w:rPr>
          <w:spacing w:val="-1"/>
        </w:rPr>
        <w:t>drawback.</w:t>
      </w:r>
      <w:r>
        <w:rPr>
          <w:spacing w:val="29"/>
        </w:rPr>
        <w:t xml:space="preserve"> </w:t>
      </w:r>
      <w:r>
        <w:rPr>
          <w:spacing w:val="1"/>
        </w:rPr>
        <w:t>The</w:t>
      </w:r>
      <w:r>
        <w:rPr>
          <w:spacing w:val="29"/>
        </w:rPr>
        <w:t xml:space="preserve"> </w:t>
      </w:r>
      <w:r>
        <w:t>Z-Gok</w:t>
      </w:r>
      <w:r>
        <w:rPr>
          <w:spacing w:val="23"/>
        </w:rPr>
        <w:t xml:space="preserve"> </w:t>
      </w:r>
      <w:r>
        <w:rPr>
          <w:spacing w:val="-1"/>
        </w:rPr>
        <w:t>saw</w:t>
      </w:r>
      <w:r>
        <w:rPr>
          <w:spacing w:val="31"/>
        </w:rPr>
        <w:t xml:space="preserve"> </w:t>
      </w:r>
      <w:r>
        <w:t>a</w:t>
      </w:r>
      <w:r>
        <w:rPr>
          <w:spacing w:val="31"/>
        </w:rPr>
        <w:t xml:space="preserve"> </w:t>
      </w:r>
      <w:r>
        <w:t>lot</w:t>
      </w:r>
      <w:r>
        <w:rPr>
          <w:spacing w:val="31"/>
        </w:rPr>
        <w:t xml:space="preserve"> </w:t>
      </w:r>
      <w:r>
        <w:t>of</w:t>
      </w:r>
      <w:r>
        <w:rPr>
          <w:spacing w:val="7"/>
        </w:rPr>
        <w:t xml:space="preserve"> </w:t>
      </w:r>
      <w:r>
        <w:t>action</w:t>
      </w:r>
      <w:r>
        <w:rPr>
          <w:spacing w:val="31"/>
        </w:rPr>
        <w:t xml:space="preserve"> </w:t>
      </w:r>
      <w:r>
        <w:t>in</w:t>
      </w:r>
      <w:r>
        <w:rPr>
          <w:spacing w:val="20"/>
        </w:rPr>
        <w:t xml:space="preserve"> </w:t>
      </w:r>
      <w:r>
        <w:rPr>
          <w:spacing w:val="1"/>
        </w:rPr>
        <w:t>the</w:t>
      </w:r>
      <w:r>
        <w:rPr>
          <w:spacing w:val="27"/>
        </w:rPr>
        <w:t xml:space="preserve"> </w:t>
      </w:r>
      <w:r>
        <w:rPr>
          <w:spacing w:val="1"/>
        </w:rPr>
        <w:t>Zeons</w:t>
      </w:r>
      <w:r>
        <w:rPr>
          <w:spacing w:val="27"/>
        </w:rPr>
        <w:t xml:space="preserve"> </w:t>
      </w:r>
      <w:r>
        <w:rPr>
          <w:spacing w:val="2"/>
        </w:rPr>
        <w:t>European</w:t>
      </w:r>
      <w:r>
        <w:rPr>
          <w:spacing w:val="26"/>
        </w:rPr>
        <w:t xml:space="preserve"> </w:t>
      </w:r>
      <w:r>
        <w:t>and</w:t>
      </w:r>
      <w:r>
        <w:rPr>
          <w:spacing w:val="5"/>
        </w:rPr>
        <w:t xml:space="preserve"> </w:t>
      </w:r>
      <w:r>
        <w:t>pacific</w:t>
      </w:r>
      <w:r>
        <w:rPr>
          <w:spacing w:val="5"/>
        </w:rPr>
        <w:t xml:space="preserve"> </w:t>
      </w:r>
      <w:r>
        <w:rPr>
          <w:spacing w:val="-1"/>
        </w:rPr>
        <w:t>operations.</w:t>
      </w:r>
    </w:p>
    <w:p w:rsidR="00F87A27" w:rsidRDefault="00F87A27">
      <w:pPr>
        <w:spacing w:line="234" w:lineRule="auto"/>
        <w:jc w:val="both"/>
        <w:sectPr w:rsidR="00F87A27">
          <w:pgSz w:w="12240" w:h="15840"/>
          <w:pgMar w:top="400" w:right="460" w:bottom="280" w:left="620" w:header="720" w:footer="720" w:gutter="0"/>
          <w:cols w:num="2" w:space="720" w:equalWidth="0">
            <w:col w:w="5452" w:space="167"/>
            <w:col w:w="5541"/>
          </w:cols>
        </w:sectPr>
      </w:pPr>
    </w:p>
    <w:p w:rsidR="00F87A27" w:rsidRDefault="005A02C9">
      <w:pPr>
        <w:pStyle w:val="BodyText"/>
        <w:spacing w:line="220" w:lineRule="exact"/>
        <w:ind w:left="132"/>
      </w:pPr>
      <w:r>
        <w:lastRenderedPageBreak/>
        <w:t>Pilot</w:t>
      </w:r>
      <w:r>
        <w:rPr>
          <w:spacing w:val="4"/>
        </w:rPr>
        <w:t xml:space="preserve"> </w:t>
      </w:r>
      <w:r>
        <w:t>Bonus</w:t>
      </w:r>
    </w:p>
    <w:p w:rsidR="00F87A27" w:rsidRDefault="005A02C9">
      <w:pPr>
        <w:pStyle w:val="BodyText"/>
        <w:tabs>
          <w:tab w:val="left" w:pos="447"/>
          <w:tab w:val="left" w:pos="756"/>
          <w:tab w:val="left" w:pos="1110"/>
          <w:tab w:val="left" w:pos="1436"/>
          <w:tab w:val="left" w:pos="1846"/>
          <w:tab w:val="left" w:pos="2186"/>
          <w:tab w:val="left" w:pos="2640"/>
        </w:tabs>
        <w:spacing w:line="220" w:lineRule="exact"/>
        <w:ind w:left="133"/>
      </w:pPr>
      <w:r>
        <w:br w:type="column"/>
      </w:r>
      <w:r>
        <w:lastRenderedPageBreak/>
        <w:t>-</w:t>
      </w:r>
      <w:r>
        <w:tab/>
        <w:t>-</w:t>
      </w:r>
      <w:r>
        <w:tab/>
      </w:r>
      <w:r>
        <w:rPr>
          <w:w w:val="95"/>
        </w:rPr>
        <w:t>8</w:t>
      </w:r>
      <w:r>
        <w:rPr>
          <w:w w:val="95"/>
        </w:rPr>
        <w:tab/>
      </w:r>
      <w:r>
        <w:t>-</w:t>
      </w:r>
      <w:r>
        <w:tab/>
      </w:r>
      <w:r>
        <w:rPr>
          <w:w w:val="95"/>
        </w:rPr>
        <w:t>-</w:t>
      </w:r>
      <w:r>
        <w:rPr>
          <w:w w:val="95"/>
        </w:rPr>
        <w:tab/>
        <w:t>-</w:t>
      </w:r>
      <w:r>
        <w:rPr>
          <w:w w:val="95"/>
        </w:rPr>
        <w:tab/>
        <w:t>-</w:t>
      </w:r>
      <w:r>
        <w:rPr>
          <w:w w:val="95"/>
        </w:rPr>
        <w:tab/>
      </w:r>
      <w:r>
        <w:t>-</w:t>
      </w:r>
    </w:p>
    <w:p w:rsidR="00F87A27" w:rsidRDefault="005A02C9">
      <w:pPr>
        <w:pStyle w:val="Heading2"/>
        <w:spacing w:line="234" w:lineRule="exact"/>
        <w:ind w:left="132"/>
        <w:rPr>
          <w:b w:val="0"/>
          <w:bCs w:val="0"/>
        </w:rPr>
      </w:pPr>
      <w:r>
        <w:rPr>
          <w:b w:val="0"/>
        </w:rPr>
        <w:br w:type="column"/>
      </w:r>
      <w:r>
        <w:lastRenderedPageBreak/>
        <w:t>MSM-07</w:t>
      </w:r>
      <w:r>
        <w:rPr>
          <w:spacing w:val="6"/>
        </w:rPr>
        <w:t xml:space="preserve"> </w:t>
      </w:r>
      <w:r>
        <w:t>Z-Gok</w:t>
      </w:r>
    </w:p>
    <w:p w:rsidR="00F87A27" w:rsidRDefault="00F87A27">
      <w:pPr>
        <w:spacing w:line="234" w:lineRule="exact"/>
        <w:sectPr w:rsidR="00F87A27">
          <w:type w:val="continuous"/>
          <w:pgSz w:w="12240" w:h="15840"/>
          <w:pgMar w:top="700" w:right="460" w:bottom="280" w:left="620" w:header="720" w:footer="720" w:gutter="0"/>
          <w:cols w:num="3" w:space="720" w:equalWidth="0">
            <w:col w:w="1051" w:space="439"/>
            <w:col w:w="2704" w:space="1449"/>
            <w:col w:w="5517"/>
          </w:cols>
        </w:sectPr>
      </w:pPr>
    </w:p>
    <w:p w:rsidR="00F87A27" w:rsidRDefault="005A02C9">
      <w:pPr>
        <w:pStyle w:val="Heading4"/>
        <w:tabs>
          <w:tab w:val="left" w:pos="1813"/>
          <w:tab w:val="left" w:pos="2786"/>
          <w:tab w:val="left" w:pos="3847"/>
          <w:tab w:val="left" w:pos="4880"/>
        </w:tabs>
        <w:spacing w:line="206" w:lineRule="exact"/>
        <w:ind w:left="133"/>
        <w:rPr>
          <w:b w:val="0"/>
          <w:bCs w:val="0"/>
        </w:rPr>
      </w:pP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rsidR="00F87A27" w:rsidRDefault="005A02C9">
      <w:pPr>
        <w:tabs>
          <w:tab w:val="left" w:pos="1916"/>
          <w:tab w:val="left" w:pos="2660"/>
        </w:tabs>
        <w:spacing w:before="34" w:line="185" w:lineRule="exact"/>
        <w:ind w:left="133"/>
        <w:rPr>
          <w:rFonts w:ascii="Garamond" w:eastAsia="Garamond" w:hAnsi="Garamond" w:cs="Garamond"/>
          <w:sz w:val="20"/>
          <w:szCs w:val="20"/>
        </w:rPr>
      </w:pPr>
      <w:r>
        <w:br w:type="column"/>
      </w:r>
      <w:r>
        <w:rPr>
          <w:rFonts w:ascii="Garamond"/>
          <w:b/>
          <w:sz w:val="20"/>
        </w:rPr>
        <w:lastRenderedPageBreak/>
        <w:t xml:space="preserve">WS </w:t>
      </w:r>
      <w:r>
        <w:rPr>
          <w:rFonts w:ascii="Garamond"/>
          <w:b/>
          <w:spacing w:val="33"/>
          <w:sz w:val="20"/>
        </w:rPr>
        <w:t xml:space="preserve"> </w:t>
      </w:r>
      <w:r>
        <w:rPr>
          <w:rFonts w:ascii="Garamond"/>
          <w:b/>
          <w:sz w:val="20"/>
        </w:rPr>
        <w:t xml:space="preserve">BS </w:t>
      </w:r>
      <w:r>
        <w:rPr>
          <w:rFonts w:ascii="Garamond"/>
          <w:b/>
          <w:spacing w:val="3"/>
          <w:sz w:val="20"/>
        </w:rPr>
        <w:t xml:space="preserve"> </w:t>
      </w:r>
      <w:r>
        <w:rPr>
          <w:rFonts w:ascii="Garamond"/>
          <w:b/>
          <w:sz w:val="20"/>
        </w:rPr>
        <w:t xml:space="preserve">S  </w:t>
      </w:r>
      <w:r>
        <w:rPr>
          <w:rFonts w:ascii="Garamond"/>
          <w:b/>
          <w:spacing w:val="31"/>
          <w:sz w:val="20"/>
        </w:rPr>
        <w:t xml:space="preserve"> </w:t>
      </w:r>
      <w:r>
        <w:rPr>
          <w:rFonts w:ascii="Garamond"/>
          <w:b/>
          <w:sz w:val="20"/>
        </w:rPr>
        <w:t xml:space="preserve">W  </w:t>
      </w:r>
      <w:r>
        <w:rPr>
          <w:rFonts w:ascii="Garamond"/>
          <w:b/>
          <w:spacing w:val="47"/>
          <w:sz w:val="20"/>
        </w:rPr>
        <w:t xml:space="preserve"> </w:t>
      </w:r>
      <w:r>
        <w:rPr>
          <w:rFonts w:ascii="Garamond"/>
          <w:b/>
          <w:sz w:val="20"/>
        </w:rPr>
        <w:t>I</w:t>
      </w:r>
      <w:r>
        <w:rPr>
          <w:rFonts w:ascii="Garamond"/>
          <w:b/>
          <w:sz w:val="20"/>
        </w:rPr>
        <w:tab/>
        <w:t xml:space="preserve">A  </w:t>
      </w:r>
      <w:r>
        <w:rPr>
          <w:rFonts w:ascii="Garamond"/>
          <w:b/>
          <w:spacing w:val="29"/>
          <w:sz w:val="20"/>
        </w:rPr>
        <w:t xml:space="preserve"> </w:t>
      </w:r>
      <w:r>
        <w:rPr>
          <w:rFonts w:ascii="Garamond"/>
          <w:b/>
          <w:sz w:val="20"/>
        </w:rPr>
        <w:t>PS</w:t>
      </w:r>
      <w:r>
        <w:rPr>
          <w:rFonts w:ascii="Garamond"/>
          <w:b/>
          <w:sz w:val="20"/>
        </w:rPr>
        <w:tab/>
        <w:t>LD</w:t>
      </w:r>
    </w:p>
    <w:p w:rsidR="00F87A27" w:rsidRDefault="00F87A27">
      <w:pPr>
        <w:spacing w:line="185" w:lineRule="exact"/>
        <w:rPr>
          <w:rFonts w:ascii="Garamond" w:eastAsia="Garamond" w:hAnsi="Garamond" w:cs="Garamond"/>
          <w:sz w:val="20"/>
          <w:szCs w:val="20"/>
        </w:rPr>
        <w:sectPr w:rsidR="00F87A27">
          <w:type w:val="continuous"/>
          <w:pgSz w:w="12240" w:h="15840"/>
          <w:pgMar w:top="700" w:right="460" w:bottom="280" w:left="620" w:header="720" w:footer="720" w:gutter="0"/>
          <w:cols w:num="2" w:space="720" w:equalWidth="0">
            <w:col w:w="5138" w:space="1920"/>
            <w:col w:w="4102"/>
          </w:cols>
        </w:sectPr>
      </w:pPr>
    </w:p>
    <w:p w:rsidR="00F87A27" w:rsidRDefault="005A02C9">
      <w:pPr>
        <w:pStyle w:val="BodyText"/>
        <w:tabs>
          <w:tab w:val="left" w:pos="1903"/>
          <w:tab w:val="left" w:pos="2843"/>
          <w:tab w:val="left" w:pos="3953"/>
          <w:tab w:val="right" w:pos="5119"/>
        </w:tabs>
        <w:spacing w:line="206" w:lineRule="exact"/>
        <w:ind w:left="133"/>
      </w:pPr>
      <w:r>
        <w:rPr>
          <w:spacing w:val="1"/>
        </w:rPr>
        <w:lastRenderedPageBreak/>
        <w:t>Gogg</w:t>
      </w:r>
      <w:r>
        <w:rPr>
          <w:spacing w:val="1"/>
        </w:rPr>
        <w:tab/>
      </w:r>
      <w:r>
        <w:rPr>
          <w:w w:val="95"/>
        </w:rPr>
        <w:t>13</w:t>
      </w:r>
      <w:r>
        <w:rPr>
          <w:w w:val="95"/>
        </w:rPr>
        <w:tab/>
        <w:t>11</w:t>
      </w:r>
      <w:r>
        <w:rPr>
          <w:w w:val="95"/>
        </w:rPr>
        <w:tab/>
      </w:r>
      <w:r>
        <w:t>10</w:t>
      </w:r>
      <w:r>
        <w:rPr>
          <w:rFonts w:ascii="Times New Roman"/>
        </w:rPr>
        <w:tab/>
      </w:r>
      <w:r>
        <w:t>130</w:t>
      </w:r>
    </w:p>
    <w:p w:rsidR="00F87A27" w:rsidRDefault="005A02C9">
      <w:pPr>
        <w:pStyle w:val="BodyText"/>
        <w:spacing w:before="34"/>
        <w:ind w:left="133"/>
      </w:pPr>
      <w:r>
        <w:br w:type="column"/>
      </w:r>
      <w:r>
        <w:lastRenderedPageBreak/>
        <w:t>Pilot</w:t>
      </w:r>
      <w:r>
        <w:rPr>
          <w:spacing w:val="4"/>
        </w:rPr>
        <w:t xml:space="preserve"> </w:t>
      </w:r>
      <w:r>
        <w:t>Bonus</w:t>
      </w:r>
    </w:p>
    <w:p w:rsidR="00F87A27" w:rsidRDefault="005A02C9">
      <w:pPr>
        <w:pStyle w:val="BodyText"/>
        <w:tabs>
          <w:tab w:val="left" w:pos="447"/>
          <w:tab w:val="left" w:pos="756"/>
          <w:tab w:val="left" w:pos="1113"/>
          <w:tab w:val="left" w:pos="1439"/>
          <w:tab w:val="left" w:pos="1850"/>
          <w:tab w:val="left" w:pos="2190"/>
          <w:tab w:val="left" w:pos="2644"/>
        </w:tabs>
        <w:spacing w:before="34"/>
        <w:ind w:left="133"/>
      </w:pPr>
      <w:r>
        <w:br w:type="column"/>
      </w:r>
      <w:r>
        <w:lastRenderedPageBreak/>
        <w:t>-</w:t>
      </w:r>
      <w:r>
        <w:tab/>
        <w:t>-</w:t>
      </w:r>
      <w:r>
        <w:tab/>
      </w:r>
      <w:r>
        <w:rPr>
          <w:w w:val="95"/>
        </w:rPr>
        <w:t>7</w:t>
      </w:r>
      <w:r>
        <w:rPr>
          <w:w w:val="95"/>
        </w:rPr>
        <w:tab/>
      </w:r>
      <w:r>
        <w:t>-</w:t>
      </w:r>
      <w:r>
        <w:tab/>
      </w:r>
      <w:r>
        <w:rPr>
          <w:w w:val="95"/>
        </w:rPr>
        <w:t>-</w:t>
      </w:r>
      <w:r>
        <w:rPr>
          <w:w w:val="95"/>
        </w:rPr>
        <w:tab/>
        <w:t>-</w:t>
      </w:r>
      <w:r>
        <w:rPr>
          <w:w w:val="95"/>
        </w:rPr>
        <w:tab/>
        <w:t>-</w:t>
      </w:r>
      <w:r>
        <w:rPr>
          <w:w w:val="95"/>
        </w:rPr>
        <w:tab/>
      </w:r>
      <w:r>
        <w:t>-</w:t>
      </w:r>
    </w:p>
    <w:p w:rsidR="00F87A27" w:rsidRDefault="00F87A27">
      <w:pPr>
        <w:sectPr w:rsidR="00F87A27">
          <w:type w:val="continuous"/>
          <w:pgSz w:w="12240" w:h="15840"/>
          <w:pgMar w:top="700" w:right="460" w:bottom="280" w:left="620" w:header="720" w:footer="720" w:gutter="0"/>
          <w:cols w:num="3" w:space="720" w:equalWidth="0">
            <w:col w:w="5120" w:space="522"/>
            <w:col w:w="1051" w:space="439"/>
            <w:col w:w="4028"/>
          </w:cols>
        </w:sectPr>
      </w:pPr>
    </w:p>
    <w:p w:rsidR="00F87A27" w:rsidRDefault="005A02C9">
      <w:pPr>
        <w:pStyle w:val="Heading4"/>
        <w:spacing w:before="161" w:line="223" w:lineRule="exact"/>
        <w:ind w:left="133"/>
        <w:rPr>
          <w:b w:val="0"/>
          <w:bCs w:val="0"/>
        </w:rPr>
      </w:pPr>
      <w:r>
        <w:lastRenderedPageBreak/>
        <w:t>MSM-03</w:t>
      </w:r>
      <w:r>
        <w:rPr>
          <w:spacing w:val="5"/>
        </w:rPr>
        <w:t xml:space="preserve"> </w:t>
      </w:r>
      <w:r>
        <w:rPr>
          <w:spacing w:val="-2"/>
        </w:rPr>
        <w:t>Gogg</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left="133"/>
      </w:pPr>
      <w:r>
        <w:rPr>
          <w:spacing w:val="1"/>
        </w:rPr>
        <w:t>The</w:t>
      </w:r>
      <w:r>
        <w:rPr>
          <w:spacing w:val="36"/>
        </w:rPr>
        <w:t xml:space="preserve"> </w:t>
      </w:r>
      <w:r>
        <w:t>MSM-03</w:t>
      </w:r>
      <w:r>
        <w:rPr>
          <w:spacing w:val="36"/>
        </w:rPr>
        <w:t xml:space="preserve"> </w:t>
      </w:r>
      <w:r>
        <w:rPr>
          <w:spacing w:val="1"/>
        </w:rPr>
        <w:t>Gogg</w:t>
      </w:r>
      <w:r>
        <w:rPr>
          <w:spacing w:val="36"/>
        </w:rPr>
        <w:t xml:space="preserve"> </w:t>
      </w:r>
      <w:r>
        <w:t>comes</w:t>
      </w:r>
      <w:r>
        <w:rPr>
          <w:spacing w:val="36"/>
        </w:rPr>
        <w:t xml:space="preserve"> </w:t>
      </w:r>
      <w:r>
        <w:t>with</w:t>
      </w:r>
      <w:r>
        <w:rPr>
          <w:spacing w:val="36"/>
        </w:rPr>
        <w:t xml:space="preserve"> </w:t>
      </w:r>
      <w:r>
        <w:t>this</w:t>
      </w:r>
      <w:r>
        <w:rPr>
          <w:spacing w:val="36"/>
        </w:rPr>
        <w:t xml:space="preserve"> </w:t>
      </w:r>
      <w:r>
        <w:t>equipment</w:t>
      </w:r>
      <w:r>
        <w:rPr>
          <w:spacing w:val="36"/>
        </w:rPr>
        <w:t xml:space="preserve"> </w:t>
      </w:r>
      <w:r>
        <w:t>and</w:t>
      </w:r>
      <w:r>
        <w:rPr>
          <w:spacing w:val="36"/>
        </w:rPr>
        <w:t xml:space="preserve"> </w:t>
      </w:r>
      <w:r>
        <w:rPr>
          <w:spacing w:val="-1"/>
        </w:rPr>
        <w:t>weapons</w:t>
      </w:r>
      <w:r>
        <w:rPr>
          <w:spacing w:val="36"/>
        </w:rPr>
        <w:t xml:space="preserve"> </w:t>
      </w:r>
      <w:r>
        <w:t>as</w:t>
      </w:r>
      <w:r>
        <w:rPr>
          <w:spacing w:val="27"/>
        </w:rPr>
        <w:t xml:space="preserve"> </w:t>
      </w:r>
      <w:r>
        <w:t>standard:</w:t>
      </w:r>
      <w:r>
        <w:rPr>
          <w:spacing w:val="5"/>
        </w:rPr>
        <w:t xml:space="preserve"> </w:t>
      </w:r>
      <w:r>
        <w:rPr>
          <w:spacing w:val="-2"/>
        </w:rPr>
        <w:t>Twin-linked</w:t>
      </w:r>
      <w:r>
        <w:rPr>
          <w:spacing w:val="5"/>
        </w:rPr>
        <w:t xml:space="preserve"> </w:t>
      </w:r>
      <w:r>
        <w:t>Mega-particle</w:t>
      </w:r>
      <w:r>
        <w:rPr>
          <w:spacing w:val="5"/>
        </w:rPr>
        <w:t xml:space="preserve"> </w:t>
      </w:r>
      <w:r>
        <w:t>cannon</w:t>
      </w:r>
    </w:p>
    <w:p w:rsidR="00F87A27" w:rsidRDefault="00F87A27">
      <w:pPr>
        <w:spacing w:before="8"/>
        <w:rPr>
          <w:rFonts w:ascii="Garamond" w:eastAsia="Garamond" w:hAnsi="Garamond" w:cs="Garamond"/>
          <w:sz w:val="18"/>
          <w:szCs w:val="18"/>
        </w:rPr>
      </w:pPr>
    </w:p>
    <w:p w:rsidR="00F87A27" w:rsidRDefault="005A02C9">
      <w:pPr>
        <w:pStyle w:val="Heading4"/>
        <w:spacing w:line="222" w:lineRule="exact"/>
        <w:ind w:left="121"/>
        <w:rPr>
          <w:b w:val="0"/>
          <w:bCs w:val="0"/>
        </w:rPr>
      </w:pPr>
      <w:r>
        <w:t>MSM-03</w:t>
      </w:r>
      <w:r>
        <w:rPr>
          <w:spacing w:val="4"/>
        </w:rPr>
        <w:t xml:space="preserve"> </w:t>
      </w:r>
      <w:r>
        <w:rPr>
          <w:spacing w:val="-2"/>
        </w:rPr>
        <w:t>Gogg</w:t>
      </w:r>
      <w:r>
        <w:rPr>
          <w:spacing w:val="4"/>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rsidR="00F87A27" w:rsidRDefault="005A02C9">
      <w:pPr>
        <w:pStyle w:val="BodyText"/>
        <w:spacing w:line="236" w:lineRule="auto"/>
        <w:ind w:left="121" w:right="9"/>
      </w:pPr>
      <w:r>
        <w:t>The</w:t>
      </w:r>
      <w:r>
        <w:rPr>
          <w:spacing w:val="29"/>
        </w:rPr>
        <w:t xml:space="preserve"> </w:t>
      </w:r>
      <w:r>
        <w:t>MSM-03</w:t>
      </w:r>
      <w:r>
        <w:rPr>
          <w:spacing w:val="29"/>
        </w:rPr>
        <w:t xml:space="preserve"> </w:t>
      </w:r>
      <w:r>
        <w:rPr>
          <w:spacing w:val="1"/>
        </w:rPr>
        <w:t>Gogg</w:t>
      </w:r>
      <w:r>
        <w:rPr>
          <w:spacing w:val="29"/>
        </w:rPr>
        <w:t xml:space="preserve"> </w:t>
      </w:r>
      <w:r>
        <w:t>can</w:t>
      </w:r>
      <w:r>
        <w:rPr>
          <w:spacing w:val="29"/>
        </w:rPr>
        <w:t xml:space="preserve"> </w:t>
      </w:r>
      <w:r>
        <w:t>be</w:t>
      </w:r>
      <w:r>
        <w:rPr>
          <w:spacing w:val="28"/>
        </w:rPr>
        <w:t xml:space="preserve"> </w:t>
      </w:r>
      <w:r>
        <w:t>equipped</w:t>
      </w:r>
      <w:r>
        <w:rPr>
          <w:spacing w:val="28"/>
        </w:rPr>
        <w:t xml:space="preserve"> </w:t>
      </w:r>
      <w:r>
        <w:t>with</w:t>
      </w:r>
      <w:r>
        <w:rPr>
          <w:spacing w:val="28"/>
        </w:rPr>
        <w:t xml:space="preserve"> </w:t>
      </w:r>
      <w:r>
        <w:t>the</w:t>
      </w:r>
      <w:r>
        <w:rPr>
          <w:spacing w:val="28"/>
        </w:rPr>
        <w:t xml:space="preserve"> </w:t>
      </w:r>
      <w:r>
        <w:rPr>
          <w:spacing w:val="-1"/>
        </w:rPr>
        <w:t>following</w:t>
      </w:r>
      <w:r>
        <w:rPr>
          <w:spacing w:val="28"/>
        </w:rPr>
        <w:t xml:space="preserve"> </w:t>
      </w:r>
      <w:r>
        <w:t>optional</w:t>
      </w:r>
      <w:r>
        <w:rPr>
          <w:spacing w:val="22"/>
        </w:rPr>
        <w:t xml:space="preserve"> </w:t>
      </w:r>
      <w:r>
        <w:t>equipment.</w:t>
      </w:r>
      <w:r>
        <w:rPr>
          <w:spacing w:val="4"/>
        </w:rPr>
        <w:t xml:space="preserve"> </w:t>
      </w:r>
      <w:r>
        <w:t>and</w:t>
      </w:r>
      <w:r>
        <w:rPr>
          <w:spacing w:val="5"/>
        </w:rPr>
        <w:t xml:space="preserve"> </w:t>
      </w:r>
      <w:r>
        <w:rPr>
          <w:spacing w:val="-1"/>
        </w:rPr>
        <w:t>weapons:</w:t>
      </w:r>
      <w:r>
        <w:rPr>
          <w:spacing w:val="5"/>
        </w:rPr>
        <w:t xml:space="preserve"> </w:t>
      </w:r>
      <w:r>
        <w:rPr>
          <w:spacing w:val="-1"/>
        </w:rPr>
        <w:t>Targeter</w:t>
      </w:r>
      <w:r>
        <w:rPr>
          <w:spacing w:val="4"/>
        </w:rPr>
        <w:t xml:space="preserve"> </w:t>
      </w:r>
      <w:r>
        <w:t>(+5pts)</w:t>
      </w:r>
      <w:r>
        <w:rPr>
          <w:spacing w:val="4"/>
        </w:rPr>
        <w:t xml:space="preserve"> </w:t>
      </w:r>
      <w:r>
        <w:t>or</w:t>
      </w:r>
      <w:r>
        <w:rPr>
          <w:spacing w:val="5"/>
        </w:rPr>
        <w:t xml:space="preserve"> </w:t>
      </w:r>
      <w:r>
        <w:t>jump</w:t>
      </w:r>
      <w:r>
        <w:rPr>
          <w:spacing w:val="5"/>
        </w:rPr>
        <w:t xml:space="preserve"> </w:t>
      </w:r>
      <w:r>
        <w:rPr>
          <w:spacing w:val="-1"/>
        </w:rPr>
        <w:t>pack</w:t>
      </w:r>
      <w:r>
        <w:rPr>
          <w:spacing w:val="4"/>
        </w:rPr>
        <w:t xml:space="preserve"> </w:t>
      </w:r>
      <w:r>
        <w:t>(30pts)</w:t>
      </w:r>
    </w:p>
    <w:p w:rsidR="00F87A27" w:rsidRDefault="00F87A27">
      <w:pPr>
        <w:spacing w:before="9"/>
        <w:rPr>
          <w:rFonts w:ascii="Garamond" w:eastAsia="Garamond" w:hAnsi="Garamond" w:cs="Garamond"/>
          <w:sz w:val="20"/>
          <w:szCs w:val="20"/>
        </w:rPr>
      </w:pPr>
    </w:p>
    <w:p w:rsidR="00F87A27" w:rsidRDefault="00E86CF6">
      <w:pPr>
        <w:pStyle w:val="BodyText"/>
        <w:spacing w:line="234" w:lineRule="auto"/>
        <w:ind w:left="3575" w:right="9"/>
      </w:pPr>
      <w:r>
        <w:pict>
          <v:group id="_x0000_s1273" style="position:absolute;left:0;text-align:left;margin-left:36.15pt;margin-top:-1.75pt;width:169.35pt;height:229.45pt;z-index:251656704;mso-position-horizontal-relative:page" coordorigin="724,-35" coordsize="3387,4589">
            <v:group id="_x0000_s1277" style="position:absolute;left:791;top:33;width:3240;height:4442" coordorigin="791,33" coordsize="3240,4442">
              <v:shape id="_x0000_s1278" style="position:absolute;left:791;top:33;width:3240;height:4442" coordorigin="791,33" coordsize="3240,4442" path="m791,33r3240,l4031,4475r-3240,l791,33xe" filled="f" strokeweight=".23528mm">
                <v:path arrowok="t"/>
              </v:shape>
            </v:group>
            <v:group id="_x0000_s1274" style="position:absolute;left:744;top:-15;width:3347;height:4549" coordorigin="744,-15" coordsize="3347,4549">
              <v:shape id="_x0000_s1276" style="position:absolute;left:744;top:-15;width:3347;height:4549" coordorigin="744,-15" coordsize="3347,4549" path="m744,-15r3346,l4090,4534r-3346,l744,-15xe" filled="f" strokeweight="2pt">
                <v:path arrowok="t"/>
              </v:shape>
              <v:shape id="_x0000_s1275" type="#_x0000_t75" style="position:absolute;left:854;top:182;width:3127;height:4130">
                <v:imagedata r:id="rId60" o:title=""/>
              </v:shape>
            </v:group>
            <w10:wrap anchorx="page"/>
          </v:group>
        </w:pict>
      </w:r>
      <w:r w:rsidR="005A02C9">
        <w:rPr>
          <w:b/>
          <w:spacing w:val="-1"/>
          <w:sz w:val="24"/>
        </w:rPr>
        <w:t>MSM-04</w:t>
      </w:r>
      <w:r w:rsidR="005A02C9">
        <w:rPr>
          <w:b/>
          <w:sz w:val="24"/>
        </w:rPr>
        <w:t xml:space="preserve"> </w:t>
      </w:r>
      <w:r w:rsidR="005A02C9">
        <w:rPr>
          <w:b/>
          <w:spacing w:val="11"/>
          <w:sz w:val="24"/>
        </w:rPr>
        <w:t xml:space="preserve"> </w:t>
      </w:r>
      <w:r w:rsidR="005A02C9">
        <w:rPr>
          <w:b/>
          <w:sz w:val="24"/>
        </w:rPr>
        <w:t>Acguy</w:t>
      </w:r>
      <w:r w:rsidR="005A02C9">
        <w:rPr>
          <w:b/>
          <w:spacing w:val="25"/>
          <w:sz w:val="24"/>
        </w:rPr>
        <w:t xml:space="preserve"> </w:t>
      </w:r>
      <w:r w:rsidR="005A02C9">
        <w:t>The MSM-04 Acguy is a Zeon mass produced amhibious mobile suit that  used many of the same parts and components as the</w:t>
      </w:r>
    </w:p>
    <w:p w:rsidR="00F87A27" w:rsidRDefault="005A02C9">
      <w:pPr>
        <w:pStyle w:val="BodyText"/>
        <w:spacing w:line="218" w:lineRule="exact"/>
        <w:ind w:left="3575"/>
      </w:pPr>
      <w:r>
        <w:t>MS-06F Zaku II,</w:t>
      </w:r>
    </w:p>
    <w:p w:rsidR="00F87A27" w:rsidRDefault="005A02C9">
      <w:pPr>
        <w:pStyle w:val="BodyText"/>
        <w:spacing w:before="1" w:line="234" w:lineRule="auto"/>
        <w:ind w:left="3575" w:right="5"/>
      </w:pPr>
      <w:r>
        <w:t>including twin Zaku II F-Type fusion reactors.</w:t>
      </w:r>
    </w:p>
    <w:p w:rsidR="00F87A27" w:rsidRDefault="005A02C9">
      <w:pPr>
        <w:pStyle w:val="BodyText"/>
        <w:spacing w:line="234" w:lineRule="auto"/>
        <w:ind w:left="3575" w:right="32"/>
      </w:pPr>
      <w:r>
        <w:t>However, even with the twin reactors, the Acguy left only a trace heat signature, making it effective for stealth operations.</w:t>
      </w:r>
    </w:p>
    <w:p w:rsidR="00F87A27" w:rsidRDefault="005A02C9">
      <w:pPr>
        <w:pStyle w:val="Heading4"/>
        <w:tabs>
          <w:tab w:val="left" w:pos="1802"/>
          <w:tab w:val="left" w:pos="2775"/>
          <w:tab w:val="left" w:pos="3835"/>
          <w:tab w:val="left" w:pos="4869"/>
        </w:tabs>
        <w:spacing w:line="218" w:lineRule="exact"/>
        <w:ind w:left="121"/>
        <w:rPr>
          <w:b w:val="0"/>
          <w:bCs w:val="0"/>
        </w:rPr>
      </w:pPr>
      <w:r>
        <w:rPr>
          <w:b w:val="0"/>
        </w:rPr>
        <w:br w:type="column"/>
      </w: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rsidR="00F87A27" w:rsidRDefault="005A02C9">
      <w:pPr>
        <w:pStyle w:val="BodyText"/>
        <w:tabs>
          <w:tab w:val="left" w:pos="1891"/>
          <w:tab w:val="left" w:pos="2831"/>
          <w:tab w:val="left" w:pos="3941"/>
          <w:tab w:val="right" w:pos="5108"/>
        </w:tabs>
        <w:spacing w:line="222" w:lineRule="exact"/>
        <w:ind w:left="121"/>
      </w:pPr>
      <w:r>
        <w:t>Z-Gok</w:t>
      </w:r>
      <w:r>
        <w:tab/>
        <w:t>12</w:t>
      </w:r>
      <w:r>
        <w:tab/>
        <w:t>11</w:t>
      </w:r>
      <w:r>
        <w:tab/>
        <w:t>10</w:t>
      </w:r>
      <w:r>
        <w:rPr>
          <w:rFonts w:ascii="Times New Roman"/>
        </w:rPr>
        <w:t xml:space="preserve"> </w:t>
      </w:r>
      <w:r>
        <w:rPr>
          <w:rFonts w:ascii="Times New Roman"/>
        </w:rPr>
        <w:tab/>
      </w:r>
      <w:r>
        <w:t>120</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ind w:left="121"/>
        <w:rPr>
          <w:b w:val="0"/>
          <w:bCs w:val="0"/>
        </w:rPr>
      </w:pPr>
      <w:r>
        <w:t>MSM-07</w:t>
      </w:r>
      <w:r>
        <w:rPr>
          <w:spacing w:val="5"/>
        </w:rPr>
        <w:t xml:space="preserve"> </w:t>
      </w:r>
      <w:r>
        <w:t>Z-Gok</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rsidR="00F87A27" w:rsidRDefault="005A02C9">
      <w:pPr>
        <w:pStyle w:val="BodyText"/>
        <w:spacing w:before="1" w:line="234" w:lineRule="auto"/>
        <w:ind w:left="121" w:right="123"/>
      </w:pPr>
      <w:r>
        <w:rPr>
          <w:spacing w:val="1"/>
        </w:rPr>
        <w:t>The</w:t>
      </w:r>
      <w:r>
        <w:rPr>
          <w:spacing w:val="24"/>
        </w:rPr>
        <w:t xml:space="preserve"> </w:t>
      </w:r>
      <w:r>
        <w:t>MSM-07</w:t>
      </w:r>
      <w:r>
        <w:rPr>
          <w:spacing w:val="24"/>
        </w:rPr>
        <w:t xml:space="preserve"> </w:t>
      </w:r>
      <w:r>
        <w:t>Z-Gok</w:t>
      </w:r>
      <w:r>
        <w:rPr>
          <w:spacing w:val="24"/>
        </w:rPr>
        <w:t xml:space="preserve"> </w:t>
      </w:r>
      <w:r>
        <w:t>comes</w:t>
      </w:r>
      <w:r>
        <w:rPr>
          <w:spacing w:val="24"/>
        </w:rPr>
        <w:t xml:space="preserve"> </w:t>
      </w:r>
      <w:r>
        <w:t>with</w:t>
      </w:r>
      <w:r>
        <w:rPr>
          <w:spacing w:val="24"/>
        </w:rPr>
        <w:t xml:space="preserve"> </w:t>
      </w:r>
      <w:r>
        <w:t>this</w:t>
      </w:r>
      <w:r>
        <w:rPr>
          <w:spacing w:val="24"/>
        </w:rPr>
        <w:t xml:space="preserve"> </w:t>
      </w:r>
      <w:r>
        <w:t>equipment</w:t>
      </w:r>
      <w:r>
        <w:rPr>
          <w:spacing w:val="24"/>
        </w:rPr>
        <w:t xml:space="preserve"> </w:t>
      </w:r>
      <w:r>
        <w:t>and</w:t>
      </w:r>
      <w:r>
        <w:rPr>
          <w:spacing w:val="24"/>
        </w:rPr>
        <w:t xml:space="preserve"> </w:t>
      </w:r>
      <w:r>
        <w:rPr>
          <w:spacing w:val="-1"/>
        </w:rPr>
        <w:t>weapons</w:t>
      </w:r>
      <w:r>
        <w:rPr>
          <w:spacing w:val="24"/>
        </w:rPr>
        <w:t xml:space="preserve"> </w:t>
      </w:r>
      <w:r>
        <w:t>as</w:t>
      </w:r>
      <w:r>
        <w:rPr>
          <w:spacing w:val="24"/>
        </w:rPr>
        <w:t xml:space="preserve"> </w:t>
      </w:r>
      <w:r>
        <w:t>standard:</w:t>
      </w:r>
      <w:r>
        <w:rPr>
          <w:spacing w:val="5"/>
        </w:rPr>
        <w:t xml:space="preserve"> </w:t>
      </w:r>
      <w:r>
        <w:t>240mm</w:t>
      </w:r>
      <w:r>
        <w:rPr>
          <w:spacing w:val="5"/>
        </w:rPr>
        <w:t xml:space="preserve"> </w:t>
      </w:r>
      <w:r>
        <w:t>Missile</w:t>
      </w:r>
      <w:r>
        <w:rPr>
          <w:spacing w:val="5"/>
        </w:rPr>
        <w:t xml:space="preserve"> </w:t>
      </w:r>
      <w:r>
        <w:rPr>
          <w:spacing w:val="-1"/>
        </w:rPr>
        <w:t>launcher</w:t>
      </w:r>
      <w:r>
        <w:rPr>
          <w:spacing w:val="5"/>
        </w:rPr>
        <w:t xml:space="preserve"> </w:t>
      </w:r>
      <w:r>
        <w:t>&amp;</w:t>
      </w:r>
      <w:r>
        <w:rPr>
          <w:spacing w:val="5"/>
        </w:rPr>
        <w:t xml:space="preserve"> </w:t>
      </w:r>
      <w:r>
        <w:t>mega-particle</w:t>
      </w:r>
      <w:r>
        <w:rPr>
          <w:spacing w:val="5"/>
        </w:rPr>
        <w:t xml:space="preserve"> </w:t>
      </w:r>
      <w:r>
        <w:t>cannon</w:t>
      </w:r>
    </w:p>
    <w:p w:rsidR="00F87A27" w:rsidRDefault="00F87A27">
      <w:pPr>
        <w:spacing w:before="2"/>
        <w:rPr>
          <w:rFonts w:ascii="Garamond" w:eastAsia="Garamond" w:hAnsi="Garamond" w:cs="Garamond"/>
          <w:sz w:val="19"/>
          <w:szCs w:val="19"/>
        </w:rPr>
      </w:pPr>
    </w:p>
    <w:p w:rsidR="00F87A27" w:rsidRDefault="005A02C9">
      <w:pPr>
        <w:pStyle w:val="Heading4"/>
        <w:spacing w:line="223" w:lineRule="exact"/>
        <w:ind w:left="121"/>
        <w:rPr>
          <w:b w:val="0"/>
          <w:bCs w:val="0"/>
        </w:rPr>
      </w:pPr>
      <w:r>
        <w:t>MSM-07</w:t>
      </w:r>
      <w:r>
        <w:rPr>
          <w:spacing w:val="5"/>
        </w:rPr>
        <w:t xml:space="preserve"> </w:t>
      </w:r>
      <w:r>
        <w:t>Z-Gok</w:t>
      </w:r>
      <w:r>
        <w:rPr>
          <w:spacing w:val="5"/>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rsidR="00F87A27" w:rsidRDefault="005A02C9">
      <w:pPr>
        <w:pStyle w:val="BodyText"/>
        <w:spacing w:before="1" w:line="234" w:lineRule="auto"/>
        <w:ind w:left="121" w:right="122"/>
      </w:pPr>
      <w:r>
        <w:rPr>
          <w:spacing w:val="1"/>
        </w:rPr>
        <w:t>The</w:t>
      </w:r>
      <w:r>
        <w:rPr>
          <w:spacing w:val="17"/>
        </w:rPr>
        <w:t xml:space="preserve"> </w:t>
      </w:r>
      <w:r>
        <w:t>MSM-07</w:t>
      </w:r>
      <w:r>
        <w:rPr>
          <w:spacing w:val="17"/>
        </w:rPr>
        <w:t xml:space="preserve"> </w:t>
      </w:r>
      <w:r>
        <w:t>Z-Gok</w:t>
      </w:r>
      <w:r>
        <w:rPr>
          <w:spacing w:val="17"/>
        </w:rPr>
        <w:t xml:space="preserve"> </w:t>
      </w:r>
      <w:r>
        <w:t>can</w:t>
      </w:r>
      <w:r>
        <w:rPr>
          <w:spacing w:val="17"/>
        </w:rPr>
        <w:t xml:space="preserve"> </w:t>
      </w:r>
      <w:r>
        <w:t>be</w:t>
      </w:r>
      <w:r>
        <w:rPr>
          <w:spacing w:val="17"/>
        </w:rPr>
        <w:t xml:space="preserve"> </w:t>
      </w:r>
      <w:r>
        <w:t>equipped</w:t>
      </w:r>
      <w:r>
        <w:rPr>
          <w:spacing w:val="17"/>
        </w:rPr>
        <w:t xml:space="preserve"> </w:t>
      </w:r>
      <w:r>
        <w:t>with</w:t>
      </w:r>
      <w:r>
        <w:rPr>
          <w:spacing w:val="17"/>
        </w:rPr>
        <w:t xml:space="preserve"> </w:t>
      </w:r>
      <w:r>
        <w:t>the</w:t>
      </w:r>
      <w:r>
        <w:rPr>
          <w:spacing w:val="17"/>
        </w:rPr>
        <w:t xml:space="preserve"> </w:t>
      </w:r>
      <w:r>
        <w:rPr>
          <w:spacing w:val="-1"/>
        </w:rPr>
        <w:t>following</w:t>
      </w:r>
      <w:r>
        <w:rPr>
          <w:spacing w:val="17"/>
        </w:rPr>
        <w:t xml:space="preserve"> </w:t>
      </w:r>
      <w:r>
        <w:t>optional</w:t>
      </w:r>
      <w:r>
        <w:rPr>
          <w:spacing w:val="26"/>
        </w:rPr>
        <w:t xml:space="preserve"> </w:t>
      </w:r>
      <w:r>
        <w:t>equipment.</w:t>
      </w:r>
      <w:r>
        <w:rPr>
          <w:spacing w:val="5"/>
        </w:rPr>
        <w:t xml:space="preserve"> </w:t>
      </w:r>
      <w:r>
        <w:t>and</w:t>
      </w:r>
      <w:r>
        <w:rPr>
          <w:spacing w:val="5"/>
        </w:rPr>
        <w:t xml:space="preserve"> </w:t>
      </w:r>
      <w:r>
        <w:rPr>
          <w:spacing w:val="-1"/>
        </w:rPr>
        <w:t>weapons:</w:t>
      </w:r>
      <w:r>
        <w:rPr>
          <w:spacing w:val="5"/>
        </w:rPr>
        <w:t xml:space="preserve"> </w:t>
      </w:r>
      <w:r>
        <w:rPr>
          <w:spacing w:val="-1"/>
        </w:rPr>
        <w:t>Targeter</w:t>
      </w:r>
      <w:r>
        <w:rPr>
          <w:spacing w:val="5"/>
        </w:rPr>
        <w:t xml:space="preserve"> </w:t>
      </w:r>
      <w:r>
        <w:t>(+5pts)</w:t>
      </w:r>
      <w:r>
        <w:rPr>
          <w:spacing w:val="5"/>
        </w:rPr>
        <w:t xml:space="preserve"> </w:t>
      </w:r>
      <w:r>
        <w:t>or</w:t>
      </w:r>
      <w:r>
        <w:rPr>
          <w:spacing w:val="5"/>
        </w:rPr>
        <w:t xml:space="preserve"> </w:t>
      </w:r>
      <w:r>
        <w:t>jump</w:t>
      </w:r>
      <w:r>
        <w:rPr>
          <w:spacing w:val="5"/>
        </w:rPr>
        <w:t xml:space="preserve"> </w:t>
      </w:r>
      <w:r>
        <w:rPr>
          <w:spacing w:val="-1"/>
        </w:rPr>
        <w:t>pack</w:t>
      </w:r>
      <w:r>
        <w:rPr>
          <w:spacing w:val="5"/>
        </w:rPr>
        <w:t xml:space="preserve"> </w:t>
      </w:r>
      <w:r>
        <w:t>(25pts)</w:t>
      </w:r>
    </w:p>
    <w:p w:rsidR="00F87A27" w:rsidRDefault="00F87A27">
      <w:pPr>
        <w:spacing w:line="234" w:lineRule="auto"/>
        <w:sectPr w:rsidR="00F87A27">
          <w:type w:val="continuous"/>
          <w:pgSz w:w="12240" w:h="15840"/>
          <w:pgMar w:top="700" w:right="460" w:bottom="280" w:left="620" w:header="720" w:footer="720" w:gutter="0"/>
          <w:cols w:num="2" w:space="720" w:equalWidth="0">
            <w:col w:w="5394" w:space="259"/>
            <w:col w:w="5507"/>
          </w:cols>
        </w:sect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F87A27">
      <w:pPr>
        <w:rPr>
          <w:rFonts w:ascii="Garamond" w:eastAsia="Garamond" w:hAnsi="Garamond" w:cs="Garamond"/>
          <w:sz w:val="20"/>
          <w:szCs w:val="20"/>
        </w:rPr>
      </w:pPr>
    </w:p>
    <w:p w:rsidR="00F87A27" w:rsidRDefault="005A02C9">
      <w:pPr>
        <w:pStyle w:val="Heading2"/>
        <w:spacing w:before="209" w:line="269" w:lineRule="exact"/>
        <w:ind w:left="117"/>
        <w:rPr>
          <w:b w:val="0"/>
          <w:bCs w:val="0"/>
        </w:rPr>
      </w:pPr>
      <w:r>
        <w:rPr>
          <w:spacing w:val="-1"/>
        </w:rPr>
        <w:t>MSM-04</w:t>
      </w:r>
      <w:r>
        <w:rPr>
          <w:spacing w:val="5"/>
        </w:rPr>
        <w:t xml:space="preserve"> </w:t>
      </w:r>
      <w:r>
        <w:t>Acguy</w:t>
      </w:r>
    </w:p>
    <w:p w:rsidR="00F87A27" w:rsidRDefault="005A02C9">
      <w:pPr>
        <w:pStyle w:val="Heading4"/>
        <w:tabs>
          <w:tab w:val="left" w:pos="3316"/>
          <w:tab w:val="left" w:pos="4061"/>
        </w:tabs>
        <w:spacing w:line="224" w:lineRule="exact"/>
        <w:ind w:left="1533"/>
        <w:rPr>
          <w:b w:val="0"/>
          <w:bCs w:val="0"/>
        </w:rPr>
      </w:pPr>
      <w:r>
        <w:t xml:space="preserve">WS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rsidR="00F87A27" w:rsidRDefault="00F87A27">
      <w:pPr>
        <w:spacing w:line="224" w:lineRule="exact"/>
        <w:sectPr w:rsidR="00F87A27">
          <w:type w:val="continuous"/>
          <w:pgSz w:w="12240" w:h="15840"/>
          <w:pgMar w:top="700" w:right="460" w:bottom="280" w:left="620" w:header="720" w:footer="720" w:gutter="0"/>
          <w:cols w:space="720"/>
        </w:sectPr>
      </w:pPr>
    </w:p>
    <w:p w:rsidR="00F87A27" w:rsidRDefault="005A02C9">
      <w:pPr>
        <w:pStyle w:val="BodyText"/>
        <w:spacing w:line="220" w:lineRule="exact"/>
        <w:ind w:left="117"/>
      </w:pPr>
      <w:r>
        <w:lastRenderedPageBreak/>
        <w:t>Pilot</w:t>
      </w:r>
      <w:r>
        <w:rPr>
          <w:spacing w:val="4"/>
        </w:rPr>
        <w:t xml:space="preserve"> </w:t>
      </w:r>
      <w:r>
        <w:t>Bonus</w:t>
      </w:r>
    </w:p>
    <w:p w:rsidR="00F87A27" w:rsidRDefault="005A02C9">
      <w:pPr>
        <w:pStyle w:val="BodyText"/>
        <w:tabs>
          <w:tab w:val="left" w:pos="432"/>
          <w:tab w:val="left" w:pos="741"/>
          <w:tab w:val="left" w:pos="1095"/>
          <w:tab w:val="left" w:pos="1421"/>
          <w:tab w:val="left" w:pos="1831"/>
          <w:tab w:val="left" w:pos="2171"/>
          <w:tab w:val="left" w:pos="2625"/>
        </w:tabs>
        <w:spacing w:line="220" w:lineRule="exact"/>
        <w:ind w:left="117"/>
      </w:pPr>
      <w:r>
        <w:br w:type="column"/>
      </w:r>
      <w:r>
        <w:lastRenderedPageBreak/>
        <w:t>-</w:t>
      </w:r>
      <w:r>
        <w:tab/>
        <w:t>-</w:t>
      </w:r>
      <w:r>
        <w:tab/>
      </w:r>
      <w:r>
        <w:rPr>
          <w:w w:val="95"/>
        </w:rPr>
        <w:t>7</w:t>
      </w:r>
      <w:r>
        <w:rPr>
          <w:w w:val="95"/>
        </w:rPr>
        <w:tab/>
      </w:r>
      <w:r>
        <w:t>-</w:t>
      </w:r>
      <w:r>
        <w:tab/>
      </w:r>
      <w:r>
        <w:rPr>
          <w:w w:val="95"/>
        </w:rPr>
        <w:t>-</w:t>
      </w:r>
      <w:r>
        <w:rPr>
          <w:w w:val="95"/>
        </w:rPr>
        <w:tab/>
        <w:t>-</w:t>
      </w:r>
      <w:r>
        <w:rPr>
          <w:w w:val="95"/>
        </w:rPr>
        <w:tab/>
        <w:t>-</w:t>
      </w:r>
      <w:r>
        <w:rPr>
          <w:w w:val="95"/>
        </w:rPr>
        <w:tab/>
      </w:r>
      <w:r>
        <w:t>-</w:t>
      </w:r>
    </w:p>
    <w:p w:rsidR="00F87A27" w:rsidRDefault="00F87A27">
      <w:pPr>
        <w:spacing w:line="220" w:lineRule="exact"/>
        <w:sectPr w:rsidR="00F87A27">
          <w:type w:val="continuous"/>
          <w:pgSz w:w="12240" w:h="15840"/>
          <w:pgMar w:top="700" w:right="460" w:bottom="280" w:left="620" w:header="720" w:footer="720" w:gutter="0"/>
          <w:cols w:num="2" w:space="720" w:equalWidth="0">
            <w:col w:w="1036" w:space="454"/>
            <w:col w:w="9670"/>
          </w:cols>
        </w:sectPr>
      </w:pPr>
    </w:p>
    <w:p w:rsidR="00F87A27" w:rsidRDefault="005A02C9">
      <w:pPr>
        <w:pStyle w:val="Heading4"/>
        <w:tabs>
          <w:tab w:val="left" w:pos="1798"/>
          <w:tab w:val="left" w:pos="2771"/>
          <w:tab w:val="left" w:pos="3831"/>
          <w:tab w:val="left" w:pos="4865"/>
        </w:tabs>
        <w:spacing w:line="218" w:lineRule="exact"/>
        <w:ind w:left="117"/>
        <w:rPr>
          <w:b w:val="0"/>
          <w:bCs w:val="0"/>
        </w:rPr>
      </w:pP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rPr>
        <w:t>Rear</w:t>
      </w:r>
      <w:r>
        <w:rPr>
          <w:spacing w:val="-1"/>
        </w:rPr>
        <w:tab/>
      </w:r>
      <w:r>
        <w:t>PV</w:t>
      </w:r>
    </w:p>
    <w:p w:rsidR="00F87A27" w:rsidRDefault="005A02C9">
      <w:pPr>
        <w:pStyle w:val="BodyText"/>
        <w:tabs>
          <w:tab w:val="left" w:pos="1887"/>
          <w:tab w:val="left" w:pos="2827"/>
          <w:tab w:val="left" w:pos="3937"/>
          <w:tab w:val="right" w:pos="5104"/>
        </w:tabs>
        <w:spacing w:line="222" w:lineRule="exact"/>
        <w:ind w:left="117"/>
      </w:pPr>
      <w:r>
        <w:t>Acguy</w:t>
      </w:r>
      <w:r>
        <w:tab/>
      </w:r>
      <w:r>
        <w:rPr>
          <w:w w:val="95"/>
        </w:rPr>
        <w:t>12</w:t>
      </w:r>
      <w:r>
        <w:rPr>
          <w:w w:val="95"/>
        </w:rPr>
        <w:tab/>
        <w:t>11</w:t>
      </w:r>
      <w:r>
        <w:rPr>
          <w:w w:val="95"/>
        </w:rPr>
        <w:tab/>
      </w:r>
      <w:r>
        <w:t>10</w:t>
      </w:r>
      <w:r>
        <w:rPr>
          <w:rFonts w:ascii="Times New Roman"/>
        </w:rPr>
        <w:tab/>
      </w:r>
      <w:r>
        <w:t>120</w:t>
      </w:r>
    </w:p>
    <w:p w:rsidR="00F87A27" w:rsidRDefault="005A02C9">
      <w:pPr>
        <w:pStyle w:val="Heading4"/>
        <w:spacing w:before="76" w:line="221" w:lineRule="exact"/>
        <w:ind w:left="109"/>
        <w:rPr>
          <w:b w:val="0"/>
          <w:bCs w:val="0"/>
        </w:rPr>
      </w:pPr>
      <w:r>
        <w:rPr>
          <w:spacing w:val="-1"/>
        </w:rPr>
        <w:t>MSM-04</w:t>
      </w:r>
      <w:r>
        <w:rPr>
          <w:spacing w:val="4"/>
        </w:rPr>
        <w:t xml:space="preserve"> </w:t>
      </w:r>
      <w:r>
        <w:t>Acguy</w:t>
      </w:r>
      <w:r>
        <w:rPr>
          <w:spacing w:val="19"/>
        </w:rPr>
        <w:t xml:space="preserve"> </w:t>
      </w:r>
      <w:r>
        <w:t>Standard</w:t>
      </w:r>
      <w:r>
        <w:rPr>
          <w:spacing w:val="20"/>
        </w:rPr>
        <w:t xml:space="preserve"> </w:t>
      </w:r>
      <w:r>
        <w:t>equipment</w:t>
      </w:r>
      <w:r>
        <w:rPr>
          <w:spacing w:val="20"/>
        </w:rPr>
        <w:t xml:space="preserve"> </w:t>
      </w:r>
      <w:r>
        <w:t>&amp;</w:t>
      </w:r>
      <w:r>
        <w:rPr>
          <w:spacing w:val="20"/>
        </w:rPr>
        <w:t xml:space="preserve"> </w:t>
      </w:r>
      <w:r>
        <w:t>weapon:</w:t>
      </w:r>
    </w:p>
    <w:p w:rsidR="00F87A27" w:rsidRDefault="005A02C9">
      <w:pPr>
        <w:pStyle w:val="BodyText"/>
        <w:spacing w:line="233" w:lineRule="auto"/>
        <w:ind w:left="109" w:right="6402"/>
      </w:pPr>
      <w:r>
        <w:t>The</w:t>
      </w:r>
      <w:r>
        <w:rPr>
          <w:spacing w:val="49"/>
        </w:rPr>
        <w:t xml:space="preserve"> </w:t>
      </w:r>
      <w:r>
        <w:t>MSM-04</w:t>
      </w:r>
      <w:r>
        <w:rPr>
          <w:spacing w:val="49"/>
        </w:rPr>
        <w:t xml:space="preserve"> </w:t>
      </w:r>
      <w:r>
        <w:t xml:space="preserve">Acguy </w:t>
      </w:r>
      <w:r>
        <w:rPr>
          <w:spacing w:val="49"/>
        </w:rPr>
        <w:t xml:space="preserve"> </w:t>
      </w:r>
      <w:r>
        <w:t xml:space="preserve">comes </w:t>
      </w:r>
      <w:r>
        <w:rPr>
          <w:spacing w:val="49"/>
        </w:rPr>
        <w:t xml:space="preserve"> </w:t>
      </w:r>
      <w:r>
        <w:t xml:space="preserve">with </w:t>
      </w:r>
      <w:r>
        <w:rPr>
          <w:spacing w:val="49"/>
        </w:rPr>
        <w:t xml:space="preserve"> </w:t>
      </w:r>
      <w:r>
        <w:t xml:space="preserve">this </w:t>
      </w:r>
      <w:r>
        <w:rPr>
          <w:spacing w:val="49"/>
        </w:rPr>
        <w:t xml:space="preserve"> </w:t>
      </w:r>
      <w:r>
        <w:t xml:space="preserve">equipment </w:t>
      </w:r>
      <w:r>
        <w:rPr>
          <w:spacing w:val="48"/>
        </w:rPr>
        <w:t xml:space="preserve"> </w:t>
      </w:r>
      <w:r>
        <w:t>and weapons as standard:</w:t>
      </w:r>
      <w:r>
        <w:rPr>
          <w:spacing w:val="5"/>
        </w:rPr>
        <w:t xml:space="preserve"> </w:t>
      </w:r>
      <w:r>
        <w:t>105mm Machine Gun, Mega Particle Cannon, Rocket Launcher</w:t>
      </w:r>
    </w:p>
    <w:p w:rsidR="00F87A27" w:rsidRDefault="00F87A27">
      <w:pPr>
        <w:spacing w:line="233" w:lineRule="auto"/>
        <w:sectPr w:rsidR="00F87A27">
          <w:type w:val="continuous"/>
          <w:pgSz w:w="12240" w:h="15840"/>
          <w:pgMar w:top="700" w:right="460" w:bottom="280" w:left="620" w:header="720" w:footer="720" w:gutter="0"/>
          <w:cols w:space="720"/>
        </w:sectPr>
      </w:pPr>
    </w:p>
    <w:p w:rsidR="00F87A27" w:rsidRDefault="00E86CF6">
      <w:pPr>
        <w:pStyle w:val="Heading2"/>
        <w:spacing w:before="50"/>
        <w:ind w:left="180"/>
        <w:rPr>
          <w:b w:val="0"/>
          <w:bCs w:val="0"/>
        </w:rPr>
      </w:pPr>
      <w:r w:rsidRPr="00E86CF6">
        <w:lastRenderedPageBreak/>
        <w:pict>
          <v:group id="_x0000_s1269" style="position:absolute;left:0;text-align:left;margin-left:428.2pt;margin-top:3.95pt;width:147.8pt;height:127.65pt;z-index:251660800;mso-position-horizontal-relative:page" coordorigin="8564,80" coordsize="2956,2553">
            <v:shape id="_x0000_s1272" type="#_x0000_t75" style="position:absolute;left:8574;top:90;width:2936;height:2532">
              <v:imagedata r:id="rId61" o:title=""/>
            </v:shape>
            <v:group id="_x0000_s1270" style="position:absolute;left:8574;top:90;width:2936;height:2533" coordorigin="8574,90" coordsize="2936,2533">
              <v:shape id="_x0000_s1271" style="position:absolute;left:8574;top:90;width:2936;height:2533" coordorigin="8574,90" coordsize="2936,2533" path="m8574,90r2936,l11510,2622r-2936,l8574,90xe" filled="f" strokeweight="1pt">
                <v:path arrowok="t"/>
              </v:shape>
            </v:group>
            <w10:wrap anchorx="page"/>
          </v:group>
        </w:pict>
      </w:r>
      <w:r w:rsidR="005A02C9">
        <w:t>Mobile</w:t>
      </w:r>
      <w:r w:rsidR="005A02C9">
        <w:rPr>
          <w:spacing w:val="6"/>
        </w:rPr>
        <w:t xml:space="preserve"> </w:t>
      </w:r>
      <w:r w:rsidR="005A02C9">
        <w:t>Suit</w:t>
      </w:r>
      <w:r w:rsidR="005A02C9">
        <w:rPr>
          <w:spacing w:val="6"/>
        </w:rPr>
        <w:t xml:space="preserve"> </w:t>
      </w:r>
      <w:r w:rsidR="005A02C9">
        <w:rPr>
          <w:spacing w:val="-3"/>
        </w:rPr>
        <w:t>Weapon</w:t>
      </w:r>
      <w:r w:rsidR="005A02C9">
        <w:rPr>
          <w:spacing w:val="6"/>
        </w:rPr>
        <w:t xml:space="preserve"> </w:t>
      </w:r>
      <w:r w:rsidR="005A02C9">
        <w:rPr>
          <w:spacing w:val="3"/>
        </w:rPr>
        <w:t>Armory</w:t>
      </w:r>
    </w:p>
    <w:p w:rsidR="00F87A27" w:rsidRDefault="005A02C9">
      <w:pPr>
        <w:tabs>
          <w:tab w:val="left" w:pos="3780"/>
        </w:tabs>
        <w:spacing w:before="210"/>
        <w:ind w:left="180"/>
        <w:rPr>
          <w:rFonts w:ascii="Garamond" w:eastAsia="Garamond" w:hAnsi="Garamond" w:cs="Garamond"/>
          <w:sz w:val="24"/>
          <w:szCs w:val="24"/>
        </w:rPr>
      </w:pPr>
      <w:r>
        <w:rPr>
          <w:rFonts w:ascii="Garamond"/>
          <w:b/>
          <w:sz w:val="24"/>
        </w:rPr>
        <w:t>Combat</w:t>
      </w:r>
      <w:r>
        <w:rPr>
          <w:rFonts w:ascii="Garamond"/>
          <w:b/>
          <w:spacing w:val="6"/>
          <w:sz w:val="24"/>
        </w:rPr>
        <w:t xml:space="preserve"> </w:t>
      </w:r>
      <w:r>
        <w:rPr>
          <w:rFonts w:ascii="Garamond"/>
          <w:b/>
          <w:spacing w:val="-2"/>
          <w:sz w:val="24"/>
        </w:rPr>
        <w:t>Weapons</w:t>
      </w:r>
      <w:r>
        <w:rPr>
          <w:rFonts w:ascii="Garamond"/>
          <w:b/>
          <w:spacing w:val="-2"/>
          <w:sz w:val="24"/>
        </w:rPr>
        <w:tab/>
      </w:r>
      <w:r>
        <w:rPr>
          <w:rFonts w:ascii="Garamond"/>
          <w:b/>
          <w:sz w:val="24"/>
        </w:rPr>
        <w:t>Modifiers</w:t>
      </w:r>
    </w:p>
    <w:p w:rsidR="00F87A27" w:rsidRDefault="00F87A27">
      <w:pPr>
        <w:spacing w:before="10"/>
        <w:rPr>
          <w:rFonts w:ascii="Garamond" w:eastAsia="Garamond" w:hAnsi="Garamond" w:cs="Garamond"/>
          <w:b/>
          <w:bCs/>
          <w:sz w:val="2"/>
          <w:szCs w:val="2"/>
        </w:rPr>
      </w:pPr>
    </w:p>
    <w:tbl>
      <w:tblPr>
        <w:tblW w:w="0" w:type="auto"/>
        <w:tblInd w:w="180" w:type="dxa"/>
        <w:tblLayout w:type="fixed"/>
        <w:tblCellMar>
          <w:left w:w="0" w:type="dxa"/>
          <w:right w:w="0" w:type="dxa"/>
        </w:tblCellMar>
        <w:tblLook w:val="01E0"/>
      </w:tblPr>
      <w:tblGrid>
        <w:gridCol w:w="1766"/>
        <w:gridCol w:w="1356"/>
        <w:gridCol w:w="1052"/>
        <w:gridCol w:w="1070"/>
        <w:gridCol w:w="1145"/>
        <w:gridCol w:w="1242"/>
      </w:tblGrid>
      <w:tr w:rsidR="00F87A27">
        <w:trPr>
          <w:trHeight w:hRule="exact" w:val="469"/>
        </w:trPr>
        <w:tc>
          <w:tcPr>
            <w:tcW w:w="1766" w:type="dxa"/>
            <w:tcBorders>
              <w:top w:val="nil"/>
              <w:left w:val="nil"/>
              <w:bottom w:val="nil"/>
              <w:right w:val="nil"/>
            </w:tcBorders>
          </w:tcPr>
          <w:p w:rsidR="00F87A27" w:rsidRDefault="005A02C9">
            <w:pPr>
              <w:pStyle w:val="TableParagraph"/>
              <w:spacing w:line="190" w:lineRule="exact"/>
              <w:rPr>
                <w:rFonts w:ascii="Garamond" w:eastAsia="Garamond" w:hAnsi="Garamond" w:cs="Garamond"/>
                <w:sz w:val="20"/>
                <w:szCs w:val="20"/>
              </w:rPr>
            </w:pPr>
            <w:r>
              <w:rPr>
                <w:rFonts w:ascii="Garamond"/>
                <w:spacing w:val="-3"/>
                <w:sz w:val="20"/>
              </w:rPr>
              <w:t>Weapons</w:t>
            </w:r>
          </w:p>
          <w:p w:rsidR="00F87A27" w:rsidRDefault="005A02C9">
            <w:pPr>
              <w:pStyle w:val="TableParagraph"/>
              <w:spacing w:before="35"/>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z w:val="20"/>
              </w:rPr>
              <w:t>Sabre</w:t>
            </w:r>
          </w:p>
        </w:tc>
        <w:tc>
          <w:tcPr>
            <w:tcW w:w="1356" w:type="dxa"/>
            <w:tcBorders>
              <w:top w:val="nil"/>
              <w:left w:val="nil"/>
              <w:bottom w:val="nil"/>
              <w:right w:val="nil"/>
            </w:tcBorders>
          </w:tcPr>
          <w:p w:rsidR="00F87A27" w:rsidRDefault="005A02C9">
            <w:pPr>
              <w:pStyle w:val="TableParagraph"/>
              <w:spacing w:line="190" w:lineRule="exact"/>
              <w:ind w:left="393"/>
              <w:rPr>
                <w:rFonts w:ascii="Garamond" w:eastAsia="Garamond" w:hAnsi="Garamond" w:cs="Garamond"/>
                <w:sz w:val="20"/>
                <w:szCs w:val="20"/>
              </w:rPr>
            </w:pPr>
            <w:r>
              <w:rPr>
                <w:rFonts w:ascii="Garamond"/>
                <w:sz w:val="20"/>
              </w:rPr>
              <w:t>Range</w:t>
            </w:r>
          </w:p>
          <w:p w:rsidR="00F87A27" w:rsidRDefault="005A02C9">
            <w:pPr>
              <w:pStyle w:val="TableParagraph"/>
              <w:spacing w:before="35"/>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tcPr>
          <w:p w:rsidR="00F87A27" w:rsidRDefault="005A02C9">
            <w:pPr>
              <w:pStyle w:val="TableParagraph"/>
              <w:spacing w:line="190" w:lineRule="exact"/>
              <w:ind w:left="477"/>
              <w:rPr>
                <w:rFonts w:ascii="Garamond" w:eastAsia="Garamond" w:hAnsi="Garamond" w:cs="Garamond"/>
                <w:sz w:val="20"/>
                <w:szCs w:val="20"/>
              </w:rPr>
            </w:pPr>
            <w:r>
              <w:rPr>
                <w:rFonts w:ascii="Garamond"/>
                <w:sz w:val="20"/>
              </w:rPr>
              <w:t>Short</w:t>
            </w:r>
          </w:p>
          <w:p w:rsidR="00F87A27" w:rsidRDefault="005A02C9">
            <w:pPr>
              <w:pStyle w:val="TableParagraph"/>
              <w:spacing w:before="35"/>
              <w:ind w:right="31"/>
              <w:jc w:val="center"/>
              <w:rPr>
                <w:rFonts w:ascii="Garamond" w:eastAsia="Garamond" w:hAnsi="Garamond" w:cs="Garamond"/>
                <w:sz w:val="20"/>
                <w:szCs w:val="20"/>
              </w:rPr>
            </w:pPr>
            <w:r>
              <w:rPr>
                <w:rFonts w:ascii="Garamond"/>
                <w:sz w:val="20"/>
              </w:rPr>
              <w:t>-</w:t>
            </w:r>
          </w:p>
        </w:tc>
        <w:tc>
          <w:tcPr>
            <w:tcW w:w="1070" w:type="dxa"/>
            <w:tcBorders>
              <w:top w:val="nil"/>
              <w:left w:val="nil"/>
              <w:bottom w:val="nil"/>
              <w:right w:val="nil"/>
            </w:tcBorders>
          </w:tcPr>
          <w:p w:rsidR="00F87A27" w:rsidRDefault="005A02C9">
            <w:pPr>
              <w:pStyle w:val="TableParagraph"/>
              <w:spacing w:line="190" w:lineRule="exact"/>
              <w:ind w:left="145"/>
              <w:rPr>
                <w:rFonts w:ascii="Garamond" w:eastAsia="Garamond" w:hAnsi="Garamond" w:cs="Garamond"/>
                <w:sz w:val="20"/>
                <w:szCs w:val="20"/>
              </w:rPr>
            </w:pPr>
            <w:r>
              <w:rPr>
                <w:rFonts w:ascii="Garamond"/>
                <w:sz w:val="20"/>
              </w:rPr>
              <w:t>Long</w:t>
            </w:r>
          </w:p>
          <w:p w:rsidR="00F87A27" w:rsidRDefault="005A02C9">
            <w:pPr>
              <w:pStyle w:val="TableParagraph"/>
              <w:spacing w:before="35"/>
              <w:ind w:left="145"/>
              <w:rPr>
                <w:rFonts w:ascii="Garamond" w:eastAsia="Garamond" w:hAnsi="Garamond" w:cs="Garamond"/>
                <w:sz w:val="20"/>
                <w:szCs w:val="20"/>
              </w:rPr>
            </w:pPr>
            <w:r>
              <w:rPr>
                <w:rFonts w:ascii="Garamond"/>
                <w:sz w:val="20"/>
              </w:rPr>
              <w:t>-</w:t>
            </w:r>
          </w:p>
        </w:tc>
        <w:tc>
          <w:tcPr>
            <w:tcW w:w="1145" w:type="dxa"/>
            <w:tcBorders>
              <w:top w:val="nil"/>
              <w:left w:val="nil"/>
              <w:bottom w:val="nil"/>
              <w:right w:val="nil"/>
            </w:tcBorders>
          </w:tcPr>
          <w:p w:rsidR="00F87A27" w:rsidRDefault="005A02C9">
            <w:pPr>
              <w:pStyle w:val="TableParagraph"/>
              <w:spacing w:line="190" w:lineRule="exact"/>
              <w:ind w:left="107"/>
              <w:jc w:val="center"/>
              <w:rPr>
                <w:rFonts w:ascii="Garamond" w:eastAsia="Garamond" w:hAnsi="Garamond" w:cs="Garamond"/>
                <w:sz w:val="20"/>
                <w:szCs w:val="20"/>
              </w:rPr>
            </w:pPr>
            <w:r>
              <w:rPr>
                <w:rFonts w:ascii="Garamond"/>
                <w:sz w:val="20"/>
              </w:rPr>
              <w:t>Str</w:t>
            </w:r>
          </w:p>
          <w:p w:rsidR="00F87A27" w:rsidRDefault="005A02C9">
            <w:pPr>
              <w:pStyle w:val="TableParagraph"/>
              <w:spacing w:before="35"/>
              <w:ind w:left="114"/>
              <w:jc w:val="center"/>
              <w:rPr>
                <w:rFonts w:ascii="Garamond" w:eastAsia="Garamond" w:hAnsi="Garamond" w:cs="Garamond"/>
                <w:sz w:val="20"/>
                <w:szCs w:val="20"/>
              </w:rPr>
            </w:pPr>
            <w:r>
              <w:rPr>
                <w:rFonts w:ascii="Garamond"/>
                <w:sz w:val="20"/>
              </w:rPr>
              <w:t>+3</w:t>
            </w:r>
          </w:p>
        </w:tc>
        <w:tc>
          <w:tcPr>
            <w:tcW w:w="1242" w:type="dxa"/>
            <w:tcBorders>
              <w:top w:val="nil"/>
              <w:left w:val="nil"/>
              <w:bottom w:val="nil"/>
              <w:right w:val="nil"/>
            </w:tcBorders>
          </w:tcPr>
          <w:p w:rsidR="00F87A27" w:rsidRDefault="005A02C9">
            <w:pPr>
              <w:pStyle w:val="TableParagraph"/>
              <w:spacing w:line="190" w:lineRule="exact"/>
              <w:ind w:left="91" w:hanging="1"/>
              <w:rPr>
                <w:rFonts w:ascii="Garamond" w:eastAsia="Garamond" w:hAnsi="Garamond" w:cs="Garamond"/>
                <w:sz w:val="20"/>
                <w:szCs w:val="20"/>
              </w:rPr>
            </w:pPr>
            <w:r>
              <w:rPr>
                <w:rFonts w:ascii="Garamond"/>
                <w:spacing w:val="-4"/>
                <w:sz w:val="20"/>
              </w:rPr>
              <w:t>Type</w:t>
            </w:r>
          </w:p>
          <w:p w:rsidR="00F87A27" w:rsidRDefault="005A02C9">
            <w:pPr>
              <w:pStyle w:val="TableParagraph"/>
              <w:spacing w:before="35"/>
              <w:ind w:left="91"/>
              <w:rPr>
                <w:rFonts w:ascii="Garamond" w:eastAsia="Garamond" w:hAnsi="Garamond" w:cs="Garamond"/>
                <w:sz w:val="20"/>
                <w:szCs w:val="20"/>
              </w:rPr>
            </w:pPr>
            <w:r>
              <w:rPr>
                <w:rFonts w:ascii="Garamond"/>
                <w:sz w:val="20"/>
              </w:rPr>
              <w:t>HTH*</w:t>
            </w:r>
          </w:p>
        </w:tc>
      </w:tr>
      <w:tr w:rsidR="00F87A27">
        <w:trPr>
          <w:trHeight w:hRule="exact" w:val="240"/>
        </w:trPr>
        <w:tc>
          <w:tcPr>
            <w:tcW w:w="1766" w:type="dxa"/>
            <w:tcBorders>
              <w:top w:val="nil"/>
              <w:left w:val="nil"/>
              <w:bottom w:val="nil"/>
              <w:right w:val="nil"/>
            </w:tcBorders>
            <w:shd w:val="clear" w:color="auto" w:fill="CDCDCD"/>
          </w:tcPr>
          <w:p w:rsidR="00F87A27" w:rsidRDefault="005A02C9">
            <w:pPr>
              <w:pStyle w:val="TableParagraph"/>
              <w:spacing w:before="16" w:line="223" w:lineRule="exact"/>
              <w:rPr>
                <w:rFonts w:ascii="Garamond" w:eastAsia="Garamond" w:hAnsi="Garamond" w:cs="Garamond"/>
                <w:sz w:val="20"/>
                <w:szCs w:val="20"/>
              </w:rPr>
            </w:pPr>
            <w:r>
              <w:rPr>
                <w:rFonts w:ascii="Garamond"/>
                <w:spacing w:val="-4"/>
                <w:sz w:val="20"/>
              </w:rPr>
              <w:t>Twin</w:t>
            </w:r>
            <w:r>
              <w:rPr>
                <w:rFonts w:ascii="Garamond"/>
                <w:spacing w:val="5"/>
                <w:sz w:val="20"/>
              </w:rPr>
              <w:t xml:space="preserve"> </w:t>
            </w:r>
            <w:r>
              <w:rPr>
                <w:rFonts w:ascii="Garamond"/>
                <w:sz w:val="20"/>
              </w:rPr>
              <w:t>Beam</w:t>
            </w:r>
            <w:r>
              <w:rPr>
                <w:rFonts w:ascii="Garamond"/>
                <w:spacing w:val="5"/>
                <w:sz w:val="20"/>
              </w:rPr>
              <w:t xml:space="preserve"> </w:t>
            </w:r>
            <w:r>
              <w:rPr>
                <w:rFonts w:ascii="Garamond"/>
                <w:sz w:val="20"/>
              </w:rPr>
              <w:t>Sabre</w:t>
            </w:r>
          </w:p>
        </w:tc>
        <w:tc>
          <w:tcPr>
            <w:tcW w:w="1356" w:type="dxa"/>
            <w:tcBorders>
              <w:top w:val="nil"/>
              <w:left w:val="nil"/>
              <w:bottom w:val="nil"/>
              <w:right w:val="nil"/>
            </w:tcBorders>
            <w:shd w:val="clear" w:color="auto" w:fill="CDCDCD"/>
          </w:tcPr>
          <w:p w:rsidR="00F87A27" w:rsidRDefault="005A02C9">
            <w:pPr>
              <w:pStyle w:val="TableParagraph"/>
              <w:spacing w:before="16" w:line="223" w:lineRule="exact"/>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shd w:val="clear" w:color="auto" w:fill="CDCDCD"/>
          </w:tcPr>
          <w:p w:rsidR="00F87A27" w:rsidRDefault="005A02C9">
            <w:pPr>
              <w:pStyle w:val="TableParagraph"/>
              <w:spacing w:before="16" w:line="223" w:lineRule="exact"/>
              <w:ind w:right="31"/>
              <w:jc w:val="center"/>
              <w:rPr>
                <w:rFonts w:ascii="Garamond" w:eastAsia="Garamond" w:hAnsi="Garamond" w:cs="Garamond"/>
                <w:sz w:val="20"/>
                <w:szCs w:val="20"/>
              </w:rPr>
            </w:pPr>
            <w:r>
              <w:rPr>
                <w:rFonts w:ascii="Garamond"/>
                <w:sz w:val="20"/>
              </w:rPr>
              <w:t>-</w:t>
            </w:r>
          </w:p>
        </w:tc>
        <w:tc>
          <w:tcPr>
            <w:tcW w:w="1070" w:type="dxa"/>
            <w:tcBorders>
              <w:top w:val="nil"/>
              <w:left w:val="nil"/>
              <w:bottom w:val="nil"/>
              <w:right w:val="nil"/>
            </w:tcBorders>
            <w:shd w:val="clear" w:color="auto" w:fill="CDCDCD"/>
          </w:tcPr>
          <w:p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w:t>
            </w:r>
          </w:p>
        </w:tc>
        <w:tc>
          <w:tcPr>
            <w:tcW w:w="1145" w:type="dxa"/>
            <w:tcBorders>
              <w:top w:val="nil"/>
              <w:left w:val="nil"/>
              <w:bottom w:val="nil"/>
              <w:right w:val="nil"/>
            </w:tcBorders>
            <w:shd w:val="clear" w:color="auto" w:fill="CDCDCD"/>
          </w:tcPr>
          <w:p w:rsidR="00F87A27" w:rsidRDefault="005A02C9">
            <w:pPr>
              <w:pStyle w:val="TableParagraph"/>
              <w:spacing w:before="16" w:line="223" w:lineRule="exact"/>
              <w:ind w:left="115"/>
              <w:jc w:val="center"/>
              <w:rPr>
                <w:rFonts w:ascii="Garamond" w:eastAsia="Garamond" w:hAnsi="Garamond" w:cs="Garamond"/>
                <w:sz w:val="20"/>
                <w:szCs w:val="20"/>
              </w:rPr>
            </w:pPr>
            <w:r>
              <w:rPr>
                <w:rFonts w:ascii="Garamond"/>
                <w:sz w:val="20"/>
              </w:rPr>
              <w:t>+3</w:t>
            </w:r>
          </w:p>
        </w:tc>
        <w:tc>
          <w:tcPr>
            <w:tcW w:w="1242" w:type="dxa"/>
            <w:tcBorders>
              <w:top w:val="nil"/>
              <w:left w:val="nil"/>
              <w:bottom w:val="nil"/>
              <w:right w:val="nil"/>
            </w:tcBorders>
            <w:shd w:val="clear" w:color="auto" w:fill="CDCDCD"/>
          </w:tcPr>
          <w:p w:rsidR="00F87A27" w:rsidRDefault="005A02C9">
            <w:pPr>
              <w:pStyle w:val="TableParagraph"/>
              <w:spacing w:before="16" w:line="223" w:lineRule="exact"/>
              <w:ind w:left="91"/>
              <w:rPr>
                <w:rFonts w:ascii="Garamond" w:eastAsia="Garamond" w:hAnsi="Garamond" w:cs="Garamond"/>
                <w:sz w:val="20"/>
                <w:szCs w:val="20"/>
              </w:rPr>
            </w:pPr>
            <w:r>
              <w:rPr>
                <w:rFonts w:ascii="Garamond"/>
                <w:sz w:val="20"/>
              </w:rPr>
              <w:t>HTH</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A)</w:t>
            </w:r>
          </w:p>
        </w:tc>
      </w:tr>
      <w:tr w:rsidR="00F87A27">
        <w:trPr>
          <w:trHeight w:hRule="exact" w:val="280"/>
        </w:trPr>
        <w:tc>
          <w:tcPr>
            <w:tcW w:w="1766" w:type="dxa"/>
            <w:tcBorders>
              <w:top w:val="nil"/>
              <w:left w:val="nil"/>
              <w:bottom w:val="nil"/>
              <w:right w:val="nil"/>
            </w:tcBorders>
          </w:tcPr>
          <w:p w:rsidR="00F87A27" w:rsidRDefault="005A02C9">
            <w:pPr>
              <w:pStyle w:val="TableParagraph"/>
              <w:spacing w:before="36"/>
              <w:rPr>
                <w:rFonts w:ascii="Garamond" w:eastAsia="Garamond" w:hAnsi="Garamond" w:cs="Garamond"/>
                <w:sz w:val="20"/>
                <w:szCs w:val="20"/>
              </w:rPr>
            </w:pPr>
            <w:r>
              <w:rPr>
                <w:rFonts w:ascii="Garamond"/>
                <w:sz w:val="20"/>
              </w:rPr>
              <w:t>Heat</w:t>
            </w:r>
            <w:r>
              <w:rPr>
                <w:rFonts w:ascii="Garamond"/>
                <w:spacing w:val="5"/>
                <w:sz w:val="20"/>
              </w:rPr>
              <w:t xml:space="preserve"> </w:t>
            </w:r>
            <w:r>
              <w:rPr>
                <w:rFonts w:ascii="Garamond"/>
                <w:spacing w:val="-1"/>
                <w:sz w:val="20"/>
              </w:rPr>
              <w:t>Hawk</w:t>
            </w:r>
          </w:p>
        </w:tc>
        <w:tc>
          <w:tcPr>
            <w:tcW w:w="1356" w:type="dxa"/>
            <w:tcBorders>
              <w:top w:val="nil"/>
              <w:left w:val="nil"/>
              <w:bottom w:val="nil"/>
              <w:right w:val="nil"/>
            </w:tcBorders>
          </w:tcPr>
          <w:p w:rsidR="00F87A27" w:rsidRDefault="005A02C9">
            <w:pPr>
              <w:pStyle w:val="TableParagraph"/>
              <w:spacing w:before="36"/>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tcPr>
          <w:p w:rsidR="00F87A27" w:rsidRDefault="005A02C9">
            <w:pPr>
              <w:pStyle w:val="TableParagraph"/>
              <w:spacing w:before="36"/>
              <w:ind w:right="31"/>
              <w:jc w:val="center"/>
              <w:rPr>
                <w:rFonts w:ascii="Garamond" w:eastAsia="Garamond" w:hAnsi="Garamond" w:cs="Garamond"/>
                <w:sz w:val="20"/>
                <w:szCs w:val="20"/>
              </w:rPr>
            </w:pPr>
            <w:r>
              <w:rPr>
                <w:rFonts w:ascii="Garamond"/>
                <w:sz w:val="20"/>
              </w:rPr>
              <w:t>-</w:t>
            </w:r>
          </w:p>
        </w:tc>
        <w:tc>
          <w:tcPr>
            <w:tcW w:w="1070" w:type="dxa"/>
            <w:tcBorders>
              <w:top w:val="nil"/>
              <w:left w:val="nil"/>
              <w:bottom w:val="nil"/>
              <w:right w:val="nil"/>
            </w:tcBorders>
          </w:tcPr>
          <w:p w:rsidR="00F87A27" w:rsidRDefault="005A02C9">
            <w:pPr>
              <w:pStyle w:val="TableParagraph"/>
              <w:spacing w:before="36"/>
              <w:ind w:left="145"/>
              <w:rPr>
                <w:rFonts w:ascii="Garamond" w:eastAsia="Garamond" w:hAnsi="Garamond" w:cs="Garamond"/>
                <w:sz w:val="20"/>
                <w:szCs w:val="20"/>
              </w:rPr>
            </w:pPr>
            <w:r>
              <w:rPr>
                <w:rFonts w:ascii="Garamond"/>
                <w:sz w:val="20"/>
              </w:rPr>
              <w:t>-</w:t>
            </w:r>
          </w:p>
        </w:tc>
        <w:tc>
          <w:tcPr>
            <w:tcW w:w="1145" w:type="dxa"/>
            <w:tcBorders>
              <w:top w:val="nil"/>
              <w:left w:val="nil"/>
              <w:bottom w:val="nil"/>
              <w:right w:val="nil"/>
            </w:tcBorders>
          </w:tcPr>
          <w:p w:rsidR="00F87A27" w:rsidRDefault="005A02C9">
            <w:pPr>
              <w:pStyle w:val="TableParagraph"/>
              <w:spacing w:before="36"/>
              <w:ind w:left="115"/>
              <w:jc w:val="center"/>
              <w:rPr>
                <w:rFonts w:ascii="Garamond" w:eastAsia="Garamond" w:hAnsi="Garamond" w:cs="Garamond"/>
                <w:sz w:val="20"/>
                <w:szCs w:val="20"/>
              </w:rPr>
            </w:pPr>
            <w:r>
              <w:rPr>
                <w:rFonts w:ascii="Garamond"/>
                <w:sz w:val="20"/>
              </w:rPr>
              <w:t>+2</w:t>
            </w:r>
          </w:p>
        </w:tc>
        <w:tc>
          <w:tcPr>
            <w:tcW w:w="1242" w:type="dxa"/>
            <w:tcBorders>
              <w:top w:val="nil"/>
              <w:left w:val="nil"/>
              <w:bottom w:val="nil"/>
              <w:right w:val="nil"/>
            </w:tcBorders>
          </w:tcPr>
          <w:p w:rsidR="00F87A27" w:rsidRDefault="005A02C9">
            <w:pPr>
              <w:pStyle w:val="TableParagraph"/>
              <w:spacing w:before="36"/>
              <w:ind w:left="91"/>
              <w:rPr>
                <w:rFonts w:ascii="Garamond" w:eastAsia="Garamond" w:hAnsi="Garamond" w:cs="Garamond"/>
                <w:sz w:val="20"/>
                <w:szCs w:val="20"/>
              </w:rPr>
            </w:pPr>
            <w:r>
              <w:rPr>
                <w:rFonts w:ascii="Garamond"/>
                <w:sz w:val="20"/>
              </w:rPr>
              <w:t>HTH*</w:t>
            </w:r>
          </w:p>
        </w:tc>
      </w:tr>
      <w:tr w:rsidR="00F87A27">
        <w:trPr>
          <w:trHeight w:hRule="exact" w:val="240"/>
        </w:trPr>
        <w:tc>
          <w:tcPr>
            <w:tcW w:w="1766" w:type="dxa"/>
            <w:tcBorders>
              <w:top w:val="nil"/>
              <w:left w:val="nil"/>
              <w:bottom w:val="nil"/>
              <w:right w:val="nil"/>
            </w:tcBorders>
            <w:shd w:val="clear" w:color="auto" w:fill="CDCDCD"/>
          </w:tcPr>
          <w:p w:rsidR="00F87A27" w:rsidRDefault="005A02C9">
            <w:pPr>
              <w:pStyle w:val="TableParagraph"/>
              <w:spacing w:before="16" w:line="223" w:lineRule="exact"/>
              <w:rPr>
                <w:rFonts w:ascii="Garamond" w:eastAsia="Garamond" w:hAnsi="Garamond" w:cs="Garamond"/>
                <w:sz w:val="20"/>
                <w:szCs w:val="20"/>
              </w:rPr>
            </w:pPr>
            <w:r>
              <w:rPr>
                <w:rFonts w:ascii="Garamond"/>
                <w:sz w:val="20"/>
              </w:rPr>
              <w:t>Heat</w:t>
            </w:r>
            <w:r>
              <w:rPr>
                <w:rFonts w:ascii="Garamond"/>
                <w:spacing w:val="5"/>
                <w:sz w:val="20"/>
              </w:rPr>
              <w:t xml:space="preserve"> </w:t>
            </w:r>
            <w:r>
              <w:rPr>
                <w:rFonts w:ascii="Garamond"/>
                <w:sz w:val="20"/>
              </w:rPr>
              <w:t>Sabre</w:t>
            </w:r>
          </w:p>
        </w:tc>
        <w:tc>
          <w:tcPr>
            <w:tcW w:w="1356" w:type="dxa"/>
            <w:tcBorders>
              <w:top w:val="nil"/>
              <w:left w:val="nil"/>
              <w:bottom w:val="nil"/>
              <w:right w:val="nil"/>
            </w:tcBorders>
            <w:shd w:val="clear" w:color="auto" w:fill="CDCDCD"/>
          </w:tcPr>
          <w:p w:rsidR="00F87A27" w:rsidRDefault="005A02C9">
            <w:pPr>
              <w:pStyle w:val="TableParagraph"/>
              <w:spacing w:before="16" w:line="223" w:lineRule="exact"/>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shd w:val="clear" w:color="auto" w:fill="CDCDCD"/>
          </w:tcPr>
          <w:p w:rsidR="00F87A27" w:rsidRDefault="005A02C9">
            <w:pPr>
              <w:pStyle w:val="TableParagraph"/>
              <w:spacing w:before="16" w:line="223" w:lineRule="exact"/>
              <w:ind w:right="31"/>
              <w:jc w:val="center"/>
              <w:rPr>
                <w:rFonts w:ascii="Garamond" w:eastAsia="Garamond" w:hAnsi="Garamond" w:cs="Garamond"/>
                <w:sz w:val="20"/>
                <w:szCs w:val="20"/>
              </w:rPr>
            </w:pPr>
            <w:r>
              <w:rPr>
                <w:rFonts w:ascii="Garamond"/>
                <w:sz w:val="20"/>
              </w:rPr>
              <w:t>-</w:t>
            </w:r>
          </w:p>
        </w:tc>
        <w:tc>
          <w:tcPr>
            <w:tcW w:w="1070" w:type="dxa"/>
            <w:tcBorders>
              <w:top w:val="nil"/>
              <w:left w:val="nil"/>
              <w:bottom w:val="nil"/>
              <w:right w:val="nil"/>
            </w:tcBorders>
            <w:shd w:val="clear" w:color="auto" w:fill="CDCDCD"/>
          </w:tcPr>
          <w:p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w:t>
            </w:r>
          </w:p>
        </w:tc>
        <w:tc>
          <w:tcPr>
            <w:tcW w:w="1145" w:type="dxa"/>
            <w:tcBorders>
              <w:top w:val="nil"/>
              <w:left w:val="nil"/>
              <w:bottom w:val="nil"/>
              <w:right w:val="nil"/>
            </w:tcBorders>
            <w:shd w:val="clear" w:color="auto" w:fill="CDCDCD"/>
          </w:tcPr>
          <w:p w:rsidR="00F87A27" w:rsidRDefault="005A02C9">
            <w:pPr>
              <w:pStyle w:val="TableParagraph"/>
              <w:spacing w:before="16" w:line="223" w:lineRule="exact"/>
              <w:ind w:left="114"/>
              <w:jc w:val="center"/>
              <w:rPr>
                <w:rFonts w:ascii="Garamond" w:eastAsia="Garamond" w:hAnsi="Garamond" w:cs="Garamond"/>
                <w:sz w:val="20"/>
                <w:szCs w:val="20"/>
              </w:rPr>
            </w:pPr>
            <w:r>
              <w:rPr>
                <w:rFonts w:ascii="Garamond"/>
                <w:sz w:val="20"/>
              </w:rPr>
              <w:t>+3</w:t>
            </w:r>
          </w:p>
        </w:tc>
        <w:tc>
          <w:tcPr>
            <w:tcW w:w="1242" w:type="dxa"/>
            <w:tcBorders>
              <w:top w:val="nil"/>
              <w:left w:val="nil"/>
              <w:bottom w:val="nil"/>
              <w:right w:val="nil"/>
            </w:tcBorders>
            <w:shd w:val="clear" w:color="auto" w:fill="CDCDCD"/>
          </w:tcPr>
          <w:p w:rsidR="00F87A27" w:rsidRDefault="005A02C9">
            <w:pPr>
              <w:pStyle w:val="TableParagraph"/>
              <w:spacing w:before="16" w:line="223" w:lineRule="exact"/>
              <w:ind w:left="91"/>
              <w:rPr>
                <w:rFonts w:ascii="Garamond" w:eastAsia="Garamond" w:hAnsi="Garamond" w:cs="Garamond"/>
                <w:sz w:val="20"/>
                <w:szCs w:val="20"/>
              </w:rPr>
            </w:pPr>
            <w:r>
              <w:rPr>
                <w:rFonts w:ascii="Garamond"/>
                <w:sz w:val="20"/>
              </w:rPr>
              <w:t>HTH*</w:t>
            </w:r>
          </w:p>
        </w:tc>
      </w:tr>
      <w:tr w:rsidR="00F87A27">
        <w:trPr>
          <w:trHeight w:hRule="exact" w:val="280"/>
        </w:trPr>
        <w:tc>
          <w:tcPr>
            <w:tcW w:w="1766" w:type="dxa"/>
            <w:tcBorders>
              <w:top w:val="nil"/>
              <w:left w:val="nil"/>
              <w:bottom w:val="nil"/>
              <w:right w:val="nil"/>
            </w:tcBorders>
          </w:tcPr>
          <w:p w:rsidR="00F87A27" w:rsidRDefault="005A02C9">
            <w:pPr>
              <w:pStyle w:val="TableParagraph"/>
              <w:spacing w:before="36"/>
              <w:rPr>
                <w:rFonts w:ascii="Garamond" w:eastAsia="Garamond" w:hAnsi="Garamond" w:cs="Garamond"/>
                <w:sz w:val="20"/>
                <w:szCs w:val="20"/>
              </w:rPr>
            </w:pPr>
            <w:r>
              <w:rPr>
                <w:rFonts w:ascii="Garamond"/>
                <w:sz w:val="20"/>
              </w:rPr>
              <w:t>Heat</w:t>
            </w:r>
            <w:r>
              <w:rPr>
                <w:rFonts w:ascii="Garamond"/>
                <w:spacing w:val="5"/>
                <w:sz w:val="20"/>
              </w:rPr>
              <w:t xml:space="preserve"> </w:t>
            </w:r>
            <w:r>
              <w:rPr>
                <w:rFonts w:ascii="Garamond"/>
                <w:spacing w:val="-2"/>
                <w:sz w:val="20"/>
              </w:rPr>
              <w:t>Rod</w:t>
            </w:r>
          </w:p>
        </w:tc>
        <w:tc>
          <w:tcPr>
            <w:tcW w:w="1356" w:type="dxa"/>
            <w:tcBorders>
              <w:top w:val="nil"/>
              <w:left w:val="nil"/>
              <w:bottom w:val="nil"/>
              <w:right w:val="nil"/>
            </w:tcBorders>
          </w:tcPr>
          <w:p w:rsidR="00F87A27" w:rsidRDefault="005A02C9">
            <w:pPr>
              <w:pStyle w:val="TableParagraph"/>
              <w:spacing w:before="36"/>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tcPr>
          <w:p w:rsidR="00F87A27" w:rsidRDefault="005A02C9">
            <w:pPr>
              <w:pStyle w:val="TableParagraph"/>
              <w:spacing w:before="36"/>
              <w:jc w:val="center"/>
              <w:rPr>
                <w:rFonts w:ascii="Garamond" w:eastAsia="Garamond" w:hAnsi="Garamond" w:cs="Garamond"/>
                <w:sz w:val="20"/>
                <w:szCs w:val="20"/>
              </w:rPr>
            </w:pPr>
            <w:r>
              <w:rPr>
                <w:rFonts w:ascii="Garamond"/>
                <w:sz w:val="20"/>
              </w:rPr>
              <w:t>0</w:t>
            </w:r>
          </w:p>
        </w:tc>
        <w:tc>
          <w:tcPr>
            <w:tcW w:w="1070" w:type="dxa"/>
            <w:tcBorders>
              <w:top w:val="nil"/>
              <w:left w:val="nil"/>
              <w:bottom w:val="nil"/>
              <w:right w:val="nil"/>
            </w:tcBorders>
          </w:tcPr>
          <w:p w:rsidR="00F87A27" w:rsidRDefault="005A02C9">
            <w:pPr>
              <w:pStyle w:val="TableParagraph"/>
              <w:spacing w:before="36"/>
              <w:ind w:left="145"/>
              <w:rPr>
                <w:rFonts w:ascii="Garamond" w:eastAsia="Garamond" w:hAnsi="Garamond" w:cs="Garamond"/>
                <w:sz w:val="20"/>
                <w:szCs w:val="20"/>
              </w:rPr>
            </w:pPr>
            <w:r>
              <w:rPr>
                <w:rFonts w:ascii="Garamond"/>
                <w:sz w:val="20"/>
              </w:rPr>
              <w:t>0</w:t>
            </w:r>
          </w:p>
        </w:tc>
        <w:tc>
          <w:tcPr>
            <w:tcW w:w="1145" w:type="dxa"/>
            <w:tcBorders>
              <w:top w:val="nil"/>
              <w:left w:val="nil"/>
              <w:bottom w:val="nil"/>
              <w:right w:val="nil"/>
            </w:tcBorders>
          </w:tcPr>
          <w:p w:rsidR="00F87A27" w:rsidRDefault="005A02C9">
            <w:pPr>
              <w:pStyle w:val="TableParagraph"/>
              <w:spacing w:before="36"/>
              <w:ind w:left="516"/>
              <w:rPr>
                <w:rFonts w:ascii="Garamond" w:eastAsia="Garamond" w:hAnsi="Garamond" w:cs="Garamond"/>
                <w:sz w:val="20"/>
                <w:szCs w:val="20"/>
              </w:rPr>
            </w:pPr>
            <w:r>
              <w:rPr>
                <w:rFonts w:ascii="Garamond"/>
                <w:sz w:val="20"/>
              </w:rPr>
              <w:t>Special</w:t>
            </w:r>
          </w:p>
        </w:tc>
        <w:tc>
          <w:tcPr>
            <w:tcW w:w="1242" w:type="dxa"/>
            <w:tcBorders>
              <w:top w:val="nil"/>
              <w:left w:val="nil"/>
              <w:bottom w:val="nil"/>
              <w:right w:val="nil"/>
            </w:tcBorders>
          </w:tcPr>
          <w:p w:rsidR="00F87A27" w:rsidRDefault="005A02C9">
            <w:pPr>
              <w:pStyle w:val="TableParagraph"/>
              <w:spacing w:before="36"/>
              <w:ind w:left="91"/>
              <w:rPr>
                <w:rFonts w:ascii="Garamond" w:eastAsia="Garamond" w:hAnsi="Garamond" w:cs="Garamond"/>
                <w:sz w:val="20"/>
                <w:szCs w:val="20"/>
              </w:rPr>
            </w:pPr>
            <w:r>
              <w:rPr>
                <w:rFonts w:ascii="Garamond"/>
                <w:sz w:val="20"/>
              </w:rPr>
              <w:t>HTH#</w:t>
            </w:r>
          </w:p>
        </w:tc>
      </w:tr>
      <w:tr w:rsidR="00F87A27">
        <w:trPr>
          <w:trHeight w:hRule="exact" w:val="240"/>
        </w:trPr>
        <w:tc>
          <w:tcPr>
            <w:tcW w:w="1766" w:type="dxa"/>
            <w:tcBorders>
              <w:top w:val="nil"/>
              <w:left w:val="nil"/>
              <w:bottom w:val="nil"/>
              <w:right w:val="nil"/>
            </w:tcBorders>
            <w:shd w:val="clear" w:color="auto" w:fill="CDCDCD"/>
          </w:tcPr>
          <w:p w:rsidR="00F87A27" w:rsidRDefault="005A02C9">
            <w:pPr>
              <w:pStyle w:val="TableParagraph"/>
              <w:spacing w:before="16" w:line="223" w:lineRule="exact"/>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z w:val="20"/>
              </w:rPr>
              <w:t>Pistol</w:t>
            </w:r>
          </w:p>
        </w:tc>
        <w:tc>
          <w:tcPr>
            <w:tcW w:w="1356" w:type="dxa"/>
            <w:tcBorders>
              <w:top w:val="nil"/>
              <w:left w:val="nil"/>
              <w:bottom w:val="nil"/>
              <w:right w:val="nil"/>
            </w:tcBorders>
            <w:shd w:val="clear" w:color="auto" w:fill="CDCDCD"/>
          </w:tcPr>
          <w:p w:rsidR="00F87A27" w:rsidRDefault="005A02C9">
            <w:pPr>
              <w:pStyle w:val="TableParagraph"/>
              <w:spacing w:before="16" w:line="223" w:lineRule="exact"/>
              <w:ind w:left="394"/>
              <w:rPr>
                <w:rFonts w:ascii="Garamond" w:eastAsia="Garamond" w:hAnsi="Garamond" w:cs="Garamond"/>
                <w:sz w:val="20"/>
                <w:szCs w:val="20"/>
              </w:rPr>
            </w:pPr>
            <w:r>
              <w:rPr>
                <w:rFonts w:ascii="Garamond" w:eastAsia="Garamond" w:hAnsi="Garamond" w:cs="Garamond"/>
                <w:sz w:val="20"/>
                <w:szCs w:val="20"/>
              </w:rPr>
              <w:t>12”</w:t>
            </w:r>
          </w:p>
        </w:tc>
        <w:tc>
          <w:tcPr>
            <w:tcW w:w="1052" w:type="dxa"/>
            <w:tcBorders>
              <w:top w:val="nil"/>
              <w:left w:val="nil"/>
              <w:bottom w:val="nil"/>
              <w:right w:val="nil"/>
            </w:tcBorders>
            <w:shd w:val="clear" w:color="auto" w:fill="CDCDCD"/>
          </w:tcPr>
          <w:p w:rsidR="00F87A27" w:rsidRDefault="005A02C9">
            <w:pPr>
              <w:pStyle w:val="TableParagraph"/>
              <w:spacing w:before="16" w:line="223" w:lineRule="exact"/>
              <w:ind w:left="478"/>
              <w:rPr>
                <w:rFonts w:ascii="Garamond" w:eastAsia="Garamond" w:hAnsi="Garamond" w:cs="Garamond"/>
                <w:sz w:val="20"/>
                <w:szCs w:val="20"/>
              </w:rPr>
            </w:pPr>
            <w:r>
              <w:rPr>
                <w:rFonts w:ascii="Garamond"/>
                <w:sz w:val="20"/>
              </w:rPr>
              <w:t>+1</w:t>
            </w:r>
          </w:p>
        </w:tc>
        <w:tc>
          <w:tcPr>
            <w:tcW w:w="1070" w:type="dxa"/>
            <w:tcBorders>
              <w:top w:val="nil"/>
              <w:left w:val="nil"/>
              <w:bottom w:val="nil"/>
              <w:right w:val="nil"/>
            </w:tcBorders>
            <w:shd w:val="clear" w:color="auto" w:fill="CDCDCD"/>
          </w:tcPr>
          <w:p w:rsidR="00F87A27" w:rsidRDefault="005A02C9">
            <w:pPr>
              <w:pStyle w:val="TableParagraph"/>
              <w:spacing w:before="16" w:line="223" w:lineRule="exact"/>
              <w:ind w:left="146"/>
              <w:rPr>
                <w:rFonts w:ascii="Garamond" w:eastAsia="Garamond" w:hAnsi="Garamond" w:cs="Garamond"/>
                <w:sz w:val="20"/>
                <w:szCs w:val="20"/>
              </w:rPr>
            </w:pPr>
            <w:r>
              <w:rPr>
                <w:rFonts w:ascii="Garamond"/>
                <w:sz w:val="20"/>
              </w:rPr>
              <w:t>-1</w:t>
            </w:r>
          </w:p>
        </w:tc>
        <w:tc>
          <w:tcPr>
            <w:tcW w:w="1145" w:type="dxa"/>
            <w:tcBorders>
              <w:top w:val="nil"/>
              <w:left w:val="nil"/>
              <w:bottom w:val="nil"/>
              <w:right w:val="nil"/>
            </w:tcBorders>
            <w:shd w:val="clear" w:color="auto" w:fill="CDCDCD"/>
          </w:tcPr>
          <w:p w:rsidR="00F87A27" w:rsidRDefault="005A02C9">
            <w:pPr>
              <w:pStyle w:val="TableParagraph"/>
              <w:spacing w:before="16" w:line="223" w:lineRule="exact"/>
              <w:ind w:right="15"/>
              <w:jc w:val="center"/>
              <w:rPr>
                <w:rFonts w:ascii="Garamond" w:eastAsia="Garamond" w:hAnsi="Garamond" w:cs="Garamond"/>
                <w:sz w:val="20"/>
                <w:szCs w:val="20"/>
              </w:rPr>
            </w:pPr>
            <w:r>
              <w:rPr>
                <w:rFonts w:ascii="Garamond"/>
                <w:sz w:val="20"/>
              </w:rPr>
              <w:t>9</w:t>
            </w:r>
          </w:p>
        </w:tc>
        <w:tc>
          <w:tcPr>
            <w:tcW w:w="1242" w:type="dxa"/>
            <w:tcBorders>
              <w:top w:val="nil"/>
              <w:left w:val="nil"/>
              <w:bottom w:val="nil"/>
              <w:right w:val="nil"/>
            </w:tcBorders>
            <w:shd w:val="clear" w:color="auto" w:fill="CDCDCD"/>
          </w:tcPr>
          <w:p w:rsidR="00F87A27" w:rsidRDefault="005A02C9">
            <w:pPr>
              <w:pStyle w:val="TableParagraph"/>
              <w:spacing w:before="16" w:line="223" w:lineRule="exact"/>
              <w:ind w:left="92"/>
              <w:rPr>
                <w:rFonts w:ascii="Garamond" w:eastAsia="Garamond" w:hAnsi="Garamond" w:cs="Garamond"/>
                <w:sz w:val="20"/>
                <w:szCs w:val="20"/>
              </w:rPr>
            </w:pPr>
            <w:r>
              <w:rPr>
                <w:rFonts w:ascii="Garamond"/>
                <w:sz w:val="20"/>
              </w:rPr>
              <w:t>Pistol</w:t>
            </w:r>
          </w:p>
        </w:tc>
      </w:tr>
      <w:tr w:rsidR="00F87A27">
        <w:trPr>
          <w:trHeight w:hRule="exact" w:val="356"/>
        </w:trPr>
        <w:tc>
          <w:tcPr>
            <w:tcW w:w="1766" w:type="dxa"/>
            <w:tcBorders>
              <w:top w:val="nil"/>
              <w:left w:val="nil"/>
              <w:bottom w:val="nil"/>
              <w:right w:val="nil"/>
            </w:tcBorders>
          </w:tcPr>
          <w:p w:rsidR="00F87A27" w:rsidRDefault="005A02C9">
            <w:pPr>
              <w:pStyle w:val="TableParagraph"/>
              <w:spacing w:before="36"/>
              <w:rPr>
                <w:rFonts w:ascii="Garamond" w:eastAsia="Garamond" w:hAnsi="Garamond" w:cs="Garamond"/>
                <w:sz w:val="20"/>
                <w:szCs w:val="20"/>
              </w:rPr>
            </w:pPr>
            <w:r>
              <w:rPr>
                <w:rFonts w:ascii="Garamond"/>
                <w:spacing w:val="-1"/>
                <w:sz w:val="20"/>
              </w:rPr>
              <w:t>Cracker</w:t>
            </w:r>
          </w:p>
        </w:tc>
        <w:tc>
          <w:tcPr>
            <w:tcW w:w="1356" w:type="dxa"/>
            <w:tcBorders>
              <w:top w:val="nil"/>
              <w:left w:val="nil"/>
              <w:bottom w:val="nil"/>
              <w:right w:val="nil"/>
            </w:tcBorders>
          </w:tcPr>
          <w:p w:rsidR="00F87A27" w:rsidRDefault="005A02C9">
            <w:pPr>
              <w:pStyle w:val="TableParagraph"/>
              <w:spacing w:before="36"/>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tcPr>
          <w:p w:rsidR="00F87A27" w:rsidRDefault="005A02C9">
            <w:pPr>
              <w:pStyle w:val="TableParagraph"/>
              <w:spacing w:before="36"/>
              <w:jc w:val="center"/>
              <w:rPr>
                <w:rFonts w:ascii="Garamond" w:eastAsia="Garamond" w:hAnsi="Garamond" w:cs="Garamond"/>
                <w:sz w:val="20"/>
                <w:szCs w:val="20"/>
              </w:rPr>
            </w:pPr>
            <w:r>
              <w:rPr>
                <w:rFonts w:ascii="Garamond"/>
                <w:sz w:val="20"/>
              </w:rPr>
              <w:t>0</w:t>
            </w:r>
          </w:p>
        </w:tc>
        <w:tc>
          <w:tcPr>
            <w:tcW w:w="1070" w:type="dxa"/>
            <w:tcBorders>
              <w:top w:val="nil"/>
              <w:left w:val="nil"/>
              <w:bottom w:val="nil"/>
              <w:right w:val="nil"/>
            </w:tcBorders>
          </w:tcPr>
          <w:p w:rsidR="00F87A27" w:rsidRDefault="005A02C9">
            <w:pPr>
              <w:pStyle w:val="TableParagraph"/>
              <w:spacing w:before="36"/>
              <w:ind w:left="145"/>
              <w:rPr>
                <w:rFonts w:ascii="Garamond" w:eastAsia="Garamond" w:hAnsi="Garamond" w:cs="Garamond"/>
                <w:sz w:val="20"/>
                <w:szCs w:val="20"/>
              </w:rPr>
            </w:pPr>
            <w:r>
              <w:rPr>
                <w:rFonts w:ascii="Garamond"/>
                <w:sz w:val="20"/>
              </w:rPr>
              <w:t>0</w:t>
            </w:r>
          </w:p>
        </w:tc>
        <w:tc>
          <w:tcPr>
            <w:tcW w:w="1145" w:type="dxa"/>
            <w:tcBorders>
              <w:top w:val="nil"/>
              <w:left w:val="nil"/>
              <w:bottom w:val="nil"/>
              <w:right w:val="nil"/>
            </w:tcBorders>
          </w:tcPr>
          <w:p w:rsidR="00F87A27" w:rsidRDefault="005A02C9">
            <w:pPr>
              <w:pStyle w:val="TableParagraph"/>
              <w:spacing w:before="36"/>
              <w:ind w:left="516"/>
              <w:rPr>
                <w:rFonts w:ascii="Garamond" w:eastAsia="Garamond" w:hAnsi="Garamond" w:cs="Garamond"/>
                <w:sz w:val="20"/>
                <w:szCs w:val="20"/>
              </w:rPr>
            </w:pPr>
            <w:r>
              <w:rPr>
                <w:rFonts w:ascii="Garamond"/>
                <w:sz w:val="20"/>
              </w:rPr>
              <w:t>Special</w:t>
            </w:r>
          </w:p>
        </w:tc>
        <w:tc>
          <w:tcPr>
            <w:tcW w:w="1242" w:type="dxa"/>
            <w:tcBorders>
              <w:top w:val="nil"/>
              <w:left w:val="nil"/>
              <w:bottom w:val="nil"/>
              <w:right w:val="nil"/>
            </w:tcBorders>
          </w:tcPr>
          <w:p w:rsidR="00F87A27" w:rsidRDefault="005A02C9">
            <w:pPr>
              <w:pStyle w:val="TableParagraph"/>
              <w:spacing w:before="36"/>
              <w:ind w:left="91"/>
              <w:rPr>
                <w:rFonts w:ascii="Garamond" w:eastAsia="Garamond" w:hAnsi="Garamond" w:cs="Garamond"/>
                <w:sz w:val="20"/>
                <w:szCs w:val="20"/>
              </w:rPr>
            </w:pPr>
            <w:r>
              <w:rPr>
                <w:rFonts w:ascii="Garamond"/>
                <w:sz w:val="20"/>
              </w:rPr>
              <w:t>HTH#</w:t>
            </w:r>
          </w:p>
        </w:tc>
      </w:tr>
    </w:tbl>
    <w:p w:rsidR="00F87A27" w:rsidRDefault="00E86CF6">
      <w:pPr>
        <w:tabs>
          <w:tab w:val="left" w:pos="3780"/>
        </w:tabs>
        <w:spacing w:before="152"/>
        <w:ind w:left="180"/>
        <w:rPr>
          <w:rFonts w:ascii="Garamond" w:eastAsia="Garamond" w:hAnsi="Garamond" w:cs="Garamond"/>
          <w:sz w:val="24"/>
          <w:szCs w:val="24"/>
        </w:rPr>
      </w:pPr>
      <w:r w:rsidRPr="00E86CF6">
        <w:pict>
          <v:group id="_x0000_s1265" style="position:absolute;left:0;text-align:left;margin-left:428.2pt;margin-top:-3.15pt;width:147.8pt;height:141.75pt;z-index:251661824;mso-position-horizontal-relative:page;mso-position-vertical-relative:text" coordorigin="8564,-63" coordsize="2956,2835">
            <v:shape id="_x0000_s1268" type="#_x0000_t75" style="position:absolute;left:8574;top:-53;width:2936;height:2815">
              <v:imagedata r:id="rId62" o:title=""/>
            </v:shape>
            <v:group id="_x0000_s1266" style="position:absolute;left:8574;top:-53;width:2936;height:2815" coordorigin="8574,-53" coordsize="2936,2815">
              <v:shape id="_x0000_s1267" style="position:absolute;left:8574;top:-53;width:2936;height:2815" coordorigin="8574,-53" coordsize="2936,2815" path="m8574,-53r2936,l11510,2762r-2936,l8574,-53xe" filled="f" strokeweight="1pt">
                <v:path arrowok="t"/>
              </v:shape>
            </v:group>
            <w10:wrap anchorx="page"/>
          </v:group>
        </w:pict>
      </w:r>
      <w:r w:rsidR="005A02C9">
        <w:rPr>
          <w:rFonts w:ascii="Garamond"/>
          <w:b/>
          <w:sz w:val="24"/>
        </w:rPr>
        <w:t>Assault</w:t>
      </w:r>
      <w:r w:rsidR="005A02C9">
        <w:rPr>
          <w:rFonts w:ascii="Garamond"/>
          <w:b/>
          <w:spacing w:val="6"/>
          <w:sz w:val="24"/>
        </w:rPr>
        <w:t xml:space="preserve"> </w:t>
      </w:r>
      <w:r w:rsidR="005A02C9">
        <w:rPr>
          <w:rFonts w:ascii="Garamond"/>
          <w:b/>
          <w:spacing w:val="-2"/>
          <w:sz w:val="24"/>
        </w:rPr>
        <w:t>Weapons</w:t>
      </w:r>
      <w:r w:rsidR="005A02C9">
        <w:rPr>
          <w:rFonts w:ascii="Garamond"/>
          <w:b/>
          <w:spacing w:val="-2"/>
          <w:sz w:val="24"/>
        </w:rPr>
        <w:tab/>
      </w:r>
      <w:r w:rsidR="005A02C9">
        <w:rPr>
          <w:rFonts w:ascii="Garamond"/>
          <w:b/>
          <w:sz w:val="24"/>
        </w:rPr>
        <w:t>Modifiers</w:t>
      </w:r>
    </w:p>
    <w:p w:rsidR="00F87A27" w:rsidRDefault="00F87A27">
      <w:pPr>
        <w:spacing w:before="10"/>
        <w:rPr>
          <w:rFonts w:ascii="Garamond" w:eastAsia="Garamond" w:hAnsi="Garamond" w:cs="Garamond"/>
          <w:b/>
          <w:bCs/>
          <w:sz w:val="2"/>
          <w:szCs w:val="2"/>
        </w:rPr>
      </w:pPr>
    </w:p>
    <w:tbl>
      <w:tblPr>
        <w:tblW w:w="0" w:type="auto"/>
        <w:tblInd w:w="180" w:type="dxa"/>
        <w:tblLayout w:type="fixed"/>
        <w:tblCellMar>
          <w:left w:w="0" w:type="dxa"/>
          <w:right w:w="0" w:type="dxa"/>
        </w:tblCellMar>
        <w:tblLook w:val="01E0"/>
      </w:tblPr>
      <w:tblGrid>
        <w:gridCol w:w="2046"/>
        <w:gridCol w:w="1076"/>
        <w:gridCol w:w="1052"/>
        <w:gridCol w:w="710"/>
        <w:gridCol w:w="1346"/>
        <w:gridCol w:w="1400"/>
      </w:tblGrid>
      <w:tr w:rsidR="00F87A27">
        <w:trPr>
          <w:trHeight w:hRule="exact" w:val="469"/>
        </w:trPr>
        <w:tc>
          <w:tcPr>
            <w:tcW w:w="2046" w:type="dxa"/>
            <w:tcBorders>
              <w:top w:val="nil"/>
              <w:left w:val="nil"/>
              <w:bottom w:val="nil"/>
              <w:right w:val="nil"/>
            </w:tcBorders>
          </w:tcPr>
          <w:p w:rsidR="00F87A27" w:rsidRDefault="005A02C9">
            <w:pPr>
              <w:pStyle w:val="TableParagraph"/>
              <w:spacing w:line="190" w:lineRule="exact"/>
              <w:rPr>
                <w:rFonts w:ascii="Garamond" w:eastAsia="Garamond" w:hAnsi="Garamond" w:cs="Garamond"/>
                <w:sz w:val="20"/>
                <w:szCs w:val="20"/>
              </w:rPr>
            </w:pPr>
            <w:r>
              <w:rPr>
                <w:rFonts w:ascii="Garamond"/>
                <w:spacing w:val="-3"/>
                <w:sz w:val="20"/>
              </w:rPr>
              <w:t>Weapons</w:t>
            </w:r>
          </w:p>
          <w:p w:rsidR="00F87A27" w:rsidRDefault="005A02C9">
            <w:pPr>
              <w:pStyle w:val="TableParagraph"/>
              <w:spacing w:before="35"/>
              <w:rPr>
                <w:rFonts w:ascii="Garamond" w:eastAsia="Garamond" w:hAnsi="Garamond" w:cs="Garamond"/>
                <w:sz w:val="20"/>
                <w:szCs w:val="20"/>
              </w:rPr>
            </w:pPr>
            <w:r>
              <w:rPr>
                <w:rFonts w:ascii="Garamond"/>
                <w:sz w:val="20"/>
              </w:rPr>
              <w:t>90mm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076" w:type="dxa"/>
            <w:tcBorders>
              <w:top w:val="nil"/>
              <w:left w:val="nil"/>
              <w:bottom w:val="nil"/>
              <w:right w:val="nil"/>
            </w:tcBorders>
          </w:tcPr>
          <w:p w:rsidR="00F87A27" w:rsidRDefault="005A02C9">
            <w:pPr>
              <w:pStyle w:val="TableParagraph"/>
              <w:spacing w:line="190" w:lineRule="exact"/>
              <w:ind w:left="114" w:hanging="1"/>
              <w:rPr>
                <w:rFonts w:ascii="Garamond" w:eastAsia="Garamond" w:hAnsi="Garamond" w:cs="Garamond"/>
                <w:sz w:val="20"/>
                <w:szCs w:val="20"/>
              </w:rPr>
            </w:pPr>
            <w:r>
              <w:rPr>
                <w:rFonts w:ascii="Garamond"/>
                <w:sz w:val="20"/>
              </w:rPr>
              <w:t>Range</w:t>
            </w:r>
          </w:p>
          <w:p w:rsidR="00F87A27" w:rsidRDefault="005A02C9">
            <w:pPr>
              <w:pStyle w:val="TableParagraph"/>
              <w:spacing w:before="35"/>
              <w:ind w:left="114"/>
              <w:rPr>
                <w:rFonts w:ascii="Garamond" w:eastAsia="Garamond" w:hAnsi="Garamond" w:cs="Garamond"/>
                <w:sz w:val="20"/>
                <w:szCs w:val="20"/>
              </w:rPr>
            </w:pPr>
            <w:r>
              <w:rPr>
                <w:rFonts w:ascii="Garamond" w:eastAsia="Garamond" w:hAnsi="Garamond" w:cs="Garamond"/>
                <w:sz w:val="20"/>
                <w:szCs w:val="20"/>
              </w:rPr>
              <w:t>18”</w:t>
            </w:r>
          </w:p>
        </w:tc>
        <w:tc>
          <w:tcPr>
            <w:tcW w:w="1052" w:type="dxa"/>
            <w:tcBorders>
              <w:top w:val="nil"/>
              <w:left w:val="nil"/>
              <w:bottom w:val="nil"/>
              <w:right w:val="nil"/>
            </w:tcBorders>
          </w:tcPr>
          <w:p w:rsidR="00F87A27" w:rsidRDefault="005A02C9">
            <w:pPr>
              <w:pStyle w:val="TableParagraph"/>
              <w:spacing w:line="190" w:lineRule="exact"/>
              <w:ind w:left="478"/>
              <w:rPr>
                <w:rFonts w:ascii="Garamond" w:eastAsia="Garamond" w:hAnsi="Garamond" w:cs="Garamond"/>
                <w:sz w:val="20"/>
                <w:szCs w:val="20"/>
              </w:rPr>
            </w:pPr>
            <w:r>
              <w:rPr>
                <w:rFonts w:ascii="Garamond"/>
                <w:sz w:val="20"/>
              </w:rPr>
              <w:t>Short</w:t>
            </w:r>
          </w:p>
          <w:p w:rsidR="00F87A27" w:rsidRDefault="005A02C9">
            <w:pPr>
              <w:pStyle w:val="TableParagraph"/>
              <w:spacing w:before="35"/>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rsidR="00F87A27" w:rsidRDefault="005A02C9">
            <w:pPr>
              <w:pStyle w:val="TableParagraph"/>
              <w:spacing w:line="190" w:lineRule="exact"/>
              <w:ind w:left="145"/>
              <w:rPr>
                <w:rFonts w:ascii="Garamond" w:eastAsia="Garamond" w:hAnsi="Garamond" w:cs="Garamond"/>
                <w:sz w:val="20"/>
                <w:szCs w:val="20"/>
              </w:rPr>
            </w:pPr>
            <w:r>
              <w:rPr>
                <w:rFonts w:ascii="Garamond"/>
                <w:sz w:val="20"/>
              </w:rPr>
              <w:t>Long</w:t>
            </w:r>
          </w:p>
          <w:p w:rsidR="00F87A27" w:rsidRDefault="005A02C9">
            <w:pPr>
              <w:pStyle w:val="TableParagraph"/>
              <w:spacing w:before="35"/>
              <w:ind w:left="145"/>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rsidR="00F87A27" w:rsidRDefault="005A02C9">
            <w:pPr>
              <w:pStyle w:val="TableParagraph"/>
              <w:spacing w:line="190" w:lineRule="exact"/>
              <w:ind w:left="876" w:hanging="1"/>
              <w:rPr>
                <w:rFonts w:ascii="Garamond" w:eastAsia="Garamond" w:hAnsi="Garamond" w:cs="Garamond"/>
                <w:sz w:val="20"/>
                <w:szCs w:val="20"/>
              </w:rPr>
            </w:pPr>
            <w:r>
              <w:rPr>
                <w:rFonts w:ascii="Garamond"/>
                <w:sz w:val="20"/>
              </w:rPr>
              <w:t>Str</w:t>
            </w:r>
          </w:p>
          <w:p w:rsidR="00F87A27" w:rsidRDefault="005A02C9">
            <w:pPr>
              <w:pStyle w:val="TableParagraph"/>
              <w:spacing w:before="35"/>
              <w:ind w:left="876"/>
              <w:rPr>
                <w:rFonts w:ascii="Garamond" w:eastAsia="Garamond" w:hAnsi="Garamond" w:cs="Garamond"/>
                <w:sz w:val="20"/>
                <w:szCs w:val="20"/>
              </w:rPr>
            </w:pPr>
            <w:r>
              <w:rPr>
                <w:rFonts w:ascii="Garamond"/>
                <w:sz w:val="20"/>
              </w:rPr>
              <w:t>5</w:t>
            </w:r>
          </w:p>
        </w:tc>
        <w:tc>
          <w:tcPr>
            <w:tcW w:w="1400" w:type="dxa"/>
            <w:tcBorders>
              <w:top w:val="nil"/>
              <w:left w:val="nil"/>
              <w:bottom w:val="nil"/>
              <w:right w:val="nil"/>
            </w:tcBorders>
          </w:tcPr>
          <w:p w:rsidR="00F87A27" w:rsidRDefault="005A02C9">
            <w:pPr>
              <w:pStyle w:val="TableParagraph"/>
              <w:spacing w:line="190" w:lineRule="exact"/>
              <w:ind w:left="250" w:hanging="1"/>
              <w:rPr>
                <w:rFonts w:ascii="Garamond" w:eastAsia="Garamond" w:hAnsi="Garamond" w:cs="Garamond"/>
                <w:sz w:val="20"/>
                <w:szCs w:val="20"/>
              </w:rPr>
            </w:pPr>
            <w:r>
              <w:rPr>
                <w:rFonts w:ascii="Garamond"/>
                <w:spacing w:val="-4"/>
                <w:sz w:val="20"/>
              </w:rPr>
              <w:t>Type</w:t>
            </w:r>
          </w:p>
          <w:p w:rsidR="00F87A27" w:rsidRDefault="005A02C9">
            <w:pPr>
              <w:pStyle w:val="TableParagraph"/>
              <w:spacing w:before="35"/>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1</w:t>
            </w:r>
          </w:p>
        </w:tc>
      </w:tr>
      <w:tr w:rsidR="00F87A27">
        <w:trPr>
          <w:trHeight w:hRule="exact" w:val="240"/>
        </w:trPr>
        <w:tc>
          <w:tcPr>
            <w:tcW w:w="2046" w:type="dxa"/>
            <w:tcBorders>
              <w:top w:val="nil"/>
              <w:left w:val="nil"/>
              <w:bottom w:val="nil"/>
              <w:right w:val="nil"/>
            </w:tcBorders>
            <w:shd w:val="clear" w:color="auto" w:fill="CDCDCD"/>
          </w:tcPr>
          <w:p w:rsidR="00F87A27" w:rsidRDefault="005A02C9">
            <w:pPr>
              <w:pStyle w:val="TableParagraph"/>
              <w:spacing w:before="16" w:line="223" w:lineRule="exact"/>
              <w:rPr>
                <w:rFonts w:ascii="Garamond" w:eastAsia="Garamond" w:hAnsi="Garamond" w:cs="Garamond"/>
                <w:sz w:val="20"/>
                <w:szCs w:val="20"/>
              </w:rPr>
            </w:pPr>
            <w:r>
              <w:rPr>
                <w:rFonts w:ascii="Garamond"/>
                <w:sz w:val="20"/>
              </w:rPr>
              <w:t>100mm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076" w:type="dxa"/>
            <w:tcBorders>
              <w:top w:val="nil"/>
              <w:left w:val="nil"/>
              <w:bottom w:val="nil"/>
              <w:right w:val="nil"/>
            </w:tcBorders>
            <w:shd w:val="clear" w:color="auto" w:fill="CDCDCD"/>
          </w:tcPr>
          <w:p w:rsidR="00F87A27" w:rsidRDefault="005A02C9">
            <w:pPr>
              <w:pStyle w:val="TableParagraph"/>
              <w:spacing w:before="16" w:line="223" w:lineRule="exact"/>
              <w:ind w:left="114"/>
              <w:rPr>
                <w:rFonts w:ascii="Garamond" w:eastAsia="Garamond" w:hAnsi="Garamond" w:cs="Garamond"/>
                <w:sz w:val="20"/>
                <w:szCs w:val="20"/>
              </w:rPr>
            </w:pPr>
            <w:r>
              <w:rPr>
                <w:rFonts w:ascii="Garamond" w:eastAsia="Garamond" w:hAnsi="Garamond" w:cs="Garamond"/>
                <w:sz w:val="20"/>
                <w:szCs w:val="20"/>
              </w:rPr>
              <w:t>18”</w:t>
            </w:r>
          </w:p>
        </w:tc>
        <w:tc>
          <w:tcPr>
            <w:tcW w:w="1052" w:type="dxa"/>
            <w:tcBorders>
              <w:top w:val="nil"/>
              <w:left w:val="nil"/>
              <w:bottom w:val="nil"/>
              <w:right w:val="nil"/>
            </w:tcBorders>
            <w:shd w:val="clear" w:color="auto" w:fill="CDCDCD"/>
          </w:tcPr>
          <w:p w:rsidR="00F87A27" w:rsidRDefault="005A02C9">
            <w:pPr>
              <w:pStyle w:val="TableParagraph"/>
              <w:spacing w:before="16" w:line="223" w:lineRule="exact"/>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rsidR="00F87A27" w:rsidRDefault="005A02C9">
            <w:pPr>
              <w:pStyle w:val="TableParagraph"/>
              <w:spacing w:before="16" w:line="223" w:lineRule="exact"/>
              <w:ind w:left="876"/>
              <w:rPr>
                <w:rFonts w:ascii="Garamond" w:eastAsia="Garamond" w:hAnsi="Garamond" w:cs="Garamond"/>
                <w:sz w:val="20"/>
                <w:szCs w:val="20"/>
              </w:rPr>
            </w:pPr>
            <w:r>
              <w:rPr>
                <w:rFonts w:ascii="Garamond"/>
                <w:sz w:val="20"/>
              </w:rPr>
              <w:t>6</w:t>
            </w:r>
          </w:p>
        </w:tc>
        <w:tc>
          <w:tcPr>
            <w:tcW w:w="1400" w:type="dxa"/>
            <w:tcBorders>
              <w:top w:val="nil"/>
              <w:left w:val="nil"/>
              <w:bottom w:val="nil"/>
              <w:right w:val="nil"/>
            </w:tcBorders>
            <w:shd w:val="clear" w:color="auto" w:fill="CDCDCD"/>
          </w:tcPr>
          <w:p w:rsidR="00F87A27" w:rsidRDefault="005A02C9">
            <w:pPr>
              <w:pStyle w:val="TableParagraph"/>
              <w:spacing w:before="16" w:line="223" w:lineRule="exact"/>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trPr>
          <w:trHeight w:hRule="exact" w:val="280"/>
        </w:trPr>
        <w:tc>
          <w:tcPr>
            <w:tcW w:w="2046" w:type="dxa"/>
            <w:tcBorders>
              <w:top w:val="nil"/>
              <w:left w:val="nil"/>
              <w:bottom w:val="nil"/>
              <w:right w:val="nil"/>
            </w:tcBorders>
          </w:tcPr>
          <w:p w:rsidR="00F87A27" w:rsidRDefault="005A02C9">
            <w:pPr>
              <w:pStyle w:val="TableParagraph"/>
              <w:spacing w:before="36"/>
              <w:rPr>
                <w:rFonts w:ascii="Garamond" w:eastAsia="Garamond" w:hAnsi="Garamond" w:cs="Garamond"/>
                <w:sz w:val="20"/>
                <w:szCs w:val="20"/>
              </w:rPr>
            </w:pPr>
            <w:r>
              <w:rPr>
                <w:rFonts w:ascii="Garamond"/>
                <w:sz w:val="20"/>
              </w:rPr>
              <w:t>105mm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076" w:type="dxa"/>
            <w:tcBorders>
              <w:top w:val="nil"/>
              <w:left w:val="nil"/>
              <w:bottom w:val="nil"/>
              <w:right w:val="nil"/>
            </w:tcBorders>
          </w:tcPr>
          <w:p w:rsidR="00F87A27" w:rsidRDefault="005A02C9">
            <w:pPr>
              <w:pStyle w:val="TableParagraph"/>
              <w:spacing w:before="36"/>
              <w:ind w:left="114"/>
              <w:rPr>
                <w:rFonts w:ascii="Garamond" w:eastAsia="Garamond" w:hAnsi="Garamond" w:cs="Garamond"/>
                <w:sz w:val="20"/>
                <w:szCs w:val="20"/>
              </w:rPr>
            </w:pPr>
            <w:r>
              <w:rPr>
                <w:rFonts w:ascii="Garamond" w:eastAsia="Garamond" w:hAnsi="Garamond" w:cs="Garamond"/>
                <w:sz w:val="20"/>
                <w:szCs w:val="20"/>
              </w:rPr>
              <w:t>18”</w:t>
            </w:r>
          </w:p>
        </w:tc>
        <w:tc>
          <w:tcPr>
            <w:tcW w:w="1052" w:type="dxa"/>
            <w:tcBorders>
              <w:top w:val="nil"/>
              <w:left w:val="nil"/>
              <w:bottom w:val="nil"/>
              <w:right w:val="nil"/>
            </w:tcBorders>
          </w:tcPr>
          <w:p w:rsidR="00F87A27" w:rsidRDefault="005A02C9">
            <w:pPr>
              <w:pStyle w:val="TableParagraph"/>
              <w:spacing w:before="36"/>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rsidR="00F87A27" w:rsidRDefault="005A02C9">
            <w:pPr>
              <w:pStyle w:val="TableParagraph"/>
              <w:spacing w:before="36"/>
              <w:ind w:left="145"/>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rsidR="00F87A27" w:rsidRDefault="005A02C9">
            <w:pPr>
              <w:pStyle w:val="TableParagraph"/>
              <w:spacing w:before="36"/>
              <w:ind w:left="876"/>
              <w:rPr>
                <w:rFonts w:ascii="Garamond" w:eastAsia="Garamond" w:hAnsi="Garamond" w:cs="Garamond"/>
                <w:sz w:val="20"/>
                <w:szCs w:val="20"/>
              </w:rPr>
            </w:pPr>
            <w:r>
              <w:rPr>
                <w:rFonts w:ascii="Garamond"/>
                <w:sz w:val="20"/>
              </w:rPr>
              <w:t>6</w:t>
            </w:r>
          </w:p>
        </w:tc>
        <w:tc>
          <w:tcPr>
            <w:tcW w:w="1400" w:type="dxa"/>
            <w:tcBorders>
              <w:top w:val="nil"/>
              <w:left w:val="nil"/>
              <w:bottom w:val="nil"/>
              <w:right w:val="nil"/>
            </w:tcBorders>
          </w:tcPr>
          <w:p w:rsidR="00F87A27" w:rsidRDefault="005A02C9">
            <w:pPr>
              <w:pStyle w:val="TableParagraph"/>
              <w:spacing w:before="36"/>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trPr>
          <w:trHeight w:hRule="exact" w:val="240"/>
        </w:trPr>
        <w:tc>
          <w:tcPr>
            <w:tcW w:w="2046" w:type="dxa"/>
            <w:tcBorders>
              <w:top w:val="nil"/>
              <w:left w:val="nil"/>
              <w:bottom w:val="nil"/>
              <w:right w:val="nil"/>
            </w:tcBorders>
            <w:shd w:val="clear" w:color="auto" w:fill="CDCDCD"/>
          </w:tcPr>
          <w:p w:rsidR="00F87A27" w:rsidRDefault="005A02C9">
            <w:pPr>
              <w:pStyle w:val="TableParagraph"/>
              <w:spacing w:before="16" w:line="223" w:lineRule="exact"/>
              <w:rPr>
                <w:rFonts w:ascii="Garamond" w:eastAsia="Garamond" w:hAnsi="Garamond" w:cs="Garamond"/>
                <w:sz w:val="20"/>
                <w:szCs w:val="20"/>
              </w:rPr>
            </w:pPr>
            <w:r>
              <w:rPr>
                <w:rFonts w:ascii="Garamond"/>
                <w:sz w:val="20"/>
              </w:rPr>
              <w:t>120mm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076" w:type="dxa"/>
            <w:tcBorders>
              <w:top w:val="nil"/>
              <w:left w:val="nil"/>
              <w:bottom w:val="nil"/>
              <w:right w:val="nil"/>
            </w:tcBorders>
            <w:shd w:val="clear" w:color="auto" w:fill="CDCDCD"/>
          </w:tcPr>
          <w:p w:rsidR="00F87A27" w:rsidRDefault="005A02C9">
            <w:pPr>
              <w:pStyle w:val="TableParagraph"/>
              <w:spacing w:before="16" w:line="223" w:lineRule="exact"/>
              <w:ind w:left="114"/>
              <w:rPr>
                <w:rFonts w:ascii="Garamond" w:eastAsia="Garamond" w:hAnsi="Garamond" w:cs="Garamond"/>
                <w:sz w:val="20"/>
                <w:szCs w:val="20"/>
              </w:rPr>
            </w:pPr>
            <w:r>
              <w:rPr>
                <w:rFonts w:ascii="Garamond" w:eastAsia="Garamond" w:hAnsi="Garamond" w:cs="Garamond"/>
                <w:sz w:val="20"/>
                <w:szCs w:val="20"/>
              </w:rPr>
              <w:t>24”</w:t>
            </w:r>
          </w:p>
        </w:tc>
        <w:tc>
          <w:tcPr>
            <w:tcW w:w="1052" w:type="dxa"/>
            <w:tcBorders>
              <w:top w:val="nil"/>
              <w:left w:val="nil"/>
              <w:bottom w:val="nil"/>
              <w:right w:val="nil"/>
            </w:tcBorders>
            <w:shd w:val="clear" w:color="auto" w:fill="CDCDCD"/>
          </w:tcPr>
          <w:p w:rsidR="00F87A27" w:rsidRDefault="005A02C9">
            <w:pPr>
              <w:pStyle w:val="TableParagraph"/>
              <w:spacing w:before="16" w:line="223" w:lineRule="exact"/>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rsidR="00F87A27" w:rsidRDefault="005A02C9">
            <w:pPr>
              <w:pStyle w:val="TableParagraph"/>
              <w:tabs>
                <w:tab w:val="left" w:pos="876"/>
              </w:tabs>
              <w:spacing w:before="16" w:line="223" w:lineRule="exact"/>
              <w:ind w:left="156"/>
              <w:rPr>
                <w:rFonts w:ascii="Garamond" w:eastAsia="Garamond" w:hAnsi="Garamond" w:cs="Garamond"/>
                <w:sz w:val="20"/>
                <w:szCs w:val="20"/>
              </w:rPr>
            </w:pPr>
            <w:r>
              <w:rPr>
                <w:rFonts w:ascii="Garamond"/>
                <w:sz w:val="20"/>
              </w:rPr>
              <w:t>-</w:t>
            </w:r>
            <w:r>
              <w:rPr>
                <w:rFonts w:ascii="Garamond"/>
                <w:sz w:val="20"/>
              </w:rPr>
              <w:tab/>
              <w:t>6</w:t>
            </w:r>
          </w:p>
        </w:tc>
        <w:tc>
          <w:tcPr>
            <w:tcW w:w="1400" w:type="dxa"/>
            <w:tcBorders>
              <w:top w:val="nil"/>
              <w:left w:val="nil"/>
              <w:bottom w:val="nil"/>
              <w:right w:val="nil"/>
            </w:tcBorders>
            <w:shd w:val="clear" w:color="auto" w:fill="CDCDCD"/>
          </w:tcPr>
          <w:p w:rsidR="00F87A27" w:rsidRDefault="005A02C9">
            <w:pPr>
              <w:pStyle w:val="TableParagraph"/>
              <w:spacing w:before="16" w:line="223" w:lineRule="exact"/>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trPr>
          <w:trHeight w:hRule="exact" w:val="280"/>
        </w:trPr>
        <w:tc>
          <w:tcPr>
            <w:tcW w:w="2046" w:type="dxa"/>
            <w:tcBorders>
              <w:top w:val="nil"/>
              <w:left w:val="nil"/>
              <w:bottom w:val="nil"/>
              <w:right w:val="nil"/>
            </w:tcBorders>
          </w:tcPr>
          <w:p w:rsidR="00F87A27" w:rsidRDefault="005A02C9">
            <w:pPr>
              <w:pStyle w:val="TableParagraph"/>
              <w:spacing w:before="36"/>
              <w:rPr>
                <w:rFonts w:ascii="Garamond" w:eastAsia="Garamond" w:hAnsi="Garamond" w:cs="Garamond"/>
                <w:sz w:val="20"/>
                <w:szCs w:val="20"/>
              </w:rPr>
            </w:pPr>
            <w:r>
              <w:rPr>
                <w:rFonts w:ascii="Garamond"/>
                <w:sz w:val="20"/>
              </w:rPr>
              <w:t>35mm</w:t>
            </w:r>
            <w:r>
              <w:rPr>
                <w:rFonts w:ascii="Garamond"/>
                <w:spacing w:val="5"/>
                <w:sz w:val="20"/>
              </w:rPr>
              <w:t xml:space="preserve"> </w:t>
            </w:r>
            <w:r>
              <w:rPr>
                <w:rFonts w:ascii="Garamond"/>
                <w:sz w:val="20"/>
              </w:rPr>
              <w:t>(hand)</w:t>
            </w:r>
            <w:r>
              <w:rPr>
                <w:rFonts w:ascii="Garamond"/>
                <w:spacing w:val="5"/>
                <w:sz w:val="20"/>
              </w:rPr>
              <w:t xml:space="preserve"> </w:t>
            </w:r>
            <w:r>
              <w:rPr>
                <w:rFonts w:ascii="Garamond"/>
                <w:sz w:val="20"/>
              </w:rPr>
              <w:t>Cannons</w:t>
            </w:r>
          </w:p>
        </w:tc>
        <w:tc>
          <w:tcPr>
            <w:tcW w:w="1076" w:type="dxa"/>
            <w:tcBorders>
              <w:top w:val="nil"/>
              <w:left w:val="nil"/>
              <w:bottom w:val="nil"/>
              <w:right w:val="nil"/>
            </w:tcBorders>
          </w:tcPr>
          <w:p w:rsidR="00F87A27" w:rsidRDefault="005A02C9">
            <w:pPr>
              <w:pStyle w:val="TableParagraph"/>
              <w:spacing w:before="36"/>
              <w:ind w:left="113"/>
              <w:rPr>
                <w:rFonts w:ascii="Garamond" w:eastAsia="Garamond" w:hAnsi="Garamond" w:cs="Garamond"/>
                <w:sz w:val="20"/>
                <w:szCs w:val="20"/>
              </w:rPr>
            </w:pPr>
            <w:r>
              <w:rPr>
                <w:rFonts w:ascii="Garamond" w:eastAsia="Garamond" w:hAnsi="Garamond" w:cs="Garamond"/>
                <w:sz w:val="20"/>
                <w:szCs w:val="20"/>
              </w:rPr>
              <w:t>12”</w:t>
            </w:r>
          </w:p>
        </w:tc>
        <w:tc>
          <w:tcPr>
            <w:tcW w:w="1052" w:type="dxa"/>
            <w:tcBorders>
              <w:top w:val="nil"/>
              <w:left w:val="nil"/>
              <w:bottom w:val="nil"/>
              <w:right w:val="nil"/>
            </w:tcBorders>
          </w:tcPr>
          <w:p w:rsidR="00F87A27" w:rsidRDefault="005A02C9">
            <w:pPr>
              <w:pStyle w:val="TableParagraph"/>
              <w:spacing w:before="36"/>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tcPr>
          <w:p w:rsidR="00F87A27" w:rsidRDefault="005A02C9">
            <w:pPr>
              <w:pStyle w:val="TableParagraph"/>
              <w:spacing w:before="36"/>
              <w:ind w:left="145"/>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tcPr>
          <w:p w:rsidR="00F87A27" w:rsidRDefault="005A02C9">
            <w:pPr>
              <w:pStyle w:val="TableParagraph"/>
              <w:spacing w:before="36"/>
              <w:ind w:left="875"/>
              <w:rPr>
                <w:rFonts w:ascii="Garamond" w:eastAsia="Garamond" w:hAnsi="Garamond" w:cs="Garamond"/>
                <w:sz w:val="20"/>
                <w:szCs w:val="20"/>
              </w:rPr>
            </w:pPr>
            <w:r>
              <w:rPr>
                <w:rFonts w:ascii="Garamond"/>
                <w:sz w:val="20"/>
              </w:rPr>
              <w:t>5</w:t>
            </w:r>
          </w:p>
        </w:tc>
        <w:tc>
          <w:tcPr>
            <w:tcW w:w="1400" w:type="dxa"/>
            <w:tcBorders>
              <w:top w:val="nil"/>
              <w:left w:val="nil"/>
              <w:bottom w:val="nil"/>
              <w:right w:val="nil"/>
            </w:tcBorders>
          </w:tcPr>
          <w:p w:rsidR="00F87A27" w:rsidRDefault="005A02C9">
            <w:pPr>
              <w:pStyle w:val="TableParagraph"/>
              <w:spacing w:before="36"/>
              <w:ind w:left="249"/>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trPr>
          <w:trHeight w:hRule="exact" w:val="240"/>
        </w:trPr>
        <w:tc>
          <w:tcPr>
            <w:tcW w:w="2046" w:type="dxa"/>
            <w:tcBorders>
              <w:top w:val="nil"/>
              <w:left w:val="nil"/>
              <w:bottom w:val="nil"/>
              <w:right w:val="nil"/>
            </w:tcBorders>
            <w:shd w:val="clear" w:color="auto" w:fill="CDCDCD"/>
          </w:tcPr>
          <w:p w:rsidR="00F87A27" w:rsidRDefault="005A02C9">
            <w:pPr>
              <w:pStyle w:val="TableParagraph"/>
              <w:spacing w:before="16" w:line="223" w:lineRule="exact"/>
              <w:ind w:left="-1"/>
              <w:rPr>
                <w:rFonts w:ascii="Garamond" w:eastAsia="Garamond" w:hAnsi="Garamond" w:cs="Garamond"/>
                <w:sz w:val="20"/>
                <w:szCs w:val="20"/>
              </w:rPr>
            </w:pPr>
            <w:r>
              <w:rPr>
                <w:rFonts w:ascii="Garamond"/>
                <w:sz w:val="20"/>
              </w:rPr>
              <w:t>75mm</w:t>
            </w:r>
            <w:r>
              <w:rPr>
                <w:rFonts w:ascii="Garamond"/>
                <w:spacing w:val="5"/>
                <w:sz w:val="20"/>
              </w:rPr>
              <w:t xml:space="preserve"> </w:t>
            </w:r>
            <w:r>
              <w:rPr>
                <w:rFonts w:ascii="Garamond"/>
                <w:sz w:val="20"/>
              </w:rPr>
              <w:t>Gatling</w:t>
            </w:r>
            <w:r>
              <w:rPr>
                <w:rFonts w:ascii="Garamond"/>
                <w:spacing w:val="5"/>
                <w:sz w:val="20"/>
              </w:rPr>
              <w:t xml:space="preserve"> </w:t>
            </w:r>
            <w:r>
              <w:rPr>
                <w:rFonts w:ascii="Garamond"/>
                <w:sz w:val="20"/>
              </w:rPr>
              <w:t>Cannon</w:t>
            </w:r>
          </w:p>
        </w:tc>
        <w:tc>
          <w:tcPr>
            <w:tcW w:w="1076" w:type="dxa"/>
            <w:tcBorders>
              <w:top w:val="nil"/>
              <w:left w:val="nil"/>
              <w:bottom w:val="nil"/>
              <w:right w:val="nil"/>
            </w:tcBorders>
            <w:shd w:val="clear" w:color="auto" w:fill="CDCDCD"/>
          </w:tcPr>
          <w:p w:rsidR="00F87A27" w:rsidRDefault="005A02C9">
            <w:pPr>
              <w:pStyle w:val="TableParagraph"/>
              <w:spacing w:before="16" w:line="223" w:lineRule="exact"/>
              <w:ind w:left="113"/>
              <w:rPr>
                <w:rFonts w:ascii="Garamond" w:eastAsia="Garamond" w:hAnsi="Garamond" w:cs="Garamond"/>
                <w:sz w:val="20"/>
                <w:szCs w:val="20"/>
              </w:rPr>
            </w:pPr>
            <w:r>
              <w:rPr>
                <w:rFonts w:ascii="Garamond" w:eastAsia="Garamond" w:hAnsi="Garamond" w:cs="Garamond"/>
                <w:sz w:val="20"/>
                <w:szCs w:val="20"/>
              </w:rPr>
              <w:t>24”</w:t>
            </w:r>
          </w:p>
        </w:tc>
        <w:tc>
          <w:tcPr>
            <w:tcW w:w="1052" w:type="dxa"/>
            <w:tcBorders>
              <w:top w:val="nil"/>
              <w:left w:val="nil"/>
              <w:bottom w:val="nil"/>
              <w:right w:val="nil"/>
            </w:tcBorders>
            <w:shd w:val="clear" w:color="auto" w:fill="CDCDCD"/>
          </w:tcPr>
          <w:p w:rsidR="00F87A27" w:rsidRDefault="005A02C9">
            <w:pPr>
              <w:pStyle w:val="TableParagraph"/>
              <w:spacing w:before="16" w:line="223" w:lineRule="exact"/>
              <w:ind w:left="477"/>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shd w:val="clear" w:color="auto" w:fill="CDCDCD"/>
          </w:tcPr>
          <w:p w:rsidR="00F87A27" w:rsidRDefault="005A02C9">
            <w:pPr>
              <w:pStyle w:val="TableParagraph"/>
              <w:spacing w:before="16" w:line="223" w:lineRule="exact"/>
              <w:ind w:left="875"/>
              <w:rPr>
                <w:rFonts w:ascii="Garamond" w:eastAsia="Garamond" w:hAnsi="Garamond" w:cs="Garamond"/>
                <w:sz w:val="20"/>
                <w:szCs w:val="20"/>
              </w:rPr>
            </w:pPr>
            <w:r>
              <w:rPr>
                <w:rFonts w:ascii="Garamond"/>
                <w:sz w:val="20"/>
              </w:rPr>
              <w:t>7</w:t>
            </w:r>
          </w:p>
        </w:tc>
        <w:tc>
          <w:tcPr>
            <w:tcW w:w="1400" w:type="dxa"/>
            <w:tcBorders>
              <w:top w:val="nil"/>
              <w:left w:val="nil"/>
              <w:bottom w:val="nil"/>
              <w:right w:val="nil"/>
            </w:tcBorders>
            <w:shd w:val="clear" w:color="auto" w:fill="CDCDCD"/>
          </w:tcPr>
          <w:p w:rsidR="00F87A27" w:rsidRDefault="005A02C9">
            <w:pPr>
              <w:pStyle w:val="TableParagraph"/>
              <w:spacing w:before="16" w:line="223" w:lineRule="exact"/>
              <w:ind w:left="249"/>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3</w:t>
            </w:r>
          </w:p>
        </w:tc>
      </w:tr>
      <w:tr w:rsidR="00F87A27">
        <w:trPr>
          <w:trHeight w:hRule="exact" w:val="294"/>
        </w:trPr>
        <w:tc>
          <w:tcPr>
            <w:tcW w:w="2046" w:type="dxa"/>
            <w:tcBorders>
              <w:top w:val="nil"/>
              <w:left w:val="nil"/>
              <w:bottom w:val="nil"/>
              <w:right w:val="nil"/>
            </w:tcBorders>
          </w:tcPr>
          <w:p w:rsidR="00F87A27" w:rsidRDefault="005A02C9">
            <w:pPr>
              <w:pStyle w:val="TableParagraph"/>
              <w:spacing w:before="36"/>
              <w:rPr>
                <w:rFonts w:ascii="Garamond" w:eastAsia="Garamond" w:hAnsi="Garamond" w:cs="Garamond"/>
                <w:sz w:val="20"/>
                <w:szCs w:val="20"/>
              </w:rPr>
            </w:pPr>
            <w:r>
              <w:rPr>
                <w:rFonts w:ascii="Garamond"/>
                <w:sz w:val="20"/>
              </w:rPr>
              <w:t>Scattering</w:t>
            </w:r>
            <w:r>
              <w:rPr>
                <w:rFonts w:ascii="Garamond"/>
                <w:spacing w:val="4"/>
                <w:sz w:val="20"/>
              </w:rPr>
              <w:t xml:space="preserve"> </w:t>
            </w:r>
            <w:r>
              <w:rPr>
                <w:rFonts w:ascii="Garamond"/>
                <w:sz w:val="20"/>
              </w:rPr>
              <w:t>Beam</w:t>
            </w:r>
            <w:r>
              <w:rPr>
                <w:rFonts w:ascii="Garamond"/>
                <w:spacing w:val="4"/>
                <w:sz w:val="20"/>
              </w:rPr>
              <w:t xml:space="preserve"> </w:t>
            </w:r>
            <w:r>
              <w:rPr>
                <w:rFonts w:ascii="Garamond"/>
                <w:sz w:val="20"/>
              </w:rPr>
              <w:t>Cannon</w:t>
            </w:r>
          </w:p>
        </w:tc>
        <w:tc>
          <w:tcPr>
            <w:tcW w:w="1076" w:type="dxa"/>
            <w:tcBorders>
              <w:top w:val="nil"/>
              <w:left w:val="nil"/>
              <w:bottom w:val="nil"/>
              <w:right w:val="nil"/>
            </w:tcBorders>
          </w:tcPr>
          <w:p w:rsidR="00F87A27" w:rsidRDefault="005A02C9">
            <w:pPr>
              <w:pStyle w:val="TableParagraph"/>
              <w:spacing w:before="36"/>
              <w:ind w:left="114"/>
              <w:rPr>
                <w:rFonts w:ascii="Garamond" w:eastAsia="Garamond" w:hAnsi="Garamond" w:cs="Garamond"/>
                <w:sz w:val="20"/>
                <w:szCs w:val="20"/>
              </w:rPr>
            </w:pPr>
            <w:r>
              <w:rPr>
                <w:rFonts w:ascii="Garamond" w:eastAsia="Garamond" w:hAnsi="Garamond" w:cs="Garamond"/>
                <w:sz w:val="20"/>
                <w:szCs w:val="20"/>
              </w:rPr>
              <w:t>12”</w:t>
            </w:r>
          </w:p>
        </w:tc>
        <w:tc>
          <w:tcPr>
            <w:tcW w:w="1052" w:type="dxa"/>
            <w:tcBorders>
              <w:top w:val="nil"/>
              <w:left w:val="nil"/>
              <w:bottom w:val="nil"/>
              <w:right w:val="nil"/>
            </w:tcBorders>
          </w:tcPr>
          <w:p w:rsidR="00F87A27" w:rsidRDefault="005A02C9">
            <w:pPr>
              <w:pStyle w:val="TableParagraph"/>
              <w:spacing w:before="36"/>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rsidR="00F87A27" w:rsidRDefault="005A02C9">
            <w:pPr>
              <w:pStyle w:val="TableParagraph"/>
              <w:spacing w:before="36"/>
              <w:ind w:left="145"/>
              <w:rPr>
                <w:rFonts w:ascii="Garamond" w:eastAsia="Garamond" w:hAnsi="Garamond" w:cs="Garamond"/>
                <w:sz w:val="20"/>
                <w:szCs w:val="20"/>
              </w:rPr>
            </w:pPr>
            <w:r>
              <w:rPr>
                <w:rFonts w:ascii="Garamond"/>
                <w:sz w:val="20"/>
              </w:rPr>
              <w:t>-1</w:t>
            </w:r>
          </w:p>
        </w:tc>
        <w:tc>
          <w:tcPr>
            <w:tcW w:w="1346" w:type="dxa"/>
            <w:tcBorders>
              <w:top w:val="nil"/>
              <w:left w:val="nil"/>
              <w:bottom w:val="nil"/>
              <w:right w:val="nil"/>
            </w:tcBorders>
          </w:tcPr>
          <w:p w:rsidR="00F87A27" w:rsidRDefault="005A02C9">
            <w:pPr>
              <w:pStyle w:val="TableParagraph"/>
              <w:spacing w:before="36"/>
              <w:ind w:left="876"/>
              <w:rPr>
                <w:rFonts w:ascii="Garamond" w:eastAsia="Garamond" w:hAnsi="Garamond" w:cs="Garamond"/>
                <w:sz w:val="20"/>
                <w:szCs w:val="20"/>
              </w:rPr>
            </w:pPr>
            <w:r>
              <w:rPr>
                <w:rFonts w:ascii="Garamond"/>
                <w:sz w:val="20"/>
              </w:rPr>
              <w:t>4</w:t>
            </w:r>
          </w:p>
        </w:tc>
        <w:tc>
          <w:tcPr>
            <w:tcW w:w="1400" w:type="dxa"/>
            <w:tcBorders>
              <w:top w:val="nil"/>
              <w:left w:val="nil"/>
              <w:bottom w:val="nil"/>
              <w:right w:val="nil"/>
            </w:tcBorders>
          </w:tcPr>
          <w:p w:rsidR="00F87A27" w:rsidRDefault="005A02C9">
            <w:pPr>
              <w:pStyle w:val="TableParagraph"/>
              <w:spacing w:before="36"/>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trPr>
          <w:trHeight w:hRule="exact" w:val="240"/>
        </w:trPr>
        <w:tc>
          <w:tcPr>
            <w:tcW w:w="2046" w:type="dxa"/>
            <w:tcBorders>
              <w:top w:val="nil"/>
              <w:left w:val="nil"/>
              <w:bottom w:val="nil"/>
              <w:right w:val="nil"/>
            </w:tcBorders>
            <w:shd w:val="clear" w:color="auto" w:fill="CDCDCD"/>
          </w:tcPr>
          <w:p w:rsidR="00F87A27" w:rsidRDefault="005A02C9">
            <w:pPr>
              <w:pStyle w:val="TableParagraph"/>
              <w:spacing w:line="213" w:lineRule="exact"/>
              <w:rPr>
                <w:rFonts w:ascii="Garamond" w:eastAsia="Garamond" w:hAnsi="Garamond" w:cs="Garamond"/>
                <w:sz w:val="20"/>
                <w:szCs w:val="20"/>
              </w:rPr>
            </w:pPr>
            <w:r>
              <w:rPr>
                <w:rFonts w:ascii="Garamond"/>
                <w:spacing w:val="-1"/>
                <w:sz w:val="20"/>
              </w:rPr>
              <w:t>Spray</w:t>
            </w:r>
            <w:r>
              <w:rPr>
                <w:rFonts w:ascii="Garamond"/>
                <w:spacing w:val="4"/>
                <w:sz w:val="20"/>
              </w:rPr>
              <w:t xml:space="preserve"> </w:t>
            </w:r>
            <w:r>
              <w:rPr>
                <w:rFonts w:ascii="Garamond"/>
                <w:sz w:val="20"/>
              </w:rPr>
              <w:t>Missile</w:t>
            </w:r>
            <w:r>
              <w:rPr>
                <w:rFonts w:ascii="Garamond"/>
                <w:spacing w:val="4"/>
                <w:sz w:val="20"/>
              </w:rPr>
              <w:t xml:space="preserve"> </w:t>
            </w:r>
            <w:r>
              <w:rPr>
                <w:rFonts w:ascii="Garamond"/>
                <w:spacing w:val="-1"/>
                <w:sz w:val="20"/>
              </w:rPr>
              <w:t>Launchers</w:t>
            </w:r>
          </w:p>
        </w:tc>
        <w:tc>
          <w:tcPr>
            <w:tcW w:w="1076" w:type="dxa"/>
            <w:tcBorders>
              <w:top w:val="nil"/>
              <w:left w:val="nil"/>
              <w:bottom w:val="nil"/>
              <w:right w:val="nil"/>
            </w:tcBorders>
            <w:shd w:val="clear" w:color="auto" w:fill="CDCDCD"/>
          </w:tcPr>
          <w:p w:rsidR="00F87A27" w:rsidRDefault="005A02C9">
            <w:pPr>
              <w:pStyle w:val="TableParagraph"/>
              <w:spacing w:line="213" w:lineRule="exact"/>
              <w:ind w:left="114"/>
              <w:rPr>
                <w:rFonts w:ascii="Garamond" w:eastAsia="Garamond" w:hAnsi="Garamond" w:cs="Garamond"/>
                <w:sz w:val="20"/>
                <w:szCs w:val="20"/>
              </w:rPr>
            </w:pPr>
            <w:r>
              <w:rPr>
                <w:rFonts w:ascii="Garamond" w:eastAsia="Garamond" w:hAnsi="Garamond" w:cs="Garamond"/>
                <w:sz w:val="20"/>
                <w:szCs w:val="20"/>
              </w:rPr>
              <w:t>72”</w:t>
            </w:r>
          </w:p>
        </w:tc>
        <w:tc>
          <w:tcPr>
            <w:tcW w:w="1052" w:type="dxa"/>
            <w:tcBorders>
              <w:top w:val="nil"/>
              <w:left w:val="nil"/>
              <w:bottom w:val="nil"/>
              <w:right w:val="nil"/>
            </w:tcBorders>
            <w:shd w:val="clear" w:color="auto" w:fill="CDCDCD"/>
          </w:tcPr>
          <w:p w:rsidR="00F87A27" w:rsidRDefault="005A02C9">
            <w:pPr>
              <w:pStyle w:val="TableParagraph"/>
              <w:spacing w:before="2"/>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rsidR="00F87A27" w:rsidRDefault="005A02C9">
            <w:pPr>
              <w:pStyle w:val="TableParagraph"/>
              <w:spacing w:before="2"/>
              <w:ind w:left="145"/>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shd w:val="clear" w:color="auto" w:fill="CDCDCD"/>
          </w:tcPr>
          <w:p w:rsidR="00F87A27" w:rsidRDefault="005A02C9">
            <w:pPr>
              <w:pStyle w:val="TableParagraph"/>
              <w:spacing w:before="2"/>
              <w:ind w:left="876"/>
              <w:rPr>
                <w:rFonts w:ascii="Garamond" w:eastAsia="Garamond" w:hAnsi="Garamond" w:cs="Garamond"/>
                <w:sz w:val="20"/>
                <w:szCs w:val="20"/>
              </w:rPr>
            </w:pPr>
            <w:r>
              <w:rPr>
                <w:rFonts w:ascii="Garamond"/>
                <w:sz w:val="20"/>
              </w:rPr>
              <w:t>7</w:t>
            </w:r>
          </w:p>
        </w:tc>
        <w:tc>
          <w:tcPr>
            <w:tcW w:w="1400" w:type="dxa"/>
            <w:tcBorders>
              <w:top w:val="nil"/>
              <w:left w:val="nil"/>
              <w:bottom w:val="nil"/>
              <w:right w:val="nil"/>
            </w:tcBorders>
            <w:shd w:val="clear" w:color="auto" w:fill="CDCDCD"/>
          </w:tcPr>
          <w:p w:rsidR="00F87A27" w:rsidRDefault="005A02C9">
            <w:pPr>
              <w:pStyle w:val="TableParagraph"/>
              <w:spacing w:before="2"/>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bl>
    <w:p w:rsidR="00F87A27" w:rsidRDefault="00F87A27">
      <w:pPr>
        <w:rPr>
          <w:rFonts w:ascii="Garamond" w:eastAsia="Garamond" w:hAnsi="Garamond" w:cs="Garamond"/>
          <w:sz w:val="20"/>
          <w:szCs w:val="20"/>
        </w:rPr>
        <w:sectPr w:rsidR="00F87A27">
          <w:pgSz w:w="12240" w:h="15840"/>
          <w:pgMar w:top="640" w:right="620" w:bottom="280" w:left="580" w:header="720" w:footer="720" w:gutter="0"/>
          <w:cols w:space="720"/>
        </w:sectPr>
      </w:pPr>
    </w:p>
    <w:p w:rsidR="00F87A27" w:rsidRDefault="00E86CF6">
      <w:pPr>
        <w:pStyle w:val="BodyText"/>
        <w:spacing w:line="213" w:lineRule="exact"/>
        <w:ind w:left="180"/>
      </w:pPr>
      <w:r>
        <w:lastRenderedPageBreak/>
        <w:pict>
          <v:group id="_x0000_s1263" style="position:absolute;left:0;text-align:left;margin-left:36.45pt;margin-top:9.5pt;width:381.55pt;height:12pt;z-index:-251625984;mso-position-horizontal-relative:page" coordorigin="730,190" coordsize="7631,240">
            <v:shape id="_x0000_s1264" style="position:absolute;left:730;top:190;width:7631;height:240" coordorigin="730,190" coordsize="7631,240" path="m730,430r7630,l8360,190r-7630,l730,430xe" fillcolor="#cdcdcd" stroked="f">
              <v:path arrowok="t"/>
            </v:shape>
            <w10:wrap anchorx="page"/>
          </v:group>
        </w:pict>
      </w:r>
      <w:r w:rsidR="005A02C9">
        <w:rPr>
          <w:position w:val="1"/>
        </w:rPr>
        <w:t>Panzer Faust</w:t>
      </w:r>
      <w:r w:rsidR="005A02C9">
        <w:rPr>
          <w:spacing w:val="-1"/>
          <w:position w:val="1"/>
        </w:rPr>
        <w:t xml:space="preserve"> </w:t>
      </w:r>
      <w:r w:rsidR="005A02C9">
        <w:rPr>
          <w:position w:val="1"/>
        </w:rPr>
        <w:t>(Single Shot)</w:t>
      </w:r>
      <w:r w:rsidR="005A02C9">
        <w:rPr>
          <w:spacing w:val="14"/>
          <w:position w:val="1"/>
        </w:rPr>
        <w:t xml:space="preserve"> </w:t>
      </w:r>
      <w:r w:rsidR="005A02C9">
        <w:t>12”</w:t>
      </w:r>
    </w:p>
    <w:p w:rsidR="00F87A27" w:rsidRDefault="005A02C9">
      <w:pPr>
        <w:pStyle w:val="BodyText"/>
        <w:tabs>
          <w:tab w:val="left" w:pos="779"/>
          <w:tab w:val="left" w:pos="2267"/>
          <w:tab w:val="left" w:pos="2980"/>
        </w:tabs>
        <w:spacing w:line="213" w:lineRule="exact"/>
        <w:ind w:left="180"/>
      </w:pPr>
      <w:r>
        <w:br w:type="column"/>
      </w:r>
      <w:r>
        <w:lastRenderedPageBreak/>
        <w:t>-</w:t>
      </w:r>
      <w:r>
        <w:tab/>
        <w:t>-1</w:t>
      </w:r>
      <w:r>
        <w:tab/>
      </w:r>
      <w:r>
        <w:rPr>
          <w:w w:val="95"/>
          <w:position w:val="2"/>
        </w:rPr>
        <w:t>8</w:t>
      </w:r>
      <w:r>
        <w:rPr>
          <w:w w:val="95"/>
          <w:position w:val="2"/>
        </w:rPr>
        <w:tab/>
      </w:r>
      <w:r>
        <w:rPr>
          <w:position w:val="1"/>
        </w:rPr>
        <w:t>Assault</w:t>
      </w:r>
      <w:r>
        <w:rPr>
          <w:spacing w:val="4"/>
          <w:position w:val="1"/>
        </w:rPr>
        <w:t xml:space="preserve"> </w:t>
      </w:r>
      <w:r>
        <w:rPr>
          <w:position w:val="1"/>
        </w:rPr>
        <w:t>1</w:t>
      </w:r>
    </w:p>
    <w:p w:rsidR="00F87A27" w:rsidRDefault="00F87A27">
      <w:pPr>
        <w:spacing w:line="213" w:lineRule="exact"/>
        <w:sectPr w:rsidR="00F87A27">
          <w:type w:val="continuous"/>
          <w:pgSz w:w="12240" w:h="15840"/>
          <w:pgMar w:top="700" w:right="620" w:bottom="280" w:left="580" w:header="720" w:footer="720" w:gutter="0"/>
          <w:cols w:num="2" w:space="720" w:equalWidth="0">
            <w:col w:w="2564" w:space="1113"/>
            <w:col w:w="7363"/>
          </w:cols>
        </w:sectPr>
      </w:pPr>
    </w:p>
    <w:p w:rsidR="00F87A27" w:rsidRDefault="005A02C9">
      <w:pPr>
        <w:pStyle w:val="BodyText"/>
        <w:spacing w:line="219" w:lineRule="exact"/>
        <w:ind w:left="186"/>
      </w:pPr>
      <w:r>
        <w:lastRenderedPageBreak/>
        <w:t>MMP-70C</w:t>
      </w:r>
    </w:p>
    <w:p w:rsidR="00F87A27" w:rsidRDefault="005A02C9">
      <w:pPr>
        <w:pStyle w:val="Heading2"/>
        <w:spacing w:before="33"/>
        <w:ind w:left="184"/>
        <w:rPr>
          <w:rFonts w:ascii="Times New Roman" w:eastAsia="Times New Roman" w:hAnsi="Times New Roman" w:cs="Times New Roman"/>
          <w:b w:val="0"/>
          <w:bCs w:val="0"/>
        </w:rPr>
      </w:pPr>
      <w:r>
        <w:rPr>
          <w:rFonts w:ascii="Times New Roman"/>
        </w:rPr>
        <w:t>Rapid</w:t>
      </w:r>
      <w:r>
        <w:rPr>
          <w:rFonts w:ascii="Times New Roman"/>
          <w:spacing w:val="-41"/>
        </w:rPr>
        <w:t xml:space="preserve"> </w:t>
      </w:r>
      <w:r>
        <w:rPr>
          <w:rFonts w:ascii="Times New Roman"/>
        </w:rPr>
        <w:t>Fire</w:t>
      </w:r>
      <w:r>
        <w:rPr>
          <w:rFonts w:ascii="Times New Roman"/>
          <w:spacing w:val="-41"/>
        </w:rPr>
        <w:t xml:space="preserve"> </w:t>
      </w:r>
      <w:r>
        <w:rPr>
          <w:rFonts w:ascii="Times New Roman"/>
        </w:rPr>
        <w:t>Weapons</w:t>
      </w:r>
    </w:p>
    <w:p w:rsidR="00F87A27" w:rsidRDefault="005A02C9">
      <w:pPr>
        <w:spacing w:line="206" w:lineRule="exact"/>
        <w:ind w:left="38"/>
        <w:rPr>
          <w:rFonts w:ascii="Garamond" w:eastAsia="Garamond" w:hAnsi="Garamond" w:cs="Garamond"/>
          <w:sz w:val="20"/>
          <w:szCs w:val="20"/>
        </w:rPr>
      </w:pPr>
      <w:r>
        <w:br w:type="column"/>
      </w:r>
      <w:r>
        <w:rPr>
          <w:rFonts w:ascii="Garamond" w:eastAsia="Garamond" w:hAnsi="Garamond" w:cs="Garamond"/>
          <w:sz w:val="20"/>
          <w:szCs w:val="20"/>
        </w:rPr>
        <w:lastRenderedPageBreak/>
        <w:t>18”</w:t>
      </w:r>
    </w:p>
    <w:p w:rsidR="00F87A27" w:rsidRDefault="005A02C9">
      <w:pPr>
        <w:pStyle w:val="BodyText"/>
        <w:tabs>
          <w:tab w:val="left" w:pos="904"/>
          <w:tab w:val="left" w:pos="2373"/>
          <w:tab w:val="left" w:pos="3082"/>
        </w:tabs>
        <w:spacing w:line="249" w:lineRule="exact"/>
        <w:ind w:left="184"/>
      </w:pPr>
      <w:r>
        <w:br w:type="column"/>
      </w:r>
      <w:r>
        <w:rPr>
          <w:position w:val="1"/>
        </w:rPr>
        <w:lastRenderedPageBreak/>
        <w:t>+1</w:t>
      </w:r>
      <w:r>
        <w:rPr>
          <w:position w:val="1"/>
        </w:rPr>
        <w:tab/>
        <w:t>-</w:t>
      </w:r>
      <w:r>
        <w:rPr>
          <w:position w:val="1"/>
        </w:rPr>
        <w:tab/>
      </w:r>
      <w:r>
        <w:rPr>
          <w:w w:val="95"/>
          <w:position w:val="-1"/>
        </w:rPr>
        <w:t>7</w:t>
      </w:r>
      <w:r>
        <w:rPr>
          <w:w w:val="95"/>
          <w:position w:val="-1"/>
        </w:rPr>
        <w:tab/>
      </w:r>
      <w:r>
        <w:t>Assault</w:t>
      </w:r>
      <w:r>
        <w:rPr>
          <w:spacing w:val="-1"/>
        </w:rPr>
        <w:t xml:space="preserve"> </w:t>
      </w:r>
      <w:r>
        <w:t>1</w:t>
      </w:r>
    </w:p>
    <w:p w:rsidR="00F87A27" w:rsidRDefault="00E86CF6">
      <w:pPr>
        <w:pStyle w:val="Heading2"/>
        <w:spacing w:before="2"/>
        <w:ind w:left="198"/>
        <w:rPr>
          <w:b w:val="0"/>
          <w:bCs w:val="0"/>
        </w:rPr>
      </w:pPr>
      <w:r w:rsidRPr="00E86CF6">
        <w:pict>
          <v:group id="_x0000_s1259" style="position:absolute;left:0;text-align:left;margin-left:428.2pt;margin-top:-8.15pt;width:147.8pt;height:148.8pt;z-index:251659776;mso-position-horizontal-relative:page" coordorigin="8564,-164" coordsize="2956,2976">
            <v:shape id="_x0000_s1262" type="#_x0000_t75" style="position:absolute;left:8574;top:-154;width:2936;height:2956">
              <v:imagedata r:id="rId63" o:title=""/>
            </v:shape>
            <v:group id="_x0000_s1260" style="position:absolute;left:8574;top:-154;width:2936;height:2956" coordorigin="8574,-154" coordsize="2936,2956">
              <v:shape id="_x0000_s1261" style="position:absolute;left:8574;top:-154;width:2936;height:2956" coordorigin="8574,-154" coordsize="2936,2956" path="m8574,-154r2936,l11510,2802r-2936,l8574,-154xe" filled="f" strokeweight="1pt">
                <v:path arrowok="t"/>
              </v:shape>
            </v:group>
            <w10:wrap anchorx="page"/>
          </v:group>
        </w:pict>
      </w:r>
      <w:r w:rsidR="005A02C9">
        <w:t>Modifiers</w:t>
      </w:r>
    </w:p>
    <w:p w:rsidR="00F87A27" w:rsidRDefault="00F87A27">
      <w:pPr>
        <w:sectPr w:rsidR="00F87A27">
          <w:type w:val="continuous"/>
          <w:pgSz w:w="12240" w:h="15840"/>
          <w:pgMar w:top="700" w:right="620" w:bottom="280" w:left="580" w:header="720" w:footer="720" w:gutter="0"/>
          <w:cols w:num="3" w:space="720" w:equalWidth="0">
            <w:col w:w="2235" w:space="40"/>
            <w:col w:w="316" w:space="980"/>
            <w:col w:w="7469"/>
          </w:cols>
        </w:sectPr>
      </w:pPr>
    </w:p>
    <w:p w:rsidR="00F87A27" w:rsidRDefault="00F87A27">
      <w:pPr>
        <w:spacing w:before="6"/>
        <w:rPr>
          <w:rFonts w:ascii="Garamond" w:eastAsia="Garamond" w:hAnsi="Garamond" w:cs="Garamond"/>
          <w:b/>
          <w:bCs/>
          <w:sz w:val="4"/>
          <w:szCs w:val="4"/>
        </w:rPr>
      </w:pPr>
    </w:p>
    <w:tbl>
      <w:tblPr>
        <w:tblW w:w="0" w:type="auto"/>
        <w:tblInd w:w="114" w:type="dxa"/>
        <w:tblLayout w:type="fixed"/>
        <w:tblCellMar>
          <w:left w:w="0" w:type="dxa"/>
          <w:right w:w="0" w:type="dxa"/>
        </w:tblCellMar>
        <w:tblLook w:val="01E0"/>
      </w:tblPr>
      <w:tblGrid>
        <w:gridCol w:w="2188"/>
        <w:gridCol w:w="1107"/>
        <w:gridCol w:w="939"/>
        <w:gridCol w:w="710"/>
        <w:gridCol w:w="1346"/>
        <w:gridCol w:w="1406"/>
      </w:tblGrid>
      <w:tr w:rsidR="00F87A27">
        <w:trPr>
          <w:trHeight w:hRule="exact" w:val="214"/>
        </w:trPr>
        <w:tc>
          <w:tcPr>
            <w:tcW w:w="2188" w:type="dxa"/>
            <w:tcBorders>
              <w:top w:val="nil"/>
              <w:left w:val="nil"/>
              <w:bottom w:val="nil"/>
              <w:right w:val="nil"/>
            </w:tcBorders>
          </w:tcPr>
          <w:p w:rsidR="00F87A27" w:rsidRDefault="005A02C9">
            <w:pPr>
              <w:pStyle w:val="TableParagraph"/>
              <w:spacing w:line="167" w:lineRule="exact"/>
              <w:ind w:left="55"/>
              <w:rPr>
                <w:rFonts w:ascii="Garamond" w:eastAsia="Garamond" w:hAnsi="Garamond" w:cs="Garamond"/>
                <w:sz w:val="20"/>
                <w:szCs w:val="20"/>
              </w:rPr>
            </w:pPr>
            <w:r>
              <w:rPr>
                <w:rFonts w:ascii="Garamond"/>
                <w:spacing w:val="-3"/>
                <w:sz w:val="20"/>
              </w:rPr>
              <w:t>Weapons</w:t>
            </w:r>
          </w:p>
        </w:tc>
        <w:tc>
          <w:tcPr>
            <w:tcW w:w="1107" w:type="dxa"/>
            <w:tcBorders>
              <w:top w:val="nil"/>
              <w:left w:val="nil"/>
              <w:bottom w:val="nil"/>
              <w:right w:val="nil"/>
            </w:tcBorders>
          </w:tcPr>
          <w:p w:rsidR="00F87A27" w:rsidRDefault="005A02C9">
            <w:pPr>
              <w:pStyle w:val="TableParagraph"/>
              <w:spacing w:line="167" w:lineRule="exact"/>
              <w:ind w:left="26"/>
              <w:rPr>
                <w:rFonts w:ascii="Garamond" w:eastAsia="Garamond" w:hAnsi="Garamond" w:cs="Garamond"/>
                <w:sz w:val="20"/>
                <w:szCs w:val="20"/>
              </w:rPr>
            </w:pPr>
            <w:r>
              <w:rPr>
                <w:rFonts w:ascii="Garamond"/>
                <w:sz w:val="20"/>
              </w:rPr>
              <w:t>Range</w:t>
            </w:r>
          </w:p>
        </w:tc>
        <w:tc>
          <w:tcPr>
            <w:tcW w:w="939" w:type="dxa"/>
            <w:tcBorders>
              <w:top w:val="nil"/>
              <w:left w:val="nil"/>
              <w:bottom w:val="nil"/>
              <w:right w:val="nil"/>
            </w:tcBorders>
          </w:tcPr>
          <w:p w:rsidR="00F87A27" w:rsidRDefault="005A02C9">
            <w:pPr>
              <w:pStyle w:val="TableParagraph"/>
              <w:spacing w:line="167" w:lineRule="exact"/>
              <w:ind w:left="359"/>
              <w:rPr>
                <w:rFonts w:ascii="Garamond" w:eastAsia="Garamond" w:hAnsi="Garamond" w:cs="Garamond"/>
                <w:sz w:val="20"/>
                <w:szCs w:val="20"/>
              </w:rPr>
            </w:pPr>
            <w:r>
              <w:rPr>
                <w:rFonts w:ascii="Garamond"/>
                <w:sz w:val="20"/>
              </w:rPr>
              <w:t>Short</w:t>
            </w:r>
          </w:p>
        </w:tc>
        <w:tc>
          <w:tcPr>
            <w:tcW w:w="710" w:type="dxa"/>
            <w:tcBorders>
              <w:top w:val="nil"/>
              <w:left w:val="nil"/>
              <w:bottom w:val="nil"/>
              <w:right w:val="nil"/>
            </w:tcBorders>
          </w:tcPr>
          <w:p w:rsidR="00F87A27" w:rsidRDefault="005A02C9">
            <w:pPr>
              <w:pStyle w:val="TableParagraph"/>
              <w:spacing w:line="167" w:lineRule="exact"/>
              <w:ind w:left="140"/>
              <w:rPr>
                <w:rFonts w:ascii="Garamond" w:eastAsia="Garamond" w:hAnsi="Garamond" w:cs="Garamond"/>
                <w:sz w:val="20"/>
                <w:szCs w:val="20"/>
              </w:rPr>
            </w:pPr>
            <w:r>
              <w:rPr>
                <w:rFonts w:ascii="Garamond"/>
                <w:sz w:val="20"/>
              </w:rPr>
              <w:t>Long</w:t>
            </w:r>
          </w:p>
        </w:tc>
        <w:tc>
          <w:tcPr>
            <w:tcW w:w="1346" w:type="dxa"/>
            <w:tcBorders>
              <w:top w:val="nil"/>
              <w:left w:val="nil"/>
              <w:bottom w:val="nil"/>
              <w:right w:val="nil"/>
            </w:tcBorders>
          </w:tcPr>
          <w:p w:rsidR="00F87A27" w:rsidRDefault="005A02C9">
            <w:pPr>
              <w:pStyle w:val="TableParagraph"/>
              <w:spacing w:line="167" w:lineRule="exact"/>
              <w:ind w:left="870"/>
              <w:rPr>
                <w:rFonts w:ascii="Garamond" w:eastAsia="Garamond" w:hAnsi="Garamond" w:cs="Garamond"/>
                <w:sz w:val="20"/>
                <w:szCs w:val="20"/>
              </w:rPr>
            </w:pPr>
            <w:r>
              <w:rPr>
                <w:rFonts w:ascii="Garamond"/>
                <w:sz w:val="20"/>
              </w:rPr>
              <w:t>Str</w:t>
            </w:r>
          </w:p>
        </w:tc>
        <w:tc>
          <w:tcPr>
            <w:tcW w:w="1405" w:type="dxa"/>
            <w:tcBorders>
              <w:top w:val="nil"/>
              <w:left w:val="nil"/>
              <w:bottom w:val="nil"/>
              <w:right w:val="nil"/>
            </w:tcBorders>
          </w:tcPr>
          <w:p w:rsidR="00F87A27" w:rsidRDefault="005A02C9">
            <w:pPr>
              <w:pStyle w:val="TableParagraph"/>
              <w:spacing w:line="167" w:lineRule="exact"/>
              <w:ind w:left="244"/>
              <w:rPr>
                <w:rFonts w:ascii="Garamond" w:eastAsia="Garamond" w:hAnsi="Garamond" w:cs="Garamond"/>
                <w:sz w:val="20"/>
                <w:szCs w:val="20"/>
              </w:rPr>
            </w:pPr>
            <w:r>
              <w:rPr>
                <w:rFonts w:ascii="Garamond"/>
                <w:spacing w:val="-4"/>
                <w:sz w:val="20"/>
              </w:rPr>
              <w:t>Type</w:t>
            </w:r>
          </w:p>
        </w:tc>
      </w:tr>
      <w:tr w:rsidR="00F87A27">
        <w:trPr>
          <w:trHeight w:hRule="exact" w:val="240"/>
        </w:trPr>
        <w:tc>
          <w:tcPr>
            <w:tcW w:w="2188" w:type="dxa"/>
            <w:tcBorders>
              <w:top w:val="nil"/>
              <w:left w:val="nil"/>
              <w:bottom w:val="nil"/>
              <w:right w:val="nil"/>
            </w:tcBorders>
            <w:shd w:val="clear" w:color="auto" w:fill="CDCDCD"/>
          </w:tcPr>
          <w:p w:rsidR="00F87A27" w:rsidRDefault="005A02C9">
            <w:pPr>
              <w:pStyle w:val="TableParagraph"/>
              <w:spacing w:line="212" w:lineRule="exact"/>
              <w:ind w:left="55"/>
              <w:rPr>
                <w:rFonts w:ascii="Garamond" w:eastAsia="Garamond" w:hAnsi="Garamond" w:cs="Garamond"/>
                <w:sz w:val="20"/>
                <w:szCs w:val="20"/>
              </w:rPr>
            </w:pPr>
            <w:r>
              <w:rPr>
                <w:rFonts w:ascii="Garamond"/>
                <w:sz w:val="20"/>
              </w:rPr>
              <w:t>20mm</w:t>
            </w:r>
            <w:r>
              <w:rPr>
                <w:rFonts w:ascii="Garamond"/>
                <w:spacing w:val="5"/>
                <w:sz w:val="20"/>
              </w:rPr>
              <w:t xml:space="preserve"> </w:t>
            </w:r>
            <w:r>
              <w:rPr>
                <w:rFonts w:ascii="Garamond"/>
                <w:spacing w:val="-2"/>
                <w:sz w:val="20"/>
              </w:rPr>
              <w:t>Vulcan</w:t>
            </w:r>
            <w:r>
              <w:rPr>
                <w:rFonts w:ascii="Garamond"/>
                <w:spacing w:val="5"/>
                <w:sz w:val="20"/>
              </w:rPr>
              <w:t xml:space="preserve"> </w:t>
            </w:r>
            <w:r>
              <w:rPr>
                <w:rFonts w:ascii="Garamond"/>
                <w:sz w:val="20"/>
              </w:rPr>
              <w:t>Cannon</w:t>
            </w:r>
          </w:p>
        </w:tc>
        <w:tc>
          <w:tcPr>
            <w:tcW w:w="1107" w:type="dxa"/>
            <w:tcBorders>
              <w:top w:val="nil"/>
              <w:left w:val="nil"/>
              <w:bottom w:val="nil"/>
              <w:right w:val="nil"/>
            </w:tcBorders>
            <w:shd w:val="clear" w:color="auto" w:fill="CDCDCD"/>
          </w:tcPr>
          <w:p w:rsidR="00F87A27" w:rsidRDefault="005A02C9">
            <w:pPr>
              <w:pStyle w:val="TableParagraph"/>
              <w:spacing w:line="212" w:lineRule="exact"/>
              <w:ind w:left="26"/>
              <w:rPr>
                <w:rFonts w:ascii="Garamond" w:eastAsia="Garamond" w:hAnsi="Garamond" w:cs="Garamond"/>
                <w:sz w:val="20"/>
                <w:szCs w:val="20"/>
              </w:rPr>
            </w:pPr>
            <w:r>
              <w:rPr>
                <w:rFonts w:ascii="Garamond" w:eastAsia="Garamond" w:hAnsi="Garamond" w:cs="Garamond"/>
                <w:sz w:val="20"/>
                <w:szCs w:val="20"/>
              </w:rPr>
              <w:t>8”</w:t>
            </w:r>
          </w:p>
        </w:tc>
        <w:tc>
          <w:tcPr>
            <w:tcW w:w="939" w:type="dxa"/>
            <w:tcBorders>
              <w:top w:val="nil"/>
              <w:left w:val="nil"/>
              <w:bottom w:val="nil"/>
              <w:right w:val="nil"/>
            </w:tcBorders>
            <w:shd w:val="clear" w:color="auto" w:fill="CDCDCD"/>
          </w:tcPr>
          <w:p w:rsidR="00F87A27" w:rsidRDefault="005A02C9">
            <w:pPr>
              <w:pStyle w:val="TableParagraph"/>
              <w:spacing w:line="212" w:lineRule="exact"/>
              <w:ind w:right="155"/>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rsidR="00F87A27" w:rsidRDefault="005A02C9">
            <w:pPr>
              <w:pStyle w:val="TableParagraph"/>
              <w:spacing w:line="212" w:lineRule="exact"/>
              <w:ind w:left="14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rsidR="00F87A27" w:rsidRDefault="005A02C9">
            <w:pPr>
              <w:pStyle w:val="TableParagraph"/>
              <w:spacing w:line="212" w:lineRule="exact"/>
              <w:ind w:left="870"/>
              <w:rPr>
                <w:rFonts w:ascii="Garamond" w:eastAsia="Garamond" w:hAnsi="Garamond" w:cs="Garamond"/>
                <w:sz w:val="20"/>
                <w:szCs w:val="20"/>
              </w:rPr>
            </w:pPr>
            <w:r>
              <w:rPr>
                <w:rFonts w:ascii="Garamond"/>
                <w:sz w:val="20"/>
              </w:rPr>
              <w:t>3</w:t>
            </w:r>
          </w:p>
        </w:tc>
        <w:tc>
          <w:tcPr>
            <w:tcW w:w="1405" w:type="dxa"/>
            <w:tcBorders>
              <w:top w:val="nil"/>
              <w:left w:val="nil"/>
              <w:bottom w:val="nil"/>
              <w:right w:val="nil"/>
            </w:tcBorders>
            <w:shd w:val="clear" w:color="auto" w:fill="CDCDCD"/>
          </w:tcPr>
          <w:p w:rsidR="00F87A27" w:rsidRDefault="005A02C9">
            <w:pPr>
              <w:pStyle w:val="TableParagraph"/>
              <w:spacing w:line="212" w:lineRule="exact"/>
              <w:ind w:left="244"/>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trPr>
          <w:trHeight w:hRule="exact" w:val="280"/>
        </w:trPr>
        <w:tc>
          <w:tcPr>
            <w:tcW w:w="2188" w:type="dxa"/>
            <w:tcBorders>
              <w:top w:val="nil"/>
              <w:left w:val="nil"/>
              <w:bottom w:val="nil"/>
              <w:right w:val="nil"/>
            </w:tcBorders>
          </w:tcPr>
          <w:p w:rsidR="00F87A27" w:rsidRDefault="005A02C9">
            <w:pPr>
              <w:pStyle w:val="TableParagraph"/>
              <w:spacing w:before="7"/>
              <w:ind w:left="55"/>
              <w:rPr>
                <w:rFonts w:ascii="Garamond" w:eastAsia="Garamond" w:hAnsi="Garamond" w:cs="Garamond"/>
                <w:sz w:val="20"/>
                <w:szCs w:val="20"/>
              </w:rPr>
            </w:pPr>
            <w:r>
              <w:rPr>
                <w:rFonts w:ascii="Garamond"/>
                <w:sz w:val="20"/>
              </w:rPr>
              <w:t>60mm</w:t>
            </w:r>
            <w:r>
              <w:rPr>
                <w:rFonts w:ascii="Garamond"/>
                <w:spacing w:val="5"/>
                <w:sz w:val="20"/>
              </w:rPr>
              <w:t xml:space="preserve"> </w:t>
            </w:r>
            <w:r>
              <w:rPr>
                <w:rFonts w:ascii="Garamond"/>
                <w:spacing w:val="-2"/>
                <w:sz w:val="20"/>
              </w:rPr>
              <w:t>Vulcan</w:t>
            </w:r>
            <w:r>
              <w:rPr>
                <w:rFonts w:ascii="Garamond"/>
                <w:spacing w:val="5"/>
                <w:sz w:val="20"/>
              </w:rPr>
              <w:t xml:space="preserve"> </w:t>
            </w:r>
            <w:r>
              <w:rPr>
                <w:rFonts w:ascii="Garamond"/>
                <w:sz w:val="20"/>
              </w:rPr>
              <w:t>Cannons</w:t>
            </w:r>
          </w:p>
        </w:tc>
        <w:tc>
          <w:tcPr>
            <w:tcW w:w="1107" w:type="dxa"/>
            <w:tcBorders>
              <w:top w:val="nil"/>
              <w:left w:val="nil"/>
              <w:bottom w:val="nil"/>
              <w:right w:val="nil"/>
            </w:tcBorders>
          </w:tcPr>
          <w:p w:rsidR="00F87A27" w:rsidRDefault="005A02C9">
            <w:pPr>
              <w:pStyle w:val="TableParagraph"/>
              <w:spacing w:before="7"/>
              <w:ind w:left="26"/>
              <w:rPr>
                <w:rFonts w:ascii="Garamond" w:eastAsia="Garamond" w:hAnsi="Garamond" w:cs="Garamond"/>
                <w:sz w:val="20"/>
                <w:szCs w:val="20"/>
              </w:rPr>
            </w:pPr>
            <w:r>
              <w:rPr>
                <w:rFonts w:ascii="Garamond" w:eastAsia="Garamond" w:hAnsi="Garamond" w:cs="Garamond"/>
                <w:sz w:val="20"/>
                <w:szCs w:val="20"/>
              </w:rPr>
              <w:t>12”</w:t>
            </w:r>
          </w:p>
        </w:tc>
        <w:tc>
          <w:tcPr>
            <w:tcW w:w="939" w:type="dxa"/>
            <w:tcBorders>
              <w:top w:val="nil"/>
              <w:left w:val="nil"/>
              <w:bottom w:val="nil"/>
              <w:right w:val="nil"/>
            </w:tcBorders>
          </w:tcPr>
          <w:p w:rsidR="00F87A27" w:rsidRDefault="005A02C9">
            <w:pPr>
              <w:pStyle w:val="TableParagraph"/>
              <w:spacing w:before="7"/>
              <w:ind w:left="7"/>
              <w:jc w:val="center"/>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rsidR="00F87A27" w:rsidRDefault="005A02C9">
            <w:pPr>
              <w:pStyle w:val="TableParagraph"/>
              <w:spacing w:before="7"/>
              <w:ind w:left="14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rsidR="00F87A27" w:rsidRDefault="005A02C9">
            <w:pPr>
              <w:pStyle w:val="TableParagraph"/>
              <w:spacing w:before="7"/>
              <w:ind w:left="870"/>
              <w:rPr>
                <w:rFonts w:ascii="Garamond" w:eastAsia="Garamond" w:hAnsi="Garamond" w:cs="Garamond"/>
                <w:sz w:val="20"/>
                <w:szCs w:val="20"/>
              </w:rPr>
            </w:pPr>
            <w:r>
              <w:rPr>
                <w:rFonts w:ascii="Garamond"/>
                <w:sz w:val="20"/>
              </w:rPr>
              <w:t>4</w:t>
            </w:r>
          </w:p>
        </w:tc>
        <w:tc>
          <w:tcPr>
            <w:tcW w:w="1405" w:type="dxa"/>
            <w:tcBorders>
              <w:top w:val="nil"/>
              <w:left w:val="nil"/>
              <w:bottom w:val="nil"/>
              <w:right w:val="nil"/>
            </w:tcBorders>
          </w:tcPr>
          <w:p w:rsidR="00F87A27" w:rsidRDefault="005A02C9">
            <w:pPr>
              <w:pStyle w:val="TableParagraph"/>
              <w:spacing w:before="7"/>
              <w:ind w:left="244"/>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trPr>
          <w:trHeight w:hRule="exact" w:val="240"/>
        </w:trPr>
        <w:tc>
          <w:tcPr>
            <w:tcW w:w="2188" w:type="dxa"/>
            <w:tcBorders>
              <w:top w:val="nil"/>
              <w:left w:val="nil"/>
              <w:bottom w:val="nil"/>
              <w:right w:val="nil"/>
            </w:tcBorders>
            <w:shd w:val="clear" w:color="auto" w:fill="CDCDCD"/>
          </w:tcPr>
          <w:p w:rsidR="00F87A27" w:rsidRDefault="005A02C9">
            <w:pPr>
              <w:pStyle w:val="TableParagraph"/>
              <w:spacing w:line="212" w:lineRule="exact"/>
              <w:ind w:left="55"/>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z w:val="20"/>
              </w:rPr>
              <w:t>Rifle</w:t>
            </w:r>
          </w:p>
        </w:tc>
        <w:tc>
          <w:tcPr>
            <w:tcW w:w="1107" w:type="dxa"/>
            <w:tcBorders>
              <w:top w:val="nil"/>
              <w:left w:val="nil"/>
              <w:bottom w:val="nil"/>
              <w:right w:val="nil"/>
            </w:tcBorders>
            <w:shd w:val="clear" w:color="auto" w:fill="CDCDCD"/>
          </w:tcPr>
          <w:p w:rsidR="00F87A27" w:rsidRDefault="005A02C9">
            <w:pPr>
              <w:pStyle w:val="TableParagraph"/>
              <w:spacing w:line="212" w:lineRule="exact"/>
              <w:ind w:left="26"/>
              <w:rPr>
                <w:rFonts w:ascii="Garamond" w:eastAsia="Garamond" w:hAnsi="Garamond" w:cs="Garamond"/>
                <w:sz w:val="20"/>
                <w:szCs w:val="20"/>
              </w:rPr>
            </w:pPr>
            <w:r>
              <w:rPr>
                <w:rFonts w:ascii="Garamond" w:eastAsia="Garamond" w:hAnsi="Garamond" w:cs="Garamond"/>
                <w:sz w:val="20"/>
                <w:szCs w:val="20"/>
              </w:rPr>
              <w:t>24”</w:t>
            </w:r>
          </w:p>
        </w:tc>
        <w:tc>
          <w:tcPr>
            <w:tcW w:w="939" w:type="dxa"/>
            <w:tcBorders>
              <w:top w:val="nil"/>
              <w:left w:val="nil"/>
              <w:bottom w:val="nil"/>
              <w:right w:val="nil"/>
            </w:tcBorders>
            <w:shd w:val="clear" w:color="auto" w:fill="CDCDCD"/>
          </w:tcPr>
          <w:p w:rsidR="00F87A27" w:rsidRDefault="005A02C9">
            <w:pPr>
              <w:pStyle w:val="TableParagraph"/>
              <w:spacing w:line="212" w:lineRule="exact"/>
              <w:ind w:left="7"/>
              <w:jc w:val="center"/>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rsidR="00F87A27" w:rsidRDefault="005A02C9">
            <w:pPr>
              <w:pStyle w:val="TableParagraph"/>
              <w:spacing w:line="212" w:lineRule="exact"/>
              <w:ind w:left="140"/>
              <w:rPr>
                <w:rFonts w:ascii="Garamond" w:eastAsia="Garamond" w:hAnsi="Garamond" w:cs="Garamond"/>
                <w:sz w:val="20"/>
                <w:szCs w:val="20"/>
              </w:rPr>
            </w:pPr>
            <w:r>
              <w:rPr>
                <w:rFonts w:ascii="Garamond"/>
                <w:sz w:val="20"/>
              </w:rPr>
              <w:t>-1</w:t>
            </w:r>
          </w:p>
        </w:tc>
        <w:tc>
          <w:tcPr>
            <w:tcW w:w="1346" w:type="dxa"/>
            <w:tcBorders>
              <w:top w:val="nil"/>
              <w:left w:val="nil"/>
              <w:bottom w:val="nil"/>
              <w:right w:val="nil"/>
            </w:tcBorders>
            <w:shd w:val="clear" w:color="auto" w:fill="CDCDCD"/>
          </w:tcPr>
          <w:p w:rsidR="00F87A27" w:rsidRDefault="005A02C9">
            <w:pPr>
              <w:pStyle w:val="TableParagraph"/>
              <w:spacing w:line="212" w:lineRule="exact"/>
              <w:ind w:left="871"/>
              <w:rPr>
                <w:rFonts w:ascii="Garamond" w:eastAsia="Garamond" w:hAnsi="Garamond" w:cs="Garamond"/>
                <w:sz w:val="20"/>
                <w:szCs w:val="20"/>
              </w:rPr>
            </w:pPr>
            <w:r>
              <w:rPr>
                <w:rFonts w:ascii="Garamond"/>
                <w:sz w:val="20"/>
              </w:rPr>
              <w:t>9</w:t>
            </w:r>
          </w:p>
        </w:tc>
        <w:tc>
          <w:tcPr>
            <w:tcW w:w="1405" w:type="dxa"/>
            <w:tcBorders>
              <w:top w:val="nil"/>
              <w:left w:val="nil"/>
              <w:bottom w:val="nil"/>
              <w:right w:val="nil"/>
            </w:tcBorders>
            <w:shd w:val="clear" w:color="auto" w:fill="CDCDCD"/>
          </w:tcPr>
          <w:p w:rsidR="00F87A27" w:rsidRDefault="005A02C9">
            <w:pPr>
              <w:pStyle w:val="TableParagraph"/>
              <w:spacing w:line="212" w:lineRule="exact"/>
              <w:ind w:left="245"/>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trPr>
          <w:trHeight w:hRule="exact" w:val="280"/>
        </w:trPr>
        <w:tc>
          <w:tcPr>
            <w:tcW w:w="2188" w:type="dxa"/>
            <w:tcBorders>
              <w:top w:val="nil"/>
              <w:left w:val="nil"/>
              <w:bottom w:val="nil"/>
              <w:right w:val="nil"/>
            </w:tcBorders>
          </w:tcPr>
          <w:p w:rsidR="00F87A27" w:rsidRDefault="005A02C9">
            <w:pPr>
              <w:pStyle w:val="TableParagraph"/>
              <w:spacing w:before="7"/>
              <w:ind w:left="55"/>
              <w:rPr>
                <w:rFonts w:ascii="Garamond" w:eastAsia="Garamond" w:hAnsi="Garamond" w:cs="Garamond"/>
                <w:sz w:val="20"/>
                <w:szCs w:val="20"/>
              </w:rPr>
            </w:pPr>
            <w:r>
              <w:rPr>
                <w:rFonts w:ascii="Garamond"/>
                <w:sz w:val="20"/>
              </w:rPr>
              <w:t>Mega-particle</w:t>
            </w:r>
            <w:r>
              <w:rPr>
                <w:rFonts w:ascii="Garamond"/>
                <w:spacing w:val="5"/>
                <w:sz w:val="20"/>
              </w:rPr>
              <w:t xml:space="preserve"> </w:t>
            </w:r>
            <w:r>
              <w:rPr>
                <w:rFonts w:ascii="Garamond"/>
                <w:sz w:val="20"/>
              </w:rPr>
              <w:t>cannon</w:t>
            </w:r>
          </w:p>
        </w:tc>
        <w:tc>
          <w:tcPr>
            <w:tcW w:w="1107" w:type="dxa"/>
            <w:tcBorders>
              <w:top w:val="nil"/>
              <w:left w:val="nil"/>
              <w:bottom w:val="nil"/>
              <w:right w:val="nil"/>
            </w:tcBorders>
          </w:tcPr>
          <w:p w:rsidR="00F87A27" w:rsidRDefault="005A02C9">
            <w:pPr>
              <w:pStyle w:val="TableParagraph"/>
              <w:spacing w:before="7"/>
              <w:ind w:left="2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tcPr>
          <w:p w:rsidR="00F87A27" w:rsidRDefault="005A02C9">
            <w:pPr>
              <w:pStyle w:val="TableParagraph"/>
              <w:spacing w:before="7"/>
              <w:ind w:left="7"/>
              <w:jc w:val="center"/>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rsidR="00F87A27" w:rsidRDefault="005A02C9">
            <w:pPr>
              <w:pStyle w:val="TableParagraph"/>
              <w:spacing w:before="7"/>
              <w:ind w:left="14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rsidR="00F87A27" w:rsidRDefault="005A02C9">
            <w:pPr>
              <w:pStyle w:val="TableParagraph"/>
              <w:tabs>
                <w:tab w:val="left" w:pos="870"/>
              </w:tabs>
              <w:spacing w:before="7"/>
              <w:ind w:left="150"/>
              <w:rPr>
                <w:rFonts w:ascii="Garamond" w:eastAsia="Garamond" w:hAnsi="Garamond" w:cs="Garamond"/>
                <w:sz w:val="20"/>
                <w:szCs w:val="20"/>
              </w:rPr>
            </w:pPr>
            <w:r>
              <w:rPr>
                <w:rFonts w:ascii="Garamond"/>
                <w:sz w:val="20"/>
              </w:rPr>
              <w:t>-</w:t>
            </w:r>
            <w:r>
              <w:rPr>
                <w:rFonts w:ascii="Garamond"/>
                <w:sz w:val="20"/>
              </w:rPr>
              <w:tab/>
              <w:t>8</w:t>
            </w:r>
          </w:p>
        </w:tc>
        <w:tc>
          <w:tcPr>
            <w:tcW w:w="1405" w:type="dxa"/>
            <w:tcBorders>
              <w:top w:val="nil"/>
              <w:left w:val="nil"/>
              <w:bottom w:val="nil"/>
              <w:right w:val="nil"/>
            </w:tcBorders>
          </w:tcPr>
          <w:p w:rsidR="00F87A27" w:rsidRDefault="005A02C9">
            <w:pPr>
              <w:pStyle w:val="TableParagraph"/>
              <w:spacing w:before="7"/>
              <w:ind w:left="244"/>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trPr>
          <w:trHeight w:hRule="exact" w:val="240"/>
        </w:trPr>
        <w:tc>
          <w:tcPr>
            <w:tcW w:w="2188" w:type="dxa"/>
            <w:tcBorders>
              <w:top w:val="nil"/>
              <w:left w:val="nil"/>
              <w:bottom w:val="nil"/>
              <w:right w:val="nil"/>
            </w:tcBorders>
            <w:shd w:val="clear" w:color="auto" w:fill="CDCDCD"/>
          </w:tcPr>
          <w:p w:rsidR="00F87A27" w:rsidRDefault="005A02C9">
            <w:pPr>
              <w:pStyle w:val="TableParagraph"/>
              <w:spacing w:line="212" w:lineRule="exact"/>
              <w:ind w:left="55"/>
              <w:rPr>
                <w:rFonts w:ascii="Garamond" w:eastAsia="Garamond" w:hAnsi="Garamond" w:cs="Garamond"/>
                <w:sz w:val="20"/>
                <w:szCs w:val="20"/>
              </w:rPr>
            </w:pPr>
            <w:r>
              <w:rPr>
                <w:rFonts w:ascii="Garamond"/>
                <w:sz w:val="20"/>
              </w:rPr>
              <w:t>3-Shot</w:t>
            </w:r>
            <w:r>
              <w:rPr>
                <w:rFonts w:ascii="Garamond"/>
                <w:spacing w:val="5"/>
                <w:sz w:val="20"/>
              </w:rPr>
              <w:t xml:space="preserve"> </w:t>
            </w:r>
            <w:r>
              <w:rPr>
                <w:rFonts w:ascii="Garamond"/>
                <w:sz w:val="20"/>
              </w:rPr>
              <w:t>Missile</w:t>
            </w:r>
            <w:r>
              <w:rPr>
                <w:rFonts w:ascii="Garamond"/>
                <w:spacing w:val="5"/>
                <w:sz w:val="20"/>
              </w:rPr>
              <w:t xml:space="preserve"> </w:t>
            </w:r>
            <w:r>
              <w:rPr>
                <w:rFonts w:ascii="Garamond"/>
                <w:spacing w:val="-1"/>
                <w:sz w:val="20"/>
              </w:rPr>
              <w:t>Launcher</w:t>
            </w:r>
          </w:p>
        </w:tc>
        <w:tc>
          <w:tcPr>
            <w:tcW w:w="1107" w:type="dxa"/>
            <w:tcBorders>
              <w:top w:val="nil"/>
              <w:left w:val="nil"/>
              <w:bottom w:val="nil"/>
              <w:right w:val="nil"/>
            </w:tcBorders>
            <w:shd w:val="clear" w:color="auto" w:fill="CDCDCD"/>
          </w:tcPr>
          <w:p w:rsidR="00F87A27" w:rsidRDefault="005A02C9">
            <w:pPr>
              <w:pStyle w:val="TableParagraph"/>
              <w:spacing w:line="212" w:lineRule="exact"/>
              <w:ind w:left="26"/>
              <w:rPr>
                <w:rFonts w:ascii="Garamond" w:eastAsia="Garamond" w:hAnsi="Garamond" w:cs="Garamond"/>
                <w:sz w:val="20"/>
                <w:szCs w:val="20"/>
              </w:rPr>
            </w:pPr>
            <w:r>
              <w:rPr>
                <w:rFonts w:ascii="Garamond" w:eastAsia="Garamond" w:hAnsi="Garamond" w:cs="Garamond"/>
                <w:sz w:val="20"/>
                <w:szCs w:val="20"/>
              </w:rPr>
              <w:t>72”</w:t>
            </w:r>
          </w:p>
        </w:tc>
        <w:tc>
          <w:tcPr>
            <w:tcW w:w="939" w:type="dxa"/>
            <w:tcBorders>
              <w:top w:val="nil"/>
              <w:left w:val="nil"/>
              <w:bottom w:val="nil"/>
              <w:right w:val="nil"/>
            </w:tcBorders>
            <w:shd w:val="clear" w:color="auto" w:fill="CDCDCD"/>
          </w:tcPr>
          <w:p w:rsidR="00F87A27" w:rsidRDefault="005A02C9">
            <w:pPr>
              <w:pStyle w:val="TableParagraph"/>
              <w:spacing w:line="212" w:lineRule="exact"/>
              <w:ind w:right="15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rsidR="00F87A27" w:rsidRDefault="005A02C9">
            <w:pPr>
              <w:pStyle w:val="TableParagraph"/>
              <w:spacing w:line="212" w:lineRule="exact"/>
              <w:ind w:left="14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rsidR="00F87A27" w:rsidRDefault="005A02C9">
            <w:pPr>
              <w:pStyle w:val="TableParagraph"/>
              <w:spacing w:line="212" w:lineRule="exact"/>
              <w:ind w:left="870"/>
              <w:rPr>
                <w:rFonts w:ascii="Garamond" w:eastAsia="Garamond" w:hAnsi="Garamond" w:cs="Garamond"/>
                <w:sz w:val="20"/>
                <w:szCs w:val="20"/>
              </w:rPr>
            </w:pPr>
            <w:r>
              <w:rPr>
                <w:rFonts w:ascii="Garamond"/>
                <w:sz w:val="20"/>
              </w:rPr>
              <w:t>6</w:t>
            </w:r>
          </w:p>
        </w:tc>
        <w:tc>
          <w:tcPr>
            <w:tcW w:w="1405" w:type="dxa"/>
            <w:tcBorders>
              <w:top w:val="nil"/>
              <w:left w:val="nil"/>
              <w:bottom w:val="nil"/>
              <w:right w:val="nil"/>
            </w:tcBorders>
            <w:shd w:val="clear" w:color="auto" w:fill="CDCDCD"/>
          </w:tcPr>
          <w:p w:rsidR="00F87A27" w:rsidRDefault="005A02C9">
            <w:pPr>
              <w:pStyle w:val="TableParagraph"/>
              <w:spacing w:line="212" w:lineRule="exact"/>
              <w:ind w:left="244"/>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trPr>
          <w:trHeight w:hRule="exact" w:val="304"/>
        </w:trPr>
        <w:tc>
          <w:tcPr>
            <w:tcW w:w="7696" w:type="dxa"/>
            <w:gridSpan w:val="6"/>
            <w:tcBorders>
              <w:top w:val="nil"/>
              <w:left w:val="nil"/>
              <w:bottom w:val="nil"/>
              <w:right w:val="nil"/>
            </w:tcBorders>
          </w:tcPr>
          <w:p w:rsidR="00F87A27" w:rsidRDefault="005A02C9">
            <w:pPr>
              <w:pStyle w:val="TableParagraph"/>
              <w:tabs>
                <w:tab w:val="left" w:pos="3665"/>
              </w:tabs>
              <w:spacing w:before="28"/>
              <w:ind w:left="65"/>
              <w:rPr>
                <w:rFonts w:ascii="Garamond" w:eastAsia="Garamond" w:hAnsi="Garamond" w:cs="Garamond"/>
                <w:sz w:val="24"/>
                <w:szCs w:val="24"/>
              </w:rPr>
            </w:pPr>
            <w:r>
              <w:rPr>
                <w:rFonts w:ascii="Garamond"/>
                <w:b/>
                <w:spacing w:val="-1"/>
                <w:sz w:val="24"/>
              </w:rPr>
              <w:t>Heavy</w:t>
            </w:r>
            <w:r>
              <w:rPr>
                <w:rFonts w:ascii="Garamond"/>
                <w:b/>
                <w:spacing w:val="6"/>
                <w:sz w:val="24"/>
              </w:rPr>
              <w:t xml:space="preserve"> </w:t>
            </w:r>
            <w:r>
              <w:rPr>
                <w:rFonts w:ascii="Garamond"/>
                <w:b/>
                <w:spacing w:val="-2"/>
                <w:sz w:val="24"/>
              </w:rPr>
              <w:t>Weapons</w:t>
            </w:r>
            <w:r>
              <w:rPr>
                <w:rFonts w:ascii="Garamond"/>
                <w:b/>
                <w:spacing w:val="-2"/>
                <w:sz w:val="24"/>
              </w:rPr>
              <w:tab/>
            </w:r>
            <w:r>
              <w:rPr>
                <w:rFonts w:ascii="Garamond"/>
                <w:b/>
                <w:sz w:val="24"/>
              </w:rPr>
              <w:t>Modifiers</w:t>
            </w:r>
          </w:p>
        </w:tc>
      </w:tr>
      <w:tr w:rsidR="00F87A27">
        <w:trPr>
          <w:trHeight w:hRule="exact" w:val="242"/>
        </w:trPr>
        <w:tc>
          <w:tcPr>
            <w:tcW w:w="2188" w:type="dxa"/>
            <w:tcBorders>
              <w:top w:val="nil"/>
              <w:left w:val="nil"/>
              <w:bottom w:val="nil"/>
              <w:right w:val="nil"/>
            </w:tcBorders>
          </w:tcPr>
          <w:p w:rsidR="00F87A27" w:rsidRDefault="005A02C9">
            <w:pPr>
              <w:pStyle w:val="TableParagraph"/>
              <w:spacing w:line="206" w:lineRule="exact"/>
              <w:ind w:left="65"/>
              <w:rPr>
                <w:rFonts w:ascii="Garamond" w:eastAsia="Garamond" w:hAnsi="Garamond" w:cs="Garamond"/>
                <w:sz w:val="20"/>
                <w:szCs w:val="20"/>
              </w:rPr>
            </w:pPr>
            <w:r>
              <w:rPr>
                <w:rFonts w:ascii="Garamond"/>
                <w:spacing w:val="-3"/>
                <w:sz w:val="20"/>
              </w:rPr>
              <w:t>Weapons</w:t>
            </w:r>
          </w:p>
        </w:tc>
        <w:tc>
          <w:tcPr>
            <w:tcW w:w="1107" w:type="dxa"/>
            <w:tcBorders>
              <w:top w:val="nil"/>
              <w:left w:val="nil"/>
              <w:bottom w:val="nil"/>
              <w:right w:val="nil"/>
            </w:tcBorders>
          </w:tcPr>
          <w:p w:rsidR="00F87A27" w:rsidRDefault="005A02C9">
            <w:pPr>
              <w:pStyle w:val="TableParagraph"/>
              <w:spacing w:line="206" w:lineRule="exact"/>
              <w:ind w:left="37"/>
              <w:rPr>
                <w:rFonts w:ascii="Garamond" w:eastAsia="Garamond" w:hAnsi="Garamond" w:cs="Garamond"/>
                <w:sz w:val="20"/>
                <w:szCs w:val="20"/>
              </w:rPr>
            </w:pPr>
            <w:r>
              <w:rPr>
                <w:rFonts w:ascii="Garamond"/>
                <w:sz w:val="20"/>
              </w:rPr>
              <w:t>Range</w:t>
            </w:r>
          </w:p>
        </w:tc>
        <w:tc>
          <w:tcPr>
            <w:tcW w:w="939" w:type="dxa"/>
            <w:tcBorders>
              <w:top w:val="nil"/>
              <w:left w:val="nil"/>
              <w:bottom w:val="nil"/>
              <w:right w:val="nil"/>
            </w:tcBorders>
          </w:tcPr>
          <w:p w:rsidR="00F87A27" w:rsidRDefault="005A02C9">
            <w:pPr>
              <w:pStyle w:val="TableParagraph"/>
              <w:spacing w:line="206" w:lineRule="exact"/>
              <w:ind w:left="369"/>
              <w:rPr>
                <w:rFonts w:ascii="Garamond" w:eastAsia="Garamond" w:hAnsi="Garamond" w:cs="Garamond"/>
                <w:sz w:val="20"/>
                <w:szCs w:val="20"/>
              </w:rPr>
            </w:pPr>
            <w:r>
              <w:rPr>
                <w:rFonts w:ascii="Garamond"/>
                <w:sz w:val="20"/>
              </w:rPr>
              <w:t>Short</w:t>
            </w:r>
          </w:p>
        </w:tc>
        <w:tc>
          <w:tcPr>
            <w:tcW w:w="710" w:type="dxa"/>
            <w:tcBorders>
              <w:top w:val="nil"/>
              <w:left w:val="nil"/>
              <w:bottom w:val="nil"/>
              <w:right w:val="nil"/>
            </w:tcBorders>
          </w:tcPr>
          <w:p w:rsidR="00F87A27" w:rsidRDefault="005A02C9">
            <w:pPr>
              <w:pStyle w:val="TableParagraph"/>
              <w:spacing w:line="206" w:lineRule="exact"/>
              <w:ind w:left="150"/>
              <w:rPr>
                <w:rFonts w:ascii="Garamond" w:eastAsia="Garamond" w:hAnsi="Garamond" w:cs="Garamond"/>
                <w:sz w:val="20"/>
                <w:szCs w:val="20"/>
              </w:rPr>
            </w:pPr>
            <w:r>
              <w:rPr>
                <w:rFonts w:ascii="Garamond"/>
                <w:sz w:val="20"/>
              </w:rPr>
              <w:t>Long</w:t>
            </w:r>
          </w:p>
        </w:tc>
        <w:tc>
          <w:tcPr>
            <w:tcW w:w="1346" w:type="dxa"/>
            <w:tcBorders>
              <w:top w:val="nil"/>
              <w:left w:val="nil"/>
              <w:bottom w:val="nil"/>
              <w:right w:val="nil"/>
            </w:tcBorders>
          </w:tcPr>
          <w:p w:rsidR="00F87A27" w:rsidRDefault="005A02C9">
            <w:pPr>
              <w:pStyle w:val="TableParagraph"/>
              <w:spacing w:line="206" w:lineRule="exact"/>
              <w:ind w:left="880"/>
              <w:rPr>
                <w:rFonts w:ascii="Garamond" w:eastAsia="Garamond" w:hAnsi="Garamond" w:cs="Garamond"/>
                <w:sz w:val="20"/>
                <w:szCs w:val="20"/>
              </w:rPr>
            </w:pPr>
            <w:r>
              <w:rPr>
                <w:rFonts w:ascii="Garamond"/>
                <w:sz w:val="20"/>
              </w:rPr>
              <w:t>Str</w:t>
            </w:r>
          </w:p>
        </w:tc>
        <w:tc>
          <w:tcPr>
            <w:tcW w:w="1405" w:type="dxa"/>
            <w:tcBorders>
              <w:top w:val="nil"/>
              <w:left w:val="nil"/>
              <w:bottom w:val="nil"/>
              <w:right w:val="nil"/>
            </w:tcBorders>
          </w:tcPr>
          <w:p w:rsidR="00F87A27" w:rsidRDefault="005A02C9">
            <w:pPr>
              <w:pStyle w:val="TableParagraph"/>
              <w:spacing w:line="206" w:lineRule="exact"/>
              <w:ind w:left="254"/>
              <w:rPr>
                <w:rFonts w:ascii="Garamond" w:eastAsia="Garamond" w:hAnsi="Garamond" w:cs="Garamond"/>
                <w:sz w:val="20"/>
                <w:szCs w:val="20"/>
              </w:rPr>
            </w:pPr>
            <w:r>
              <w:rPr>
                <w:rFonts w:ascii="Garamond"/>
                <w:spacing w:val="-4"/>
                <w:sz w:val="20"/>
              </w:rPr>
              <w:t>Type</w:t>
            </w:r>
          </w:p>
        </w:tc>
      </w:tr>
      <w:tr w:rsidR="00F87A27">
        <w:trPr>
          <w:trHeight w:hRule="exact" w:val="254"/>
        </w:trPr>
        <w:tc>
          <w:tcPr>
            <w:tcW w:w="2188" w:type="dxa"/>
            <w:tcBorders>
              <w:top w:val="nil"/>
              <w:left w:val="nil"/>
              <w:bottom w:val="nil"/>
              <w:right w:val="nil"/>
            </w:tcBorders>
          </w:tcPr>
          <w:p w:rsidR="00F87A27" w:rsidRDefault="005A02C9">
            <w:pPr>
              <w:pStyle w:val="TableParagraph"/>
              <w:spacing w:before="11"/>
              <w:ind w:left="65"/>
              <w:rPr>
                <w:rFonts w:ascii="Garamond" w:eastAsia="Garamond" w:hAnsi="Garamond" w:cs="Garamond"/>
                <w:sz w:val="20"/>
                <w:szCs w:val="20"/>
              </w:rPr>
            </w:pPr>
            <w:r>
              <w:rPr>
                <w:rFonts w:ascii="Garamond"/>
                <w:sz w:val="20"/>
              </w:rPr>
              <w:t>175mm</w:t>
            </w:r>
            <w:r>
              <w:rPr>
                <w:rFonts w:ascii="Garamond"/>
                <w:spacing w:val="5"/>
                <w:sz w:val="20"/>
              </w:rPr>
              <w:t xml:space="preserve"> </w:t>
            </w:r>
            <w:r>
              <w:rPr>
                <w:rFonts w:ascii="Garamond"/>
                <w:sz w:val="20"/>
              </w:rPr>
              <w:t>Cannon</w:t>
            </w:r>
          </w:p>
        </w:tc>
        <w:tc>
          <w:tcPr>
            <w:tcW w:w="1107" w:type="dxa"/>
            <w:tcBorders>
              <w:top w:val="nil"/>
              <w:left w:val="nil"/>
              <w:bottom w:val="nil"/>
              <w:right w:val="nil"/>
            </w:tcBorders>
          </w:tcPr>
          <w:p w:rsidR="00F87A27" w:rsidRDefault="005A02C9">
            <w:pPr>
              <w:pStyle w:val="TableParagraph"/>
              <w:spacing w:before="11"/>
              <w:ind w:left="3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tcPr>
          <w:p w:rsidR="00F87A27" w:rsidRDefault="005A02C9">
            <w:pPr>
              <w:pStyle w:val="TableParagraph"/>
              <w:spacing w:before="11"/>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tcPr>
          <w:p w:rsidR="00F87A27" w:rsidRDefault="005A02C9">
            <w:pPr>
              <w:pStyle w:val="TableParagraph"/>
              <w:spacing w:before="11"/>
              <w:ind w:left="15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rsidR="00F87A27" w:rsidRDefault="005A02C9">
            <w:pPr>
              <w:pStyle w:val="TableParagraph"/>
              <w:spacing w:before="11"/>
              <w:ind w:left="881"/>
              <w:rPr>
                <w:rFonts w:ascii="Garamond" w:eastAsia="Garamond" w:hAnsi="Garamond" w:cs="Garamond"/>
                <w:sz w:val="20"/>
                <w:szCs w:val="20"/>
              </w:rPr>
            </w:pPr>
            <w:r>
              <w:rPr>
                <w:rFonts w:ascii="Garamond"/>
                <w:sz w:val="20"/>
              </w:rPr>
              <w:t>7</w:t>
            </w:r>
          </w:p>
        </w:tc>
        <w:tc>
          <w:tcPr>
            <w:tcW w:w="1405" w:type="dxa"/>
            <w:tcBorders>
              <w:top w:val="nil"/>
              <w:left w:val="nil"/>
              <w:bottom w:val="nil"/>
              <w:right w:val="nil"/>
            </w:tcBorders>
          </w:tcPr>
          <w:p w:rsidR="00F87A27" w:rsidRDefault="005A02C9">
            <w:pPr>
              <w:pStyle w:val="TableParagraph"/>
              <w:spacing w:before="11"/>
              <w:ind w:left="255"/>
              <w:rPr>
                <w:rFonts w:ascii="Garamond" w:eastAsia="Garamond" w:hAnsi="Garamond" w:cs="Garamond"/>
                <w:sz w:val="20"/>
                <w:szCs w:val="20"/>
              </w:rPr>
            </w:pPr>
            <w:r>
              <w:rPr>
                <w:rFonts w:ascii="Garamond"/>
                <w:spacing w:val="-1"/>
                <w:sz w:val="20"/>
              </w:rPr>
              <w:t>Heavy</w:t>
            </w:r>
            <w:r>
              <w:rPr>
                <w:rFonts w:ascii="Garamond"/>
                <w:spacing w:val="5"/>
                <w:sz w:val="20"/>
              </w:rPr>
              <w:t xml:space="preserve"> </w:t>
            </w:r>
            <w:r>
              <w:rPr>
                <w:rFonts w:ascii="Garamond"/>
                <w:sz w:val="20"/>
              </w:rPr>
              <w:t>2</w:t>
            </w:r>
          </w:p>
        </w:tc>
      </w:tr>
      <w:tr w:rsidR="00F87A27">
        <w:trPr>
          <w:trHeight w:hRule="exact" w:val="240"/>
        </w:trPr>
        <w:tc>
          <w:tcPr>
            <w:tcW w:w="2188" w:type="dxa"/>
            <w:tcBorders>
              <w:top w:val="nil"/>
              <w:left w:val="nil"/>
              <w:bottom w:val="nil"/>
              <w:right w:val="nil"/>
            </w:tcBorders>
            <w:shd w:val="clear" w:color="auto" w:fill="CDCDCD"/>
          </w:tcPr>
          <w:p w:rsidR="00F87A27" w:rsidRDefault="005A02C9">
            <w:pPr>
              <w:pStyle w:val="TableParagraph"/>
              <w:spacing w:before="16" w:line="223" w:lineRule="exact"/>
              <w:ind w:left="65"/>
              <w:rPr>
                <w:rFonts w:ascii="Garamond" w:eastAsia="Garamond" w:hAnsi="Garamond" w:cs="Garamond"/>
                <w:sz w:val="20"/>
                <w:szCs w:val="20"/>
              </w:rPr>
            </w:pPr>
            <w:r>
              <w:rPr>
                <w:rFonts w:ascii="Garamond"/>
                <w:sz w:val="20"/>
              </w:rPr>
              <w:t>180mm</w:t>
            </w:r>
            <w:r>
              <w:rPr>
                <w:rFonts w:ascii="Garamond"/>
                <w:spacing w:val="5"/>
                <w:sz w:val="20"/>
              </w:rPr>
              <w:t xml:space="preserve"> </w:t>
            </w:r>
            <w:r>
              <w:rPr>
                <w:rFonts w:ascii="Garamond"/>
                <w:sz w:val="20"/>
              </w:rPr>
              <w:t>Cannon</w:t>
            </w:r>
          </w:p>
        </w:tc>
        <w:tc>
          <w:tcPr>
            <w:tcW w:w="1107" w:type="dxa"/>
            <w:tcBorders>
              <w:top w:val="nil"/>
              <w:left w:val="nil"/>
              <w:bottom w:val="nil"/>
              <w:right w:val="nil"/>
            </w:tcBorders>
            <w:shd w:val="clear" w:color="auto" w:fill="CDCDCD"/>
          </w:tcPr>
          <w:p w:rsidR="00F87A27" w:rsidRDefault="005A02C9">
            <w:pPr>
              <w:pStyle w:val="TableParagraph"/>
              <w:spacing w:before="16" w:line="223" w:lineRule="exact"/>
              <w:ind w:left="3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shd w:val="clear" w:color="auto" w:fill="CDCDCD"/>
          </w:tcPr>
          <w:p w:rsidR="00F87A27" w:rsidRDefault="005A02C9">
            <w:pPr>
              <w:pStyle w:val="TableParagraph"/>
              <w:spacing w:before="16" w:line="223" w:lineRule="exact"/>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rsidR="00F87A27" w:rsidRDefault="005A02C9">
            <w:pPr>
              <w:pStyle w:val="TableParagraph"/>
              <w:spacing w:before="16" w:line="223" w:lineRule="exact"/>
              <w:ind w:left="15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rsidR="00F87A27" w:rsidRDefault="005A02C9">
            <w:pPr>
              <w:pStyle w:val="TableParagraph"/>
              <w:spacing w:before="16" w:line="223" w:lineRule="exact"/>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shd w:val="clear" w:color="auto" w:fill="CDCDCD"/>
          </w:tcPr>
          <w:p w:rsidR="00F87A27" w:rsidRDefault="005A02C9">
            <w:pPr>
              <w:pStyle w:val="TableParagraph"/>
              <w:spacing w:before="16" w:line="223" w:lineRule="exact"/>
              <w:ind w:left="255"/>
              <w:rPr>
                <w:rFonts w:ascii="Garamond" w:eastAsia="Garamond" w:hAnsi="Garamond" w:cs="Garamond"/>
                <w:sz w:val="20"/>
                <w:szCs w:val="20"/>
              </w:rPr>
            </w:pPr>
            <w:r>
              <w:rPr>
                <w:rFonts w:ascii="Garamond"/>
                <w:spacing w:val="-1"/>
                <w:sz w:val="20"/>
              </w:rPr>
              <w:t>Heavy</w:t>
            </w:r>
            <w:r>
              <w:rPr>
                <w:rFonts w:ascii="Garamond"/>
                <w:spacing w:val="5"/>
                <w:sz w:val="20"/>
              </w:rPr>
              <w:t xml:space="preserve"> </w:t>
            </w:r>
            <w:r>
              <w:rPr>
                <w:rFonts w:ascii="Garamond"/>
                <w:sz w:val="20"/>
              </w:rPr>
              <w:t>2</w:t>
            </w:r>
          </w:p>
        </w:tc>
      </w:tr>
      <w:tr w:rsidR="00F87A27">
        <w:trPr>
          <w:trHeight w:hRule="exact" w:val="280"/>
        </w:trPr>
        <w:tc>
          <w:tcPr>
            <w:tcW w:w="2188" w:type="dxa"/>
            <w:tcBorders>
              <w:top w:val="nil"/>
              <w:left w:val="nil"/>
              <w:bottom w:val="nil"/>
              <w:right w:val="nil"/>
            </w:tcBorders>
          </w:tcPr>
          <w:p w:rsidR="00F87A27" w:rsidRDefault="005A02C9">
            <w:pPr>
              <w:pStyle w:val="TableParagraph"/>
              <w:spacing w:before="36"/>
              <w:ind w:left="65"/>
              <w:rPr>
                <w:rFonts w:ascii="Garamond" w:eastAsia="Garamond" w:hAnsi="Garamond" w:cs="Garamond"/>
                <w:sz w:val="20"/>
                <w:szCs w:val="20"/>
              </w:rPr>
            </w:pPr>
            <w:r>
              <w:rPr>
                <w:rFonts w:ascii="Garamond"/>
                <w:sz w:val="20"/>
              </w:rPr>
              <w:t>Bazooka</w:t>
            </w:r>
          </w:p>
        </w:tc>
        <w:tc>
          <w:tcPr>
            <w:tcW w:w="1107" w:type="dxa"/>
            <w:tcBorders>
              <w:top w:val="nil"/>
              <w:left w:val="nil"/>
              <w:bottom w:val="nil"/>
              <w:right w:val="nil"/>
            </w:tcBorders>
          </w:tcPr>
          <w:p w:rsidR="00F87A27" w:rsidRDefault="005A02C9">
            <w:pPr>
              <w:pStyle w:val="TableParagraph"/>
              <w:spacing w:before="36"/>
              <w:ind w:left="3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tcPr>
          <w:p w:rsidR="00F87A27" w:rsidRDefault="005A02C9">
            <w:pPr>
              <w:pStyle w:val="TableParagraph"/>
              <w:spacing w:before="36"/>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tcPr>
          <w:p w:rsidR="00F87A27" w:rsidRDefault="005A02C9">
            <w:pPr>
              <w:pStyle w:val="TableParagraph"/>
              <w:spacing w:before="36"/>
              <w:ind w:left="15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rsidR="00F87A27" w:rsidRDefault="005A02C9">
            <w:pPr>
              <w:pStyle w:val="TableParagraph"/>
              <w:spacing w:before="36"/>
              <w:ind w:left="881"/>
              <w:rPr>
                <w:rFonts w:ascii="Garamond" w:eastAsia="Garamond" w:hAnsi="Garamond" w:cs="Garamond"/>
                <w:sz w:val="20"/>
                <w:szCs w:val="20"/>
              </w:rPr>
            </w:pPr>
            <w:r>
              <w:rPr>
                <w:rFonts w:ascii="Garamond"/>
                <w:sz w:val="20"/>
              </w:rPr>
              <w:t>7</w:t>
            </w:r>
          </w:p>
        </w:tc>
        <w:tc>
          <w:tcPr>
            <w:tcW w:w="1405" w:type="dxa"/>
            <w:tcBorders>
              <w:top w:val="nil"/>
              <w:left w:val="nil"/>
              <w:bottom w:val="nil"/>
              <w:right w:val="nil"/>
            </w:tcBorders>
          </w:tcPr>
          <w:p w:rsidR="00F87A27" w:rsidRDefault="005A02C9">
            <w:pPr>
              <w:pStyle w:val="TableParagraph"/>
              <w:spacing w:before="36"/>
              <w:ind w:left="255"/>
              <w:rPr>
                <w:rFonts w:ascii="Garamond" w:eastAsia="Garamond" w:hAnsi="Garamond" w:cs="Garamond"/>
                <w:sz w:val="20"/>
                <w:szCs w:val="20"/>
              </w:rPr>
            </w:pPr>
            <w:r>
              <w:rPr>
                <w:rFonts w:ascii="Garamond"/>
                <w:spacing w:val="-1"/>
                <w:sz w:val="20"/>
              </w:rPr>
              <w:t>Heavy</w:t>
            </w:r>
          </w:p>
        </w:tc>
      </w:tr>
      <w:tr w:rsidR="00F87A27">
        <w:trPr>
          <w:trHeight w:hRule="exact" w:val="240"/>
        </w:trPr>
        <w:tc>
          <w:tcPr>
            <w:tcW w:w="2188" w:type="dxa"/>
            <w:tcBorders>
              <w:top w:val="nil"/>
              <w:left w:val="nil"/>
              <w:bottom w:val="nil"/>
              <w:right w:val="nil"/>
            </w:tcBorders>
            <w:shd w:val="clear" w:color="auto" w:fill="CDCDCD"/>
          </w:tcPr>
          <w:p w:rsidR="00F87A27" w:rsidRDefault="005A02C9">
            <w:pPr>
              <w:pStyle w:val="TableParagraph"/>
              <w:spacing w:before="16" w:line="223" w:lineRule="exact"/>
              <w:ind w:left="65"/>
              <w:rPr>
                <w:rFonts w:ascii="Garamond" w:eastAsia="Garamond" w:hAnsi="Garamond" w:cs="Garamond"/>
                <w:sz w:val="20"/>
                <w:szCs w:val="20"/>
              </w:rPr>
            </w:pPr>
            <w:r>
              <w:rPr>
                <w:rFonts w:ascii="Garamond"/>
                <w:sz w:val="20"/>
              </w:rPr>
              <w:t>Missile</w:t>
            </w:r>
            <w:r>
              <w:rPr>
                <w:rFonts w:ascii="Garamond"/>
                <w:spacing w:val="5"/>
                <w:sz w:val="20"/>
              </w:rPr>
              <w:t xml:space="preserve"> </w:t>
            </w:r>
            <w:r>
              <w:rPr>
                <w:rFonts w:ascii="Garamond"/>
                <w:spacing w:val="-1"/>
                <w:sz w:val="20"/>
              </w:rPr>
              <w:t>Launcher</w:t>
            </w:r>
          </w:p>
        </w:tc>
        <w:tc>
          <w:tcPr>
            <w:tcW w:w="1107" w:type="dxa"/>
            <w:tcBorders>
              <w:top w:val="nil"/>
              <w:left w:val="nil"/>
              <w:bottom w:val="nil"/>
              <w:right w:val="nil"/>
            </w:tcBorders>
            <w:shd w:val="clear" w:color="auto" w:fill="CDCDCD"/>
          </w:tcPr>
          <w:p w:rsidR="00F87A27" w:rsidRDefault="005A02C9">
            <w:pPr>
              <w:pStyle w:val="TableParagraph"/>
              <w:spacing w:before="16" w:line="223" w:lineRule="exact"/>
              <w:ind w:left="37"/>
              <w:rPr>
                <w:rFonts w:ascii="Garamond" w:eastAsia="Garamond" w:hAnsi="Garamond" w:cs="Garamond"/>
                <w:sz w:val="20"/>
                <w:szCs w:val="20"/>
              </w:rPr>
            </w:pPr>
            <w:r>
              <w:rPr>
                <w:rFonts w:ascii="Garamond" w:eastAsia="Garamond" w:hAnsi="Garamond" w:cs="Garamond"/>
                <w:sz w:val="20"/>
                <w:szCs w:val="20"/>
              </w:rPr>
              <w:t>72”</w:t>
            </w:r>
          </w:p>
        </w:tc>
        <w:tc>
          <w:tcPr>
            <w:tcW w:w="939" w:type="dxa"/>
            <w:tcBorders>
              <w:top w:val="nil"/>
              <w:left w:val="nil"/>
              <w:bottom w:val="nil"/>
              <w:right w:val="nil"/>
            </w:tcBorders>
            <w:shd w:val="clear" w:color="auto" w:fill="CDCDCD"/>
          </w:tcPr>
          <w:p w:rsidR="00F87A27" w:rsidRDefault="005A02C9">
            <w:pPr>
              <w:pStyle w:val="TableParagraph"/>
              <w:spacing w:before="16" w:line="223" w:lineRule="exact"/>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rsidR="00F87A27" w:rsidRDefault="005A02C9">
            <w:pPr>
              <w:pStyle w:val="TableParagraph"/>
              <w:spacing w:before="16" w:line="223" w:lineRule="exact"/>
              <w:ind w:left="151"/>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rsidR="00F87A27" w:rsidRDefault="005A02C9">
            <w:pPr>
              <w:pStyle w:val="TableParagraph"/>
              <w:spacing w:before="16" w:line="223" w:lineRule="exact"/>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shd w:val="clear" w:color="auto" w:fill="CDCDCD"/>
          </w:tcPr>
          <w:p w:rsidR="00F87A27" w:rsidRDefault="005A02C9">
            <w:pPr>
              <w:pStyle w:val="TableParagraph"/>
              <w:spacing w:before="16" w:line="223" w:lineRule="exact"/>
              <w:ind w:left="255"/>
              <w:rPr>
                <w:rFonts w:ascii="Garamond" w:eastAsia="Garamond" w:hAnsi="Garamond" w:cs="Garamond"/>
                <w:sz w:val="20"/>
                <w:szCs w:val="20"/>
              </w:rPr>
            </w:pPr>
            <w:r>
              <w:rPr>
                <w:rFonts w:ascii="Garamond"/>
                <w:spacing w:val="-1"/>
                <w:sz w:val="20"/>
              </w:rPr>
              <w:t>Heavy</w:t>
            </w:r>
          </w:p>
        </w:tc>
      </w:tr>
      <w:tr w:rsidR="00F87A27">
        <w:trPr>
          <w:trHeight w:hRule="exact" w:val="280"/>
        </w:trPr>
        <w:tc>
          <w:tcPr>
            <w:tcW w:w="2188" w:type="dxa"/>
            <w:tcBorders>
              <w:top w:val="nil"/>
              <w:left w:val="nil"/>
              <w:bottom w:val="nil"/>
              <w:right w:val="nil"/>
            </w:tcBorders>
          </w:tcPr>
          <w:p w:rsidR="00F87A27" w:rsidRDefault="005A02C9">
            <w:pPr>
              <w:pStyle w:val="TableParagraph"/>
              <w:spacing w:before="36"/>
              <w:ind w:left="65"/>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z w:val="20"/>
              </w:rPr>
              <w:t>Cannon</w:t>
            </w:r>
          </w:p>
        </w:tc>
        <w:tc>
          <w:tcPr>
            <w:tcW w:w="1107" w:type="dxa"/>
            <w:tcBorders>
              <w:top w:val="nil"/>
              <w:left w:val="nil"/>
              <w:bottom w:val="nil"/>
              <w:right w:val="nil"/>
            </w:tcBorders>
          </w:tcPr>
          <w:p w:rsidR="00F87A27" w:rsidRDefault="005A02C9">
            <w:pPr>
              <w:pStyle w:val="TableParagraph"/>
              <w:spacing w:before="36"/>
              <w:ind w:left="36"/>
              <w:rPr>
                <w:rFonts w:ascii="Garamond" w:eastAsia="Garamond" w:hAnsi="Garamond" w:cs="Garamond"/>
                <w:sz w:val="20"/>
                <w:szCs w:val="20"/>
              </w:rPr>
            </w:pPr>
            <w:r>
              <w:rPr>
                <w:rFonts w:ascii="Garamond" w:eastAsia="Garamond" w:hAnsi="Garamond" w:cs="Garamond"/>
                <w:sz w:val="20"/>
                <w:szCs w:val="20"/>
              </w:rPr>
              <w:t>24”</w:t>
            </w:r>
          </w:p>
        </w:tc>
        <w:tc>
          <w:tcPr>
            <w:tcW w:w="939" w:type="dxa"/>
            <w:tcBorders>
              <w:top w:val="nil"/>
              <w:left w:val="nil"/>
              <w:bottom w:val="nil"/>
              <w:right w:val="nil"/>
            </w:tcBorders>
          </w:tcPr>
          <w:p w:rsidR="00F87A27" w:rsidRDefault="005A02C9">
            <w:pPr>
              <w:pStyle w:val="TableParagraph"/>
              <w:spacing w:before="36"/>
              <w:ind w:left="27"/>
              <w:jc w:val="center"/>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rsidR="00F87A27" w:rsidRDefault="005A02C9">
            <w:pPr>
              <w:pStyle w:val="TableParagraph"/>
              <w:spacing w:before="36"/>
              <w:ind w:left="15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rsidR="00F87A27" w:rsidRDefault="005A02C9">
            <w:pPr>
              <w:pStyle w:val="TableParagraph"/>
              <w:spacing w:before="36"/>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tcPr>
          <w:p w:rsidR="00F87A27" w:rsidRDefault="005A02C9">
            <w:pPr>
              <w:pStyle w:val="TableParagraph"/>
              <w:spacing w:before="36"/>
              <w:ind w:left="255"/>
              <w:rPr>
                <w:rFonts w:ascii="Garamond" w:eastAsia="Garamond" w:hAnsi="Garamond" w:cs="Garamond"/>
                <w:sz w:val="20"/>
                <w:szCs w:val="20"/>
              </w:rPr>
            </w:pPr>
            <w:r>
              <w:rPr>
                <w:rFonts w:ascii="Garamond"/>
                <w:spacing w:val="-1"/>
                <w:sz w:val="20"/>
              </w:rPr>
              <w:t>Heavy</w:t>
            </w:r>
          </w:p>
        </w:tc>
      </w:tr>
      <w:tr w:rsidR="00F87A27">
        <w:trPr>
          <w:trHeight w:hRule="exact" w:val="240"/>
        </w:trPr>
        <w:tc>
          <w:tcPr>
            <w:tcW w:w="2188" w:type="dxa"/>
            <w:tcBorders>
              <w:top w:val="nil"/>
              <w:left w:val="nil"/>
              <w:bottom w:val="nil"/>
              <w:right w:val="nil"/>
            </w:tcBorders>
            <w:shd w:val="clear" w:color="auto" w:fill="CDCDCD"/>
          </w:tcPr>
          <w:p w:rsidR="00F87A27" w:rsidRDefault="005A02C9">
            <w:pPr>
              <w:pStyle w:val="TableParagraph"/>
              <w:spacing w:before="16" w:line="223" w:lineRule="exact"/>
              <w:ind w:left="65"/>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107" w:type="dxa"/>
            <w:tcBorders>
              <w:top w:val="nil"/>
              <w:left w:val="nil"/>
              <w:bottom w:val="nil"/>
              <w:right w:val="nil"/>
            </w:tcBorders>
            <w:shd w:val="clear" w:color="auto" w:fill="CDCDCD"/>
          </w:tcPr>
          <w:p w:rsidR="00F87A27" w:rsidRDefault="005A02C9">
            <w:pPr>
              <w:pStyle w:val="TableParagraph"/>
              <w:spacing w:before="16" w:line="223" w:lineRule="exact"/>
              <w:ind w:left="37"/>
              <w:rPr>
                <w:rFonts w:ascii="Garamond" w:eastAsia="Garamond" w:hAnsi="Garamond" w:cs="Garamond"/>
                <w:sz w:val="20"/>
                <w:szCs w:val="20"/>
              </w:rPr>
            </w:pPr>
            <w:r>
              <w:rPr>
                <w:rFonts w:ascii="Garamond" w:eastAsia="Garamond" w:hAnsi="Garamond" w:cs="Garamond"/>
                <w:sz w:val="20"/>
                <w:szCs w:val="20"/>
              </w:rPr>
              <w:t>18”</w:t>
            </w:r>
          </w:p>
        </w:tc>
        <w:tc>
          <w:tcPr>
            <w:tcW w:w="939" w:type="dxa"/>
            <w:tcBorders>
              <w:top w:val="nil"/>
              <w:left w:val="nil"/>
              <w:bottom w:val="nil"/>
              <w:right w:val="nil"/>
            </w:tcBorders>
            <w:shd w:val="clear" w:color="auto" w:fill="CDCDCD"/>
          </w:tcPr>
          <w:p w:rsidR="00F87A27" w:rsidRDefault="005A02C9">
            <w:pPr>
              <w:pStyle w:val="TableParagraph"/>
              <w:spacing w:before="16" w:line="223" w:lineRule="exact"/>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rsidR="00F87A27" w:rsidRDefault="005A02C9">
            <w:pPr>
              <w:pStyle w:val="TableParagraph"/>
              <w:spacing w:before="16" w:line="223" w:lineRule="exact"/>
              <w:ind w:left="151"/>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rsidR="00F87A27" w:rsidRDefault="005A02C9">
            <w:pPr>
              <w:pStyle w:val="TableParagraph"/>
              <w:spacing w:before="16" w:line="223" w:lineRule="exact"/>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shd w:val="clear" w:color="auto" w:fill="CDCDCD"/>
          </w:tcPr>
          <w:p w:rsidR="00F87A27" w:rsidRDefault="005A02C9">
            <w:pPr>
              <w:pStyle w:val="TableParagraph"/>
              <w:spacing w:before="16" w:line="223" w:lineRule="exact"/>
              <w:ind w:left="255"/>
              <w:rPr>
                <w:rFonts w:ascii="Garamond" w:eastAsia="Garamond" w:hAnsi="Garamond" w:cs="Garamond"/>
                <w:sz w:val="20"/>
                <w:szCs w:val="20"/>
              </w:rPr>
            </w:pPr>
            <w:r>
              <w:rPr>
                <w:rFonts w:ascii="Garamond"/>
                <w:spacing w:val="-1"/>
                <w:sz w:val="20"/>
              </w:rPr>
              <w:t>Heavy</w:t>
            </w:r>
            <w:r>
              <w:rPr>
                <w:rFonts w:ascii="Garamond"/>
                <w:spacing w:val="5"/>
                <w:sz w:val="20"/>
              </w:rPr>
              <w:t xml:space="preserve"> </w:t>
            </w:r>
            <w:r>
              <w:rPr>
                <w:rFonts w:ascii="Garamond"/>
                <w:sz w:val="20"/>
              </w:rPr>
              <w:t>2</w:t>
            </w:r>
          </w:p>
        </w:tc>
      </w:tr>
      <w:tr w:rsidR="00F87A27">
        <w:trPr>
          <w:trHeight w:hRule="exact" w:val="280"/>
        </w:trPr>
        <w:tc>
          <w:tcPr>
            <w:tcW w:w="2188" w:type="dxa"/>
            <w:tcBorders>
              <w:top w:val="nil"/>
              <w:left w:val="nil"/>
              <w:bottom w:val="nil"/>
              <w:right w:val="nil"/>
            </w:tcBorders>
          </w:tcPr>
          <w:p w:rsidR="00F87A27" w:rsidRDefault="005A02C9">
            <w:pPr>
              <w:pStyle w:val="TableParagraph"/>
              <w:spacing w:before="36"/>
              <w:ind w:left="65"/>
              <w:rPr>
                <w:rFonts w:ascii="Garamond" w:eastAsia="Garamond" w:hAnsi="Garamond" w:cs="Garamond"/>
                <w:sz w:val="20"/>
                <w:szCs w:val="20"/>
              </w:rPr>
            </w:pPr>
            <w:r>
              <w:rPr>
                <w:rFonts w:ascii="Garamond"/>
                <w:sz w:val="20"/>
              </w:rPr>
              <w:t>240mm</w:t>
            </w:r>
            <w:r>
              <w:rPr>
                <w:rFonts w:ascii="Garamond"/>
                <w:spacing w:val="5"/>
                <w:sz w:val="20"/>
              </w:rPr>
              <w:t xml:space="preserve"> </w:t>
            </w:r>
            <w:r>
              <w:rPr>
                <w:rFonts w:ascii="Garamond"/>
                <w:sz w:val="20"/>
              </w:rPr>
              <w:t>Missile</w:t>
            </w:r>
            <w:r>
              <w:rPr>
                <w:rFonts w:ascii="Garamond"/>
                <w:spacing w:val="5"/>
                <w:sz w:val="20"/>
              </w:rPr>
              <w:t xml:space="preserve"> </w:t>
            </w:r>
            <w:r>
              <w:rPr>
                <w:rFonts w:ascii="Garamond"/>
                <w:spacing w:val="-1"/>
                <w:sz w:val="20"/>
              </w:rPr>
              <w:t>Launcher</w:t>
            </w:r>
          </w:p>
        </w:tc>
        <w:tc>
          <w:tcPr>
            <w:tcW w:w="1107" w:type="dxa"/>
            <w:tcBorders>
              <w:top w:val="nil"/>
              <w:left w:val="nil"/>
              <w:bottom w:val="nil"/>
              <w:right w:val="nil"/>
            </w:tcBorders>
          </w:tcPr>
          <w:p w:rsidR="00F87A27" w:rsidRDefault="005A02C9">
            <w:pPr>
              <w:pStyle w:val="TableParagraph"/>
              <w:spacing w:before="36"/>
              <w:ind w:left="37"/>
              <w:rPr>
                <w:rFonts w:ascii="Garamond" w:eastAsia="Garamond" w:hAnsi="Garamond" w:cs="Garamond"/>
                <w:sz w:val="20"/>
                <w:szCs w:val="20"/>
              </w:rPr>
            </w:pPr>
            <w:r>
              <w:rPr>
                <w:rFonts w:ascii="Garamond" w:eastAsia="Garamond" w:hAnsi="Garamond" w:cs="Garamond"/>
                <w:sz w:val="20"/>
                <w:szCs w:val="20"/>
              </w:rPr>
              <w:t>72”</w:t>
            </w:r>
          </w:p>
        </w:tc>
        <w:tc>
          <w:tcPr>
            <w:tcW w:w="939" w:type="dxa"/>
            <w:tcBorders>
              <w:top w:val="nil"/>
              <w:left w:val="nil"/>
              <w:bottom w:val="nil"/>
              <w:right w:val="nil"/>
            </w:tcBorders>
          </w:tcPr>
          <w:p w:rsidR="00F87A27" w:rsidRDefault="005A02C9">
            <w:pPr>
              <w:pStyle w:val="TableParagraph"/>
              <w:spacing w:before="36"/>
              <w:ind w:right="102"/>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tcPr>
          <w:p w:rsidR="00F87A27" w:rsidRDefault="005A02C9">
            <w:pPr>
              <w:pStyle w:val="TableParagraph"/>
              <w:spacing w:before="36"/>
              <w:ind w:left="151"/>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tcPr>
          <w:p w:rsidR="00F87A27" w:rsidRDefault="005A02C9">
            <w:pPr>
              <w:pStyle w:val="TableParagraph"/>
              <w:spacing w:before="36"/>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tcPr>
          <w:p w:rsidR="00F87A27" w:rsidRDefault="005A02C9">
            <w:pPr>
              <w:pStyle w:val="TableParagraph"/>
              <w:spacing w:before="36"/>
              <w:ind w:left="255"/>
              <w:rPr>
                <w:rFonts w:ascii="Garamond" w:eastAsia="Garamond" w:hAnsi="Garamond" w:cs="Garamond"/>
                <w:sz w:val="20"/>
                <w:szCs w:val="20"/>
              </w:rPr>
            </w:pPr>
            <w:r>
              <w:rPr>
                <w:rFonts w:ascii="Garamond"/>
                <w:spacing w:val="-1"/>
                <w:sz w:val="20"/>
              </w:rPr>
              <w:t>Heavy</w:t>
            </w:r>
          </w:p>
        </w:tc>
      </w:tr>
      <w:tr w:rsidR="00F87A27">
        <w:trPr>
          <w:trHeight w:hRule="exact" w:val="240"/>
        </w:trPr>
        <w:tc>
          <w:tcPr>
            <w:tcW w:w="2188" w:type="dxa"/>
            <w:tcBorders>
              <w:top w:val="nil"/>
              <w:left w:val="nil"/>
              <w:bottom w:val="nil"/>
              <w:right w:val="nil"/>
            </w:tcBorders>
            <w:shd w:val="clear" w:color="auto" w:fill="CDCDCD"/>
          </w:tcPr>
          <w:p w:rsidR="00F87A27" w:rsidRDefault="005A02C9">
            <w:pPr>
              <w:pStyle w:val="TableParagraph"/>
              <w:spacing w:before="16" w:line="223" w:lineRule="exact"/>
              <w:ind w:left="65"/>
              <w:rPr>
                <w:rFonts w:ascii="Garamond" w:eastAsia="Garamond" w:hAnsi="Garamond" w:cs="Garamond"/>
                <w:sz w:val="20"/>
                <w:szCs w:val="20"/>
              </w:rPr>
            </w:pPr>
            <w:r>
              <w:rPr>
                <w:rFonts w:ascii="Garamond"/>
                <w:sz w:val="20"/>
              </w:rPr>
              <w:t>280</w:t>
            </w:r>
            <w:r>
              <w:rPr>
                <w:rFonts w:ascii="Garamond"/>
                <w:spacing w:val="5"/>
                <w:sz w:val="20"/>
              </w:rPr>
              <w:t xml:space="preserve"> </w:t>
            </w:r>
            <w:r>
              <w:rPr>
                <w:rFonts w:ascii="Garamond"/>
                <w:sz w:val="20"/>
              </w:rPr>
              <w:t>mm</w:t>
            </w:r>
            <w:r>
              <w:rPr>
                <w:rFonts w:ascii="Garamond"/>
                <w:spacing w:val="5"/>
                <w:sz w:val="20"/>
              </w:rPr>
              <w:t xml:space="preserve"> </w:t>
            </w:r>
            <w:r>
              <w:rPr>
                <w:rFonts w:ascii="Garamond"/>
                <w:sz w:val="20"/>
              </w:rPr>
              <w:t>Bazooka</w:t>
            </w:r>
          </w:p>
        </w:tc>
        <w:tc>
          <w:tcPr>
            <w:tcW w:w="1107" w:type="dxa"/>
            <w:tcBorders>
              <w:top w:val="nil"/>
              <w:left w:val="nil"/>
              <w:bottom w:val="nil"/>
              <w:right w:val="nil"/>
            </w:tcBorders>
            <w:shd w:val="clear" w:color="auto" w:fill="CDCDCD"/>
          </w:tcPr>
          <w:p w:rsidR="00F87A27" w:rsidRDefault="005A02C9">
            <w:pPr>
              <w:pStyle w:val="TableParagraph"/>
              <w:spacing w:before="16" w:line="223" w:lineRule="exact"/>
              <w:ind w:left="3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shd w:val="clear" w:color="auto" w:fill="CDCDCD"/>
          </w:tcPr>
          <w:p w:rsidR="00F87A27" w:rsidRDefault="005A02C9">
            <w:pPr>
              <w:pStyle w:val="TableParagraph"/>
              <w:spacing w:before="16" w:line="223" w:lineRule="exact"/>
              <w:ind w:right="103"/>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shd w:val="clear" w:color="auto" w:fill="CDCDCD"/>
          </w:tcPr>
          <w:p w:rsidR="00F87A27" w:rsidRDefault="005A02C9">
            <w:pPr>
              <w:pStyle w:val="TableParagraph"/>
              <w:spacing w:before="16" w:line="223" w:lineRule="exact"/>
              <w:ind w:left="150"/>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shd w:val="clear" w:color="auto" w:fill="CDCDCD"/>
          </w:tcPr>
          <w:p w:rsidR="00F87A27" w:rsidRDefault="005A02C9">
            <w:pPr>
              <w:pStyle w:val="TableParagraph"/>
              <w:spacing w:before="16" w:line="223" w:lineRule="exact"/>
              <w:ind w:left="880"/>
              <w:rPr>
                <w:rFonts w:ascii="Garamond" w:eastAsia="Garamond" w:hAnsi="Garamond" w:cs="Garamond"/>
                <w:sz w:val="20"/>
                <w:szCs w:val="20"/>
              </w:rPr>
            </w:pPr>
            <w:r>
              <w:rPr>
                <w:rFonts w:ascii="Garamond"/>
                <w:sz w:val="20"/>
              </w:rPr>
              <w:t>7</w:t>
            </w:r>
          </w:p>
        </w:tc>
        <w:tc>
          <w:tcPr>
            <w:tcW w:w="1405" w:type="dxa"/>
            <w:tcBorders>
              <w:top w:val="nil"/>
              <w:left w:val="nil"/>
              <w:bottom w:val="nil"/>
              <w:right w:val="nil"/>
            </w:tcBorders>
            <w:shd w:val="clear" w:color="auto" w:fill="CDCDCD"/>
          </w:tcPr>
          <w:p w:rsidR="00F87A27" w:rsidRDefault="005A02C9">
            <w:pPr>
              <w:pStyle w:val="TableParagraph"/>
              <w:spacing w:before="16" w:line="223" w:lineRule="exact"/>
              <w:ind w:left="254"/>
              <w:rPr>
                <w:rFonts w:ascii="Garamond" w:eastAsia="Garamond" w:hAnsi="Garamond" w:cs="Garamond"/>
                <w:sz w:val="20"/>
                <w:szCs w:val="20"/>
              </w:rPr>
            </w:pPr>
            <w:r>
              <w:rPr>
                <w:rFonts w:ascii="Garamond"/>
                <w:spacing w:val="-1"/>
                <w:sz w:val="20"/>
              </w:rPr>
              <w:t>Heavy</w:t>
            </w:r>
          </w:p>
        </w:tc>
      </w:tr>
      <w:tr w:rsidR="00F87A27">
        <w:trPr>
          <w:trHeight w:hRule="exact" w:val="280"/>
        </w:trPr>
        <w:tc>
          <w:tcPr>
            <w:tcW w:w="2188" w:type="dxa"/>
            <w:tcBorders>
              <w:top w:val="nil"/>
              <w:left w:val="nil"/>
              <w:bottom w:val="nil"/>
              <w:right w:val="nil"/>
            </w:tcBorders>
          </w:tcPr>
          <w:p w:rsidR="00F87A27" w:rsidRDefault="005A02C9">
            <w:pPr>
              <w:pStyle w:val="TableParagraph"/>
              <w:spacing w:before="36"/>
              <w:ind w:left="65"/>
              <w:rPr>
                <w:rFonts w:ascii="Garamond" w:eastAsia="Garamond" w:hAnsi="Garamond" w:cs="Garamond"/>
                <w:sz w:val="20"/>
                <w:szCs w:val="20"/>
              </w:rPr>
            </w:pPr>
            <w:r>
              <w:rPr>
                <w:rFonts w:ascii="Garamond"/>
                <w:sz w:val="20"/>
              </w:rPr>
              <w:t>240mm</w:t>
            </w:r>
            <w:r>
              <w:rPr>
                <w:rFonts w:ascii="Garamond"/>
                <w:spacing w:val="5"/>
                <w:sz w:val="20"/>
              </w:rPr>
              <w:t xml:space="preserve"> </w:t>
            </w:r>
            <w:r>
              <w:rPr>
                <w:rFonts w:ascii="Garamond"/>
                <w:sz w:val="20"/>
              </w:rPr>
              <w:t>Cannons</w:t>
            </w:r>
          </w:p>
        </w:tc>
        <w:tc>
          <w:tcPr>
            <w:tcW w:w="1107" w:type="dxa"/>
            <w:tcBorders>
              <w:top w:val="nil"/>
              <w:left w:val="nil"/>
              <w:bottom w:val="nil"/>
              <w:right w:val="nil"/>
            </w:tcBorders>
          </w:tcPr>
          <w:p w:rsidR="00F87A27" w:rsidRDefault="005A02C9">
            <w:pPr>
              <w:pStyle w:val="TableParagraph"/>
              <w:spacing w:before="36"/>
              <w:ind w:left="36"/>
              <w:rPr>
                <w:rFonts w:ascii="Garamond" w:eastAsia="Garamond" w:hAnsi="Garamond" w:cs="Garamond"/>
                <w:sz w:val="20"/>
                <w:szCs w:val="20"/>
              </w:rPr>
            </w:pPr>
            <w:r>
              <w:rPr>
                <w:rFonts w:ascii="Garamond" w:eastAsia="Garamond" w:hAnsi="Garamond" w:cs="Garamond"/>
                <w:sz w:val="20"/>
                <w:szCs w:val="20"/>
              </w:rPr>
              <w:t>84”</w:t>
            </w:r>
          </w:p>
        </w:tc>
        <w:tc>
          <w:tcPr>
            <w:tcW w:w="939" w:type="dxa"/>
            <w:tcBorders>
              <w:top w:val="nil"/>
              <w:left w:val="nil"/>
              <w:bottom w:val="nil"/>
              <w:right w:val="nil"/>
            </w:tcBorders>
          </w:tcPr>
          <w:p w:rsidR="00F87A27" w:rsidRDefault="005A02C9">
            <w:pPr>
              <w:pStyle w:val="TableParagraph"/>
              <w:spacing w:before="36"/>
              <w:ind w:right="103"/>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tcPr>
          <w:p w:rsidR="00F87A27" w:rsidRDefault="005A02C9">
            <w:pPr>
              <w:pStyle w:val="TableParagraph"/>
              <w:spacing w:before="36"/>
              <w:ind w:left="150"/>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tcPr>
          <w:p w:rsidR="00F87A27" w:rsidRDefault="005A02C9">
            <w:pPr>
              <w:pStyle w:val="TableParagraph"/>
              <w:spacing w:before="36"/>
              <w:ind w:left="880"/>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tcPr>
          <w:p w:rsidR="00F87A27" w:rsidRDefault="005A02C9">
            <w:pPr>
              <w:pStyle w:val="TableParagraph"/>
              <w:spacing w:before="36"/>
              <w:ind w:left="254"/>
              <w:rPr>
                <w:rFonts w:ascii="Garamond" w:eastAsia="Garamond" w:hAnsi="Garamond" w:cs="Garamond"/>
                <w:sz w:val="20"/>
                <w:szCs w:val="20"/>
              </w:rPr>
            </w:pPr>
            <w:r>
              <w:rPr>
                <w:rFonts w:ascii="Garamond"/>
                <w:sz w:val="20"/>
              </w:rPr>
              <w:t>Ordinance</w:t>
            </w:r>
          </w:p>
        </w:tc>
      </w:tr>
      <w:tr w:rsidR="00F87A27">
        <w:trPr>
          <w:trHeight w:hRule="exact" w:val="240"/>
        </w:trPr>
        <w:tc>
          <w:tcPr>
            <w:tcW w:w="2188" w:type="dxa"/>
            <w:tcBorders>
              <w:top w:val="nil"/>
              <w:left w:val="nil"/>
              <w:bottom w:val="nil"/>
              <w:right w:val="nil"/>
            </w:tcBorders>
            <w:shd w:val="clear" w:color="auto" w:fill="CDCDCD"/>
          </w:tcPr>
          <w:p w:rsidR="00F87A27" w:rsidRDefault="005A02C9">
            <w:pPr>
              <w:pStyle w:val="TableParagraph"/>
              <w:spacing w:before="16" w:line="223" w:lineRule="exact"/>
              <w:ind w:left="65"/>
              <w:rPr>
                <w:rFonts w:ascii="Garamond" w:eastAsia="Garamond" w:hAnsi="Garamond" w:cs="Garamond"/>
                <w:sz w:val="20"/>
                <w:szCs w:val="20"/>
              </w:rPr>
            </w:pPr>
            <w:r>
              <w:rPr>
                <w:rFonts w:ascii="Garamond"/>
                <w:spacing w:val="-10"/>
                <w:sz w:val="20"/>
              </w:rPr>
              <w:t>120mm</w:t>
            </w:r>
            <w:r>
              <w:rPr>
                <w:rFonts w:ascii="Garamond"/>
                <w:spacing w:val="-18"/>
                <w:sz w:val="20"/>
              </w:rPr>
              <w:t xml:space="preserve"> </w:t>
            </w:r>
            <w:r>
              <w:rPr>
                <w:rFonts w:ascii="Garamond"/>
                <w:spacing w:val="-9"/>
                <w:sz w:val="20"/>
              </w:rPr>
              <w:t>Low</w:t>
            </w:r>
            <w:r>
              <w:rPr>
                <w:rFonts w:ascii="Garamond"/>
                <w:spacing w:val="-18"/>
                <w:sz w:val="20"/>
              </w:rPr>
              <w:t xml:space="preserve"> </w:t>
            </w:r>
            <w:r>
              <w:rPr>
                <w:rFonts w:ascii="Garamond"/>
                <w:spacing w:val="-12"/>
                <w:sz w:val="20"/>
              </w:rPr>
              <w:t>Reaction</w:t>
            </w:r>
            <w:r>
              <w:rPr>
                <w:rFonts w:ascii="Garamond"/>
                <w:spacing w:val="-18"/>
                <w:sz w:val="20"/>
              </w:rPr>
              <w:t xml:space="preserve"> </w:t>
            </w:r>
            <w:r>
              <w:rPr>
                <w:rFonts w:ascii="Garamond"/>
                <w:spacing w:val="-12"/>
                <w:sz w:val="20"/>
              </w:rPr>
              <w:t>Cannon</w:t>
            </w:r>
          </w:p>
        </w:tc>
        <w:tc>
          <w:tcPr>
            <w:tcW w:w="1107" w:type="dxa"/>
            <w:tcBorders>
              <w:top w:val="nil"/>
              <w:left w:val="nil"/>
              <w:bottom w:val="nil"/>
              <w:right w:val="nil"/>
            </w:tcBorders>
            <w:shd w:val="clear" w:color="auto" w:fill="CDCDCD"/>
          </w:tcPr>
          <w:p w:rsidR="00F87A27" w:rsidRDefault="005A02C9">
            <w:pPr>
              <w:pStyle w:val="TableParagraph"/>
              <w:spacing w:before="16" w:line="223" w:lineRule="exact"/>
              <w:ind w:left="36"/>
              <w:rPr>
                <w:rFonts w:ascii="Garamond" w:eastAsia="Garamond" w:hAnsi="Garamond" w:cs="Garamond"/>
                <w:sz w:val="20"/>
                <w:szCs w:val="20"/>
              </w:rPr>
            </w:pPr>
            <w:r>
              <w:rPr>
                <w:rFonts w:ascii="Garamond" w:eastAsia="Garamond" w:hAnsi="Garamond" w:cs="Garamond"/>
                <w:sz w:val="20"/>
                <w:szCs w:val="20"/>
              </w:rPr>
              <w:t>12”-150”</w:t>
            </w:r>
          </w:p>
        </w:tc>
        <w:tc>
          <w:tcPr>
            <w:tcW w:w="939" w:type="dxa"/>
            <w:tcBorders>
              <w:top w:val="nil"/>
              <w:left w:val="nil"/>
              <w:bottom w:val="nil"/>
              <w:right w:val="nil"/>
            </w:tcBorders>
            <w:shd w:val="clear" w:color="auto" w:fill="CDCDCD"/>
          </w:tcPr>
          <w:p w:rsidR="00F87A27" w:rsidRDefault="005A02C9">
            <w:pPr>
              <w:pStyle w:val="TableParagraph"/>
              <w:spacing w:before="16" w:line="223" w:lineRule="exact"/>
              <w:ind w:right="102"/>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shd w:val="clear" w:color="auto" w:fill="CDCDCD"/>
          </w:tcPr>
          <w:p w:rsidR="00F87A27" w:rsidRDefault="005A02C9">
            <w:pPr>
              <w:pStyle w:val="TableParagraph"/>
              <w:spacing w:before="16" w:line="223" w:lineRule="exact"/>
              <w:ind w:left="151"/>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shd w:val="clear" w:color="auto" w:fill="CDCDCD"/>
          </w:tcPr>
          <w:p w:rsidR="00F87A27" w:rsidRDefault="005A02C9">
            <w:pPr>
              <w:pStyle w:val="TableParagraph"/>
              <w:spacing w:before="16" w:line="223" w:lineRule="exact"/>
              <w:ind w:left="881"/>
              <w:rPr>
                <w:rFonts w:ascii="Garamond" w:eastAsia="Garamond" w:hAnsi="Garamond" w:cs="Garamond"/>
                <w:sz w:val="20"/>
                <w:szCs w:val="20"/>
              </w:rPr>
            </w:pPr>
            <w:r>
              <w:rPr>
                <w:rFonts w:ascii="Garamond"/>
                <w:sz w:val="20"/>
              </w:rPr>
              <w:t>10</w:t>
            </w:r>
          </w:p>
        </w:tc>
        <w:tc>
          <w:tcPr>
            <w:tcW w:w="1405" w:type="dxa"/>
            <w:tcBorders>
              <w:top w:val="nil"/>
              <w:left w:val="nil"/>
              <w:bottom w:val="nil"/>
              <w:right w:val="nil"/>
            </w:tcBorders>
            <w:shd w:val="clear" w:color="auto" w:fill="CDCDCD"/>
          </w:tcPr>
          <w:p w:rsidR="00F87A27" w:rsidRDefault="005A02C9">
            <w:pPr>
              <w:pStyle w:val="TableParagraph"/>
              <w:spacing w:before="16" w:line="223" w:lineRule="exact"/>
              <w:ind w:left="255"/>
              <w:rPr>
                <w:rFonts w:ascii="Garamond" w:eastAsia="Garamond" w:hAnsi="Garamond" w:cs="Garamond"/>
                <w:sz w:val="20"/>
                <w:szCs w:val="20"/>
              </w:rPr>
            </w:pPr>
            <w:r>
              <w:rPr>
                <w:rFonts w:ascii="Garamond"/>
                <w:sz w:val="20"/>
              </w:rPr>
              <w:t>Ordinance</w:t>
            </w:r>
          </w:p>
        </w:tc>
      </w:tr>
      <w:tr w:rsidR="00F87A27">
        <w:trPr>
          <w:trHeight w:hRule="exact" w:val="356"/>
        </w:trPr>
        <w:tc>
          <w:tcPr>
            <w:tcW w:w="2188" w:type="dxa"/>
            <w:tcBorders>
              <w:top w:val="nil"/>
              <w:left w:val="nil"/>
              <w:bottom w:val="nil"/>
              <w:right w:val="nil"/>
            </w:tcBorders>
          </w:tcPr>
          <w:p w:rsidR="00F87A27" w:rsidRDefault="005A02C9">
            <w:pPr>
              <w:pStyle w:val="TableParagraph"/>
              <w:spacing w:before="36"/>
              <w:ind w:left="65"/>
              <w:rPr>
                <w:rFonts w:ascii="Garamond" w:eastAsia="Garamond" w:hAnsi="Garamond" w:cs="Garamond"/>
                <w:sz w:val="20"/>
                <w:szCs w:val="20"/>
              </w:rPr>
            </w:pPr>
            <w:r>
              <w:rPr>
                <w:rFonts w:ascii="Garamond"/>
                <w:sz w:val="20"/>
              </w:rPr>
              <w:t>360mm</w:t>
            </w:r>
            <w:r>
              <w:rPr>
                <w:rFonts w:ascii="Garamond"/>
                <w:spacing w:val="5"/>
                <w:sz w:val="20"/>
              </w:rPr>
              <w:t xml:space="preserve"> </w:t>
            </w:r>
            <w:r>
              <w:rPr>
                <w:rFonts w:ascii="Garamond"/>
                <w:sz w:val="20"/>
              </w:rPr>
              <w:t>Super</w:t>
            </w:r>
            <w:r>
              <w:rPr>
                <w:rFonts w:ascii="Garamond"/>
                <w:spacing w:val="5"/>
                <w:sz w:val="20"/>
              </w:rPr>
              <w:t xml:space="preserve"> </w:t>
            </w:r>
            <w:r>
              <w:rPr>
                <w:rFonts w:ascii="Garamond"/>
                <w:sz w:val="20"/>
              </w:rPr>
              <w:t>Bazooka</w:t>
            </w:r>
          </w:p>
        </w:tc>
        <w:tc>
          <w:tcPr>
            <w:tcW w:w="1107" w:type="dxa"/>
            <w:tcBorders>
              <w:top w:val="nil"/>
              <w:left w:val="nil"/>
              <w:bottom w:val="nil"/>
              <w:right w:val="nil"/>
            </w:tcBorders>
          </w:tcPr>
          <w:p w:rsidR="00F87A27" w:rsidRDefault="005A02C9">
            <w:pPr>
              <w:pStyle w:val="TableParagraph"/>
              <w:spacing w:before="36"/>
              <w:ind w:left="36"/>
              <w:rPr>
                <w:rFonts w:ascii="Garamond" w:eastAsia="Garamond" w:hAnsi="Garamond" w:cs="Garamond"/>
                <w:sz w:val="20"/>
                <w:szCs w:val="20"/>
              </w:rPr>
            </w:pPr>
            <w:r>
              <w:rPr>
                <w:rFonts w:ascii="Garamond" w:eastAsia="Garamond" w:hAnsi="Garamond" w:cs="Garamond"/>
                <w:sz w:val="20"/>
                <w:szCs w:val="20"/>
              </w:rPr>
              <w:t>84”</w:t>
            </w:r>
          </w:p>
        </w:tc>
        <w:tc>
          <w:tcPr>
            <w:tcW w:w="939" w:type="dxa"/>
            <w:tcBorders>
              <w:top w:val="nil"/>
              <w:left w:val="nil"/>
              <w:bottom w:val="nil"/>
              <w:right w:val="nil"/>
            </w:tcBorders>
          </w:tcPr>
          <w:p w:rsidR="00F87A27" w:rsidRDefault="005A02C9">
            <w:pPr>
              <w:pStyle w:val="TableParagraph"/>
              <w:spacing w:before="36"/>
              <w:ind w:right="103"/>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tcPr>
          <w:p w:rsidR="00F87A27" w:rsidRDefault="005A02C9">
            <w:pPr>
              <w:pStyle w:val="TableParagraph"/>
              <w:spacing w:before="36"/>
              <w:ind w:left="150"/>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tcPr>
          <w:p w:rsidR="00F87A27" w:rsidRDefault="005A02C9">
            <w:pPr>
              <w:pStyle w:val="TableParagraph"/>
              <w:spacing w:before="36"/>
              <w:ind w:left="880"/>
              <w:rPr>
                <w:rFonts w:ascii="Garamond" w:eastAsia="Garamond" w:hAnsi="Garamond" w:cs="Garamond"/>
                <w:sz w:val="20"/>
                <w:szCs w:val="20"/>
              </w:rPr>
            </w:pPr>
            <w:r>
              <w:rPr>
                <w:rFonts w:ascii="Garamond"/>
                <w:sz w:val="20"/>
              </w:rPr>
              <w:t>9</w:t>
            </w:r>
          </w:p>
        </w:tc>
        <w:tc>
          <w:tcPr>
            <w:tcW w:w="1405" w:type="dxa"/>
            <w:tcBorders>
              <w:top w:val="nil"/>
              <w:left w:val="nil"/>
              <w:bottom w:val="nil"/>
              <w:right w:val="nil"/>
            </w:tcBorders>
          </w:tcPr>
          <w:p w:rsidR="00F87A27" w:rsidRDefault="005A02C9">
            <w:pPr>
              <w:pStyle w:val="TableParagraph"/>
              <w:spacing w:before="36"/>
              <w:ind w:left="254"/>
              <w:rPr>
                <w:rFonts w:ascii="Garamond" w:eastAsia="Garamond" w:hAnsi="Garamond" w:cs="Garamond"/>
                <w:sz w:val="20"/>
                <w:szCs w:val="20"/>
              </w:rPr>
            </w:pPr>
            <w:r>
              <w:rPr>
                <w:rFonts w:ascii="Garamond"/>
                <w:sz w:val="20"/>
              </w:rPr>
              <w:t>Ordinance</w:t>
            </w:r>
          </w:p>
        </w:tc>
      </w:tr>
    </w:tbl>
    <w:p w:rsidR="00F87A27" w:rsidRDefault="00F87A27">
      <w:pPr>
        <w:spacing w:before="8"/>
        <w:rPr>
          <w:rFonts w:ascii="Garamond" w:eastAsia="Garamond" w:hAnsi="Garamond" w:cs="Garamond"/>
          <w:b/>
          <w:bCs/>
          <w:sz w:val="6"/>
          <w:szCs w:val="6"/>
        </w:rPr>
      </w:pPr>
    </w:p>
    <w:p w:rsidR="00F87A27" w:rsidRDefault="00E86CF6">
      <w:pPr>
        <w:spacing w:before="77"/>
        <w:ind w:left="180"/>
        <w:rPr>
          <w:rFonts w:ascii="Garamond" w:eastAsia="Garamond" w:hAnsi="Garamond" w:cs="Garamond"/>
          <w:sz w:val="24"/>
          <w:szCs w:val="24"/>
        </w:rPr>
      </w:pPr>
      <w:r w:rsidRPr="00E86CF6">
        <w:pict>
          <v:group id="_x0000_s1255" style="position:absolute;left:0;text-align:left;margin-left:428.2pt;margin-top:-117.3pt;width:147.8pt;height:127.65pt;z-index:251657728;mso-position-horizontal-relative:page" coordorigin="8564,-2347" coordsize="2956,2553">
            <v:shape id="_x0000_s1258" type="#_x0000_t75" style="position:absolute;left:8586;top:-2337;width:2924;height:2532">
              <v:imagedata r:id="rId64" o:title=""/>
            </v:shape>
            <v:group id="_x0000_s1256" style="position:absolute;left:8574;top:-2337;width:2936;height:2533" coordorigin="8574,-2337" coordsize="2936,2533">
              <v:shape id="_x0000_s1257" style="position:absolute;left:8574;top:-2337;width:2936;height:2533" coordorigin="8574,-2337" coordsize="2936,2533" path="m8574,-2337r2936,l11510,195r-2936,l8574,-2337xe" filled="f" strokeweight="1pt">
                <v:path arrowok="t"/>
              </v:shape>
            </v:group>
            <w10:wrap anchorx="page"/>
          </v:group>
        </w:pict>
      </w:r>
      <w:r w:rsidR="005A02C9">
        <w:rPr>
          <w:rFonts w:ascii="Garamond" w:eastAsia="Garamond" w:hAnsi="Garamond" w:cs="Garamond"/>
          <w:b/>
          <w:bCs/>
          <w:sz w:val="24"/>
          <w:szCs w:val="24"/>
        </w:rPr>
        <w:t>Notes</w:t>
      </w:r>
      <w:r w:rsidR="005A02C9">
        <w:rPr>
          <w:rFonts w:ascii="Garamond" w:eastAsia="Garamond" w:hAnsi="Garamond" w:cs="Garamond"/>
          <w:b/>
          <w:bCs/>
          <w:spacing w:val="6"/>
          <w:sz w:val="24"/>
          <w:szCs w:val="24"/>
        </w:rPr>
        <w:t xml:space="preserve"> </w:t>
      </w:r>
      <w:r w:rsidR="005A02C9">
        <w:rPr>
          <w:rFonts w:ascii="Garamond" w:eastAsia="Garamond" w:hAnsi="Garamond" w:cs="Garamond"/>
          <w:b/>
          <w:bCs/>
          <w:sz w:val="24"/>
          <w:szCs w:val="24"/>
        </w:rPr>
        <w:t>on</w:t>
      </w:r>
      <w:r w:rsidR="005A02C9">
        <w:rPr>
          <w:rFonts w:ascii="Garamond" w:eastAsia="Garamond" w:hAnsi="Garamond" w:cs="Garamond"/>
          <w:b/>
          <w:bCs/>
          <w:spacing w:val="6"/>
          <w:sz w:val="24"/>
          <w:szCs w:val="24"/>
        </w:rPr>
        <w:t xml:space="preserve"> </w:t>
      </w:r>
      <w:r w:rsidR="005A02C9">
        <w:rPr>
          <w:rFonts w:ascii="Garamond" w:eastAsia="Garamond" w:hAnsi="Garamond" w:cs="Garamond"/>
          <w:b/>
          <w:bCs/>
          <w:spacing w:val="-1"/>
          <w:sz w:val="24"/>
          <w:szCs w:val="24"/>
        </w:rPr>
        <w:t>weapon</w:t>
      </w:r>
      <w:r w:rsidR="005A02C9">
        <w:rPr>
          <w:rFonts w:ascii="Garamond" w:eastAsia="Garamond" w:hAnsi="Garamond" w:cs="Garamond"/>
          <w:b/>
          <w:bCs/>
          <w:spacing w:val="6"/>
          <w:sz w:val="24"/>
          <w:szCs w:val="24"/>
        </w:rPr>
        <w:t xml:space="preserve"> </w:t>
      </w:r>
      <w:r w:rsidR="005A02C9">
        <w:rPr>
          <w:rFonts w:ascii="Garamond" w:eastAsia="Garamond" w:hAnsi="Garamond" w:cs="Garamond"/>
          <w:b/>
          <w:bCs/>
          <w:sz w:val="24"/>
          <w:szCs w:val="24"/>
        </w:rPr>
        <w:t>profiles</w:t>
      </w:r>
      <w:r w:rsidR="005A02C9">
        <w:rPr>
          <w:rFonts w:ascii="Garamond" w:eastAsia="Garamond" w:hAnsi="Garamond" w:cs="Garamond"/>
          <w:b/>
          <w:bCs/>
          <w:spacing w:val="6"/>
          <w:sz w:val="24"/>
          <w:szCs w:val="24"/>
        </w:rPr>
        <w:t xml:space="preserve"> </w:t>
      </w:r>
      <w:r w:rsidR="005A02C9">
        <w:rPr>
          <w:rFonts w:ascii="Garamond" w:eastAsia="Garamond" w:hAnsi="Garamond" w:cs="Garamond"/>
          <w:b/>
          <w:bCs/>
          <w:sz w:val="24"/>
          <w:szCs w:val="24"/>
        </w:rPr>
        <w:t>–</w:t>
      </w:r>
    </w:p>
    <w:p w:rsidR="00F87A27" w:rsidRDefault="00E86CF6">
      <w:pPr>
        <w:spacing w:before="4" w:line="237" w:lineRule="auto"/>
        <w:ind w:left="180" w:right="2992"/>
        <w:rPr>
          <w:rFonts w:ascii="Garamond" w:eastAsia="Garamond" w:hAnsi="Garamond" w:cs="Garamond"/>
          <w:sz w:val="18"/>
          <w:szCs w:val="18"/>
        </w:rPr>
      </w:pPr>
      <w:r w:rsidRPr="00E86CF6">
        <w:pict>
          <v:group id="_x0000_s1251" style="position:absolute;left:0;text-align:left;margin-left:428.2pt;margin-top:3.35pt;width:147.8pt;height:127.65pt;z-index:251658752;mso-position-horizontal-relative:page" coordorigin="8564,67" coordsize="2956,2553">
            <v:shape id="_x0000_s1254" type="#_x0000_t75" style="position:absolute;left:8574;top:77;width:2936;height:2532">
              <v:imagedata r:id="rId65" o:title=""/>
            </v:shape>
            <v:group id="_x0000_s1252" style="position:absolute;left:8574;top:77;width:2936;height:2533" coordorigin="8574,77" coordsize="2936,2533">
              <v:shape id="_x0000_s1253" style="position:absolute;left:8574;top:77;width:2936;height:2533" coordorigin="8574,77" coordsize="2936,2533" path="m8574,77r2936,l11510,2610r-2936,l8574,77xe" filled="f" strokeweight="1pt">
                <v:path arrowok="t"/>
              </v:shape>
            </v:group>
            <w10:wrap anchorx="page"/>
          </v:group>
        </w:pict>
      </w:r>
      <w:r w:rsidR="005A02C9">
        <w:rPr>
          <w:rFonts w:ascii="Garamond"/>
          <w:sz w:val="18"/>
        </w:rPr>
        <w:t>*The</w:t>
      </w:r>
      <w:r w:rsidR="005A02C9">
        <w:rPr>
          <w:rFonts w:ascii="Garamond"/>
          <w:spacing w:val="6"/>
          <w:sz w:val="18"/>
        </w:rPr>
        <w:t xml:space="preserve"> </w:t>
      </w:r>
      <w:r w:rsidR="005A02C9">
        <w:rPr>
          <w:rFonts w:ascii="Garamond"/>
          <w:sz w:val="18"/>
        </w:rPr>
        <w:t>Beam</w:t>
      </w:r>
      <w:r w:rsidR="005A02C9">
        <w:rPr>
          <w:rFonts w:ascii="Garamond"/>
          <w:spacing w:val="6"/>
          <w:sz w:val="18"/>
        </w:rPr>
        <w:t xml:space="preserve"> </w:t>
      </w:r>
      <w:r w:rsidR="005A02C9">
        <w:rPr>
          <w:rFonts w:ascii="Garamond"/>
          <w:sz w:val="18"/>
        </w:rPr>
        <w:t>sabre</w:t>
      </w:r>
      <w:r w:rsidR="005A02C9">
        <w:rPr>
          <w:rFonts w:ascii="Garamond"/>
          <w:spacing w:val="6"/>
          <w:sz w:val="18"/>
        </w:rPr>
        <w:t xml:space="preserve"> </w:t>
      </w:r>
      <w:r w:rsidR="005A02C9">
        <w:rPr>
          <w:rFonts w:ascii="Garamond"/>
          <w:sz w:val="18"/>
        </w:rPr>
        <w:t>or</w:t>
      </w:r>
      <w:r w:rsidR="005A02C9">
        <w:rPr>
          <w:rFonts w:ascii="Garamond"/>
          <w:spacing w:val="6"/>
          <w:sz w:val="18"/>
        </w:rPr>
        <w:t xml:space="preserve"> </w:t>
      </w:r>
      <w:r w:rsidR="005A02C9">
        <w:rPr>
          <w:rFonts w:ascii="Garamond"/>
          <w:sz w:val="18"/>
        </w:rPr>
        <w:t>Heat</w:t>
      </w:r>
      <w:r w:rsidR="005A02C9">
        <w:rPr>
          <w:rFonts w:ascii="Garamond"/>
          <w:spacing w:val="6"/>
          <w:sz w:val="18"/>
        </w:rPr>
        <w:t xml:space="preserve"> </w:t>
      </w:r>
      <w:r w:rsidR="005A02C9">
        <w:rPr>
          <w:rFonts w:ascii="Garamond"/>
          <w:spacing w:val="-1"/>
          <w:sz w:val="18"/>
        </w:rPr>
        <w:t>weapons</w:t>
      </w:r>
      <w:r w:rsidR="005A02C9">
        <w:rPr>
          <w:rFonts w:ascii="Garamond"/>
          <w:spacing w:val="6"/>
          <w:sz w:val="18"/>
        </w:rPr>
        <w:t xml:space="preserve"> </w:t>
      </w:r>
      <w:r w:rsidR="005A02C9">
        <w:rPr>
          <w:rFonts w:ascii="Garamond"/>
          <w:sz w:val="18"/>
        </w:rPr>
        <w:t>can</w:t>
      </w:r>
      <w:r w:rsidR="005A02C9">
        <w:rPr>
          <w:rFonts w:ascii="Garamond"/>
          <w:spacing w:val="6"/>
          <w:sz w:val="18"/>
        </w:rPr>
        <w:t xml:space="preserve"> </w:t>
      </w:r>
      <w:r w:rsidR="005A02C9">
        <w:rPr>
          <w:rFonts w:ascii="Garamond"/>
          <w:sz w:val="18"/>
        </w:rPr>
        <w:t>be</w:t>
      </w:r>
      <w:r w:rsidR="005A02C9">
        <w:rPr>
          <w:rFonts w:ascii="Garamond"/>
          <w:spacing w:val="6"/>
          <w:sz w:val="18"/>
        </w:rPr>
        <w:t xml:space="preserve"> </w:t>
      </w:r>
      <w:r w:rsidR="005A02C9">
        <w:rPr>
          <w:rFonts w:ascii="Garamond"/>
          <w:sz w:val="18"/>
        </w:rPr>
        <w:t>used</w:t>
      </w:r>
      <w:r w:rsidR="005A02C9">
        <w:rPr>
          <w:rFonts w:ascii="Garamond"/>
          <w:spacing w:val="6"/>
          <w:sz w:val="18"/>
        </w:rPr>
        <w:t xml:space="preserve"> </w:t>
      </w:r>
      <w:r w:rsidR="005A02C9">
        <w:rPr>
          <w:rFonts w:ascii="Garamond"/>
          <w:sz w:val="18"/>
        </w:rPr>
        <w:t>in</w:t>
      </w:r>
      <w:r w:rsidR="005A02C9">
        <w:rPr>
          <w:rFonts w:ascii="Garamond"/>
          <w:spacing w:val="6"/>
          <w:sz w:val="18"/>
        </w:rPr>
        <w:t xml:space="preserve"> </w:t>
      </w:r>
      <w:r w:rsidR="005A02C9">
        <w:rPr>
          <w:rFonts w:ascii="Garamond"/>
          <w:sz w:val="18"/>
        </w:rPr>
        <w:t>Hand-to-hand</w:t>
      </w:r>
      <w:r w:rsidR="005A02C9">
        <w:rPr>
          <w:rFonts w:ascii="Garamond"/>
          <w:spacing w:val="6"/>
          <w:sz w:val="18"/>
        </w:rPr>
        <w:t xml:space="preserve"> </w:t>
      </w:r>
      <w:r w:rsidR="005A02C9">
        <w:rPr>
          <w:rFonts w:ascii="Garamond"/>
          <w:sz w:val="18"/>
        </w:rPr>
        <w:t>combat</w:t>
      </w:r>
      <w:r w:rsidR="005A02C9">
        <w:rPr>
          <w:rFonts w:ascii="Garamond"/>
          <w:spacing w:val="6"/>
          <w:sz w:val="18"/>
        </w:rPr>
        <w:t xml:space="preserve"> </w:t>
      </w:r>
      <w:r w:rsidR="005A02C9">
        <w:rPr>
          <w:rFonts w:ascii="Garamond"/>
          <w:sz w:val="18"/>
        </w:rPr>
        <w:t>only.</w:t>
      </w:r>
      <w:r w:rsidR="005A02C9">
        <w:rPr>
          <w:rFonts w:ascii="Garamond"/>
          <w:spacing w:val="-9"/>
          <w:sz w:val="18"/>
        </w:rPr>
        <w:t xml:space="preserve"> </w:t>
      </w:r>
      <w:r w:rsidR="005A02C9">
        <w:rPr>
          <w:rFonts w:ascii="Garamond"/>
          <w:sz w:val="18"/>
        </w:rPr>
        <w:t>Add</w:t>
      </w:r>
      <w:r w:rsidR="005A02C9">
        <w:rPr>
          <w:rFonts w:ascii="Garamond"/>
          <w:spacing w:val="6"/>
          <w:sz w:val="18"/>
        </w:rPr>
        <w:t xml:space="preserve"> </w:t>
      </w:r>
      <w:r w:rsidR="005A02C9">
        <w:rPr>
          <w:rFonts w:ascii="Garamond"/>
          <w:sz w:val="18"/>
        </w:rPr>
        <w:t>the</w:t>
      </w:r>
      <w:r w:rsidR="005A02C9">
        <w:rPr>
          <w:rFonts w:ascii="Garamond"/>
          <w:spacing w:val="6"/>
          <w:sz w:val="18"/>
        </w:rPr>
        <w:t xml:space="preserve"> </w:t>
      </w:r>
      <w:r w:rsidR="005A02C9">
        <w:rPr>
          <w:rFonts w:ascii="Garamond"/>
          <w:spacing w:val="-1"/>
          <w:sz w:val="18"/>
        </w:rPr>
        <w:t>weapons</w:t>
      </w:r>
      <w:r w:rsidR="005A02C9">
        <w:rPr>
          <w:rFonts w:ascii="Garamond"/>
          <w:spacing w:val="6"/>
          <w:sz w:val="18"/>
        </w:rPr>
        <w:t xml:space="preserve"> </w:t>
      </w:r>
      <w:r w:rsidR="005A02C9">
        <w:rPr>
          <w:rFonts w:ascii="Garamond"/>
          <w:sz w:val="18"/>
        </w:rPr>
        <w:t>strength</w:t>
      </w:r>
      <w:r w:rsidR="005A02C9">
        <w:rPr>
          <w:rFonts w:ascii="Garamond"/>
          <w:spacing w:val="6"/>
          <w:sz w:val="18"/>
        </w:rPr>
        <w:t xml:space="preserve"> </w:t>
      </w:r>
      <w:r w:rsidR="005A02C9">
        <w:rPr>
          <w:rFonts w:ascii="Garamond"/>
          <w:sz w:val="18"/>
        </w:rPr>
        <w:t>to</w:t>
      </w:r>
      <w:r w:rsidR="005A02C9">
        <w:rPr>
          <w:rFonts w:ascii="Garamond"/>
          <w:spacing w:val="21"/>
          <w:sz w:val="18"/>
        </w:rPr>
        <w:t xml:space="preserve"> </w:t>
      </w:r>
      <w:r w:rsidR="005A02C9">
        <w:rPr>
          <w:rFonts w:ascii="Garamond"/>
          <w:sz w:val="18"/>
        </w:rPr>
        <w:t>that</w:t>
      </w:r>
      <w:r w:rsidR="005A02C9">
        <w:rPr>
          <w:rFonts w:ascii="Garamond"/>
          <w:spacing w:val="4"/>
          <w:sz w:val="18"/>
        </w:rPr>
        <w:t xml:space="preserve"> </w:t>
      </w:r>
      <w:r w:rsidR="005A02C9">
        <w:rPr>
          <w:rFonts w:ascii="Garamond"/>
          <w:sz w:val="18"/>
        </w:rPr>
        <w:t>of</w:t>
      </w:r>
      <w:r w:rsidR="005A02C9">
        <w:rPr>
          <w:rFonts w:ascii="Garamond"/>
          <w:spacing w:val="28"/>
          <w:sz w:val="18"/>
        </w:rPr>
        <w:t xml:space="preserve"> </w:t>
      </w:r>
      <w:r w:rsidR="005A02C9">
        <w:rPr>
          <w:rFonts w:ascii="Garamond"/>
          <w:sz w:val="18"/>
        </w:rPr>
        <w:t>the</w:t>
      </w:r>
      <w:r w:rsidR="005A02C9">
        <w:rPr>
          <w:rFonts w:ascii="Garamond"/>
          <w:spacing w:val="4"/>
          <w:sz w:val="18"/>
        </w:rPr>
        <w:t xml:space="preserve"> </w:t>
      </w:r>
      <w:r w:rsidR="005A02C9">
        <w:rPr>
          <w:rFonts w:ascii="Garamond"/>
          <w:sz w:val="18"/>
        </w:rPr>
        <w:t>Mobile</w:t>
      </w:r>
      <w:r w:rsidR="005A02C9">
        <w:rPr>
          <w:rFonts w:ascii="Garamond"/>
          <w:spacing w:val="4"/>
          <w:sz w:val="18"/>
        </w:rPr>
        <w:t xml:space="preserve"> </w:t>
      </w:r>
      <w:r w:rsidR="005A02C9">
        <w:rPr>
          <w:rFonts w:ascii="Garamond"/>
          <w:sz w:val="18"/>
        </w:rPr>
        <w:t>Suits</w:t>
      </w:r>
      <w:r w:rsidR="005A02C9">
        <w:rPr>
          <w:rFonts w:ascii="Garamond"/>
          <w:spacing w:val="4"/>
          <w:sz w:val="18"/>
        </w:rPr>
        <w:t xml:space="preserve"> </w:t>
      </w:r>
      <w:r w:rsidR="005A02C9">
        <w:rPr>
          <w:rFonts w:ascii="Garamond"/>
          <w:sz w:val="18"/>
        </w:rPr>
        <w:t>when</w:t>
      </w:r>
      <w:r w:rsidR="005A02C9">
        <w:rPr>
          <w:rFonts w:ascii="Garamond"/>
          <w:spacing w:val="4"/>
          <w:sz w:val="18"/>
        </w:rPr>
        <w:t xml:space="preserve"> </w:t>
      </w:r>
      <w:r w:rsidR="005A02C9">
        <w:rPr>
          <w:rFonts w:ascii="Garamond"/>
          <w:sz w:val="18"/>
        </w:rPr>
        <w:t>rolling</w:t>
      </w:r>
      <w:r w:rsidR="005A02C9">
        <w:rPr>
          <w:rFonts w:ascii="Garamond"/>
          <w:spacing w:val="4"/>
          <w:sz w:val="18"/>
        </w:rPr>
        <w:t xml:space="preserve"> </w:t>
      </w:r>
      <w:r w:rsidR="005A02C9">
        <w:rPr>
          <w:rFonts w:ascii="Garamond"/>
          <w:sz w:val="18"/>
        </w:rPr>
        <w:t>for</w:t>
      </w:r>
      <w:r w:rsidR="005A02C9">
        <w:rPr>
          <w:rFonts w:ascii="Garamond"/>
          <w:spacing w:val="4"/>
          <w:sz w:val="18"/>
        </w:rPr>
        <w:t xml:space="preserve"> </w:t>
      </w:r>
      <w:r w:rsidR="005A02C9">
        <w:rPr>
          <w:rFonts w:ascii="Garamond"/>
          <w:sz w:val="18"/>
        </w:rPr>
        <w:t>penetration.</w:t>
      </w:r>
    </w:p>
    <w:p w:rsidR="00F87A27" w:rsidRDefault="005A02C9">
      <w:pPr>
        <w:spacing w:line="237" w:lineRule="auto"/>
        <w:ind w:left="180" w:right="3226"/>
        <w:jc w:val="both"/>
        <w:rPr>
          <w:rFonts w:ascii="Garamond" w:eastAsia="Garamond" w:hAnsi="Garamond" w:cs="Garamond"/>
          <w:sz w:val="18"/>
          <w:szCs w:val="18"/>
        </w:rPr>
      </w:pPr>
      <w:r>
        <w:rPr>
          <w:rFonts w:ascii="Garamond" w:eastAsia="Garamond" w:hAnsi="Garamond" w:cs="Garamond"/>
          <w:sz w:val="18"/>
          <w:szCs w:val="18"/>
        </w:rPr>
        <w:t>#The</w:t>
      </w:r>
      <w:r>
        <w:rPr>
          <w:rFonts w:ascii="Garamond" w:eastAsia="Garamond" w:hAnsi="Garamond" w:cs="Garamond"/>
          <w:spacing w:val="3"/>
          <w:sz w:val="18"/>
          <w:szCs w:val="18"/>
        </w:rPr>
        <w:t xml:space="preserve"> </w:t>
      </w:r>
      <w:r>
        <w:rPr>
          <w:rFonts w:ascii="Garamond" w:eastAsia="Garamond" w:hAnsi="Garamond" w:cs="Garamond"/>
          <w:sz w:val="18"/>
          <w:szCs w:val="18"/>
        </w:rPr>
        <w:t>Heat</w:t>
      </w:r>
      <w:r>
        <w:rPr>
          <w:rFonts w:ascii="Garamond" w:eastAsia="Garamond" w:hAnsi="Garamond" w:cs="Garamond"/>
          <w:spacing w:val="3"/>
          <w:sz w:val="18"/>
          <w:szCs w:val="18"/>
        </w:rPr>
        <w:t xml:space="preserve"> </w:t>
      </w:r>
      <w:r>
        <w:rPr>
          <w:rFonts w:ascii="Garamond" w:eastAsia="Garamond" w:hAnsi="Garamond" w:cs="Garamond"/>
          <w:spacing w:val="-2"/>
          <w:sz w:val="18"/>
          <w:szCs w:val="18"/>
        </w:rPr>
        <w:t>Rod</w:t>
      </w:r>
      <w:r>
        <w:rPr>
          <w:rFonts w:ascii="Garamond" w:eastAsia="Garamond" w:hAnsi="Garamond" w:cs="Garamond"/>
          <w:spacing w:val="3"/>
          <w:sz w:val="18"/>
          <w:szCs w:val="18"/>
        </w:rPr>
        <w:t xml:space="preserve"> </w:t>
      </w:r>
      <w:r>
        <w:rPr>
          <w:rFonts w:ascii="Garamond" w:eastAsia="Garamond" w:hAnsi="Garamond" w:cs="Garamond"/>
          <w:sz w:val="18"/>
          <w:szCs w:val="18"/>
        </w:rPr>
        <w:t>and</w:t>
      </w:r>
      <w:r>
        <w:rPr>
          <w:rFonts w:ascii="Garamond" w:eastAsia="Garamond" w:hAnsi="Garamond" w:cs="Garamond"/>
          <w:spacing w:val="3"/>
          <w:sz w:val="18"/>
          <w:szCs w:val="18"/>
        </w:rPr>
        <w:t xml:space="preserve"> </w:t>
      </w:r>
      <w:r>
        <w:rPr>
          <w:rFonts w:ascii="Garamond" w:eastAsia="Garamond" w:hAnsi="Garamond" w:cs="Garamond"/>
          <w:spacing w:val="-1"/>
          <w:sz w:val="18"/>
          <w:szCs w:val="18"/>
        </w:rPr>
        <w:t>Cracker</w:t>
      </w:r>
      <w:r>
        <w:rPr>
          <w:rFonts w:ascii="Garamond" w:eastAsia="Garamond" w:hAnsi="Garamond" w:cs="Garamond"/>
          <w:spacing w:val="3"/>
          <w:sz w:val="18"/>
          <w:szCs w:val="18"/>
        </w:rPr>
        <w:t xml:space="preserve"> </w:t>
      </w:r>
      <w:r>
        <w:rPr>
          <w:rFonts w:ascii="Garamond" w:eastAsia="Garamond" w:hAnsi="Garamond" w:cs="Garamond"/>
          <w:sz w:val="18"/>
          <w:szCs w:val="18"/>
        </w:rPr>
        <w:t>grenade</w:t>
      </w:r>
      <w:r>
        <w:rPr>
          <w:rFonts w:ascii="Garamond" w:eastAsia="Garamond" w:hAnsi="Garamond" w:cs="Garamond"/>
          <w:spacing w:val="3"/>
          <w:sz w:val="18"/>
          <w:szCs w:val="18"/>
        </w:rPr>
        <w:t xml:space="preserve"> </w:t>
      </w:r>
      <w:r>
        <w:rPr>
          <w:rFonts w:ascii="Garamond" w:eastAsia="Garamond" w:hAnsi="Garamond" w:cs="Garamond"/>
          <w:spacing w:val="-2"/>
          <w:sz w:val="18"/>
          <w:szCs w:val="18"/>
        </w:rPr>
        <w:t>have</w:t>
      </w:r>
      <w:r>
        <w:rPr>
          <w:rFonts w:ascii="Garamond" w:eastAsia="Garamond" w:hAnsi="Garamond" w:cs="Garamond"/>
          <w:spacing w:val="3"/>
          <w:sz w:val="18"/>
          <w:szCs w:val="18"/>
        </w:rPr>
        <w:t xml:space="preserve"> </w:t>
      </w:r>
      <w:r>
        <w:rPr>
          <w:rFonts w:ascii="Garamond" w:eastAsia="Garamond" w:hAnsi="Garamond" w:cs="Garamond"/>
          <w:sz w:val="18"/>
          <w:szCs w:val="18"/>
        </w:rPr>
        <w:t>a</w:t>
      </w:r>
      <w:r>
        <w:rPr>
          <w:rFonts w:ascii="Garamond" w:eastAsia="Garamond" w:hAnsi="Garamond" w:cs="Garamond"/>
          <w:spacing w:val="3"/>
          <w:sz w:val="18"/>
          <w:szCs w:val="18"/>
        </w:rPr>
        <w:t xml:space="preserve"> </w:t>
      </w:r>
      <w:r>
        <w:rPr>
          <w:rFonts w:ascii="Garamond" w:eastAsia="Garamond" w:hAnsi="Garamond" w:cs="Garamond"/>
          <w:sz w:val="18"/>
          <w:szCs w:val="18"/>
        </w:rPr>
        <w:t>special</w:t>
      </w:r>
      <w:r>
        <w:rPr>
          <w:rFonts w:ascii="Garamond" w:eastAsia="Garamond" w:hAnsi="Garamond" w:cs="Garamond"/>
          <w:spacing w:val="3"/>
          <w:sz w:val="18"/>
          <w:szCs w:val="18"/>
        </w:rPr>
        <w:t xml:space="preserve"> </w:t>
      </w:r>
      <w:r>
        <w:rPr>
          <w:rFonts w:ascii="Garamond" w:eastAsia="Garamond" w:hAnsi="Garamond" w:cs="Garamond"/>
          <w:sz w:val="18"/>
          <w:szCs w:val="18"/>
        </w:rPr>
        <w:t>effect</w:t>
      </w:r>
      <w:r>
        <w:rPr>
          <w:rFonts w:ascii="Garamond" w:eastAsia="Garamond" w:hAnsi="Garamond" w:cs="Garamond"/>
          <w:spacing w:val="3"/>
          <w:sz w:val="18"/>
          <w:szCs w:val="18"/>
        </w:rPr>
        <w:t xml:space="preserve"> </w:t>
      </w:r>
      <w:r>
        <w:rPr>
          <w:rFonts w:ascii="Garamond" w:eastAsia="Garamond" w:hAnsi="Garamond" w:cs="Garamond"/>
          <w:sz w:val="18"/>
          <w:szCs w:val="18"/>
        </w:rPr>
        <w:t>on</w:t>
      </w:r>
      <w:r>
        <w:rPr>
          <w:rFonts w:ascii="Garamond" w:eastAsia="Garamond" w:hAnsi="Garamond" w:cs="Garamond"/>
          <w:spacing w:val="3"/>
          <w:sz w:val="18"/>
          <w:szCs w:val="18"/>
        </w:rPr>
        <w:t xml:space="preserve"> </w:t>
      </w:r>
      <w:r>
        <w:rPr>
          <w:rFonts w:ascii="Garamond" w:eastAsia="Garamond" w:hAnsi="Garamond" w:cs="Garamond"/>
          <w:sz w:val="18"/>
          <w:szCs w:val="18"/>
        </w:rPr>
        <w:t>Mobile</w:t>
      </w:r>
      <w:r>
        <w:rPr>
          <w:rFonts w:ascii="Garamond" w:eastAsia="Garamond" w:hAnsi="Garamond" w:cs="Garamond"/>
          <w:spacing w:val="3"/>
          <w:sz w:val="18"/>
          <w:szCs w:val="18"/>
        </w:rPr>
        <w:t xml:space="preserve"> </w:t>
      </w:r>
      <w:r>
        <w:rPr>
          <w:rFonts w:ascii="Garamond" w:eastAsia="Garamond" w:hAnsi="Garamond" w:cs="Garamond"/>
          <w:sz w:val="18"/>
          <w:szCs w:val="18"/>
        </w:rPr>
        <w:t>Suits</w:t>
      </w:r>
      <w:r>
        <w:rPr>
          <w:rFonts w:ascii="Garamond" w:eastAsia="Garamond" w:hAnsi="Garamond" w:cs="Garamond"/>
          <w:spacing w:val="7"/>
          <w:sz w:val="18"/>
          <w:szCs w:val="18"/>
        </w:rPr>
        <w:t xml:space="preserve"> </w:t>
      </w:r>
      <w:r>
        <w:rPr>
          <w:rFonts w:ascii="Garamond" w:eastAsia="Garamond" w:hAnsi="Garamond" w:cs="Garamond"/>
          <w:sz w:val="18"/>
          <w:szCs w:val="18"/>
        </w:rPr>
        <w:t>-</w:t>
      </w:r>
      <w:r>
        <w:rPr>
          <w:rFonts w:ascii="Garamond" w:eastAsia="Garamond" w:hAnsi="Garamond" w:cs="Garamond"/>
          <w:spacing w:val="3"/>
          <w:sz w:val="18"/>
          <w:szCs w:val="18"/>
        </w:rPr>
        <w:t xml:space="preserve"> </w:t>
      </w:r>
      <w:r>
        <w:rPr>
          <w:rFonts w:ascii="Garamond" w:eastAsia="Garamond" w:hAnsi="Garamond" w:cs="Garamond"/>
          <w:sz w:val="18"/>
          <w:szCs w:val="18"/>
        </w:rPr>
        <w:t>see</w:t>
      </w:r>
      <w:r>
        <w:rPr>
          <w:rFonts w:ascii="Garamond" w:eastAsia="Garamond" w:hAnsi="Garamond" w:cs="Garamond"/>
          <w:spacing w:val="3"/>
          <w:sz w:val="18"/>
          <w:szCs w:val="18"/>
        </w:rPr>
        <w:t xml:space="preserve"> </w:t>
      </w:r>
      <w:r>
        <w:rPr>
          <w:rFonts w:ascii="Garamond" w:eastAsia="Garamond" w:hAnsi="Garamond" w:cs="Garamond"/>
          <w:sz w:val="18"/>
          <w:szCs w:val="18"/>
        </w:rPr>
        <w:t>the</w:t>
      </w:r>
      <w:r>
        <w:rPr>
          <w:rFonts w:ascii="Garamond" w:eastAsia="Garamond" w:hAnsi="Garamond" w:cs="Garamond"/>
          <w:spacing w:val="3"/>
          <w:sz w:val="18"/>
          <w:szCs w:val="18"/>
        </w:rPr>
        <w:t xml:space="preserve"> </w:t>
      </w:r>
      <w:r>
        <w:rPr>
          <w:rFonts w:ascii="Garamond" w:eastAsia="Garamond" w:hAnsi="Garamond" w:cs="Garamond"/>
          <w:spacing w:val="1"/>
          <w:sz w:val="18"/>
          <w:szCs w:val="18"/>
        </w:rPr>
        <w:t>armory</w:t>
      </w:r>
      <w:r>
        <w:rPr>
          <w:rFonts w:ascii="Garamond" w:eastAsia="Garamond" w:hAnsi="Garamond" w:cs="Garamond"/>
          <w:spacing w:val="3"/>
          <w:sz w:val="18"/>
          <w:szCs w:val="18"/>
        </w:rPr>
        <w:t xml:space="preserve"> </w:t>
      </w:r>
      <w:r>
        <w:rPr>
          <w:rFonts w:ascii="Garamond" w:eastAsia="Garamond" w:hAnsi="Garamond" w:cs="Garamond"/>
          <w:sz w:val="18"/>
          <w:szCs w:val="18"/>
        </w:rPr>
        <w:t>notes</w:t>
      </w:r>
      <w:r>
        <w:rPr>
          <w:rFonts w:ascii="Garamond" w:eastAsia="Garamond" w:hAnsi="Garamond" w:cs="Garamond"/>
          <w:spacing w:val="3"/>
          <w:sz w:val="18"/>
          <w:szCs w:val="18"/>
        </w:rPr>
        <w:t xml:space="preserve"> </w:t>
      </w:r>
      <w:r>
        <w:rPr>
          <w:rFonts w:ascii="Garamond" w:eastAsia="Garamond" w:hAnsi="Garamond" w:cs="Garamond"/>
          <w:sz w:val="18"/>
          <w:szCs w:val="18"/>
        </w:rPr>
        <w:t>for</w:t>
      </w:r>
      <w:r>
        <w:rPr>
          <w:rFonts w:ascii="Garamond" w:eastAsia="Garamond" w:hAnsi="Garamond" w:cs="Garamond"/>
          <w:spacing w:val="3"/>
          <w:sz w:val="18"/>
          <w:szCs w:val="18"/>
        </w:rPr>
        <w:t xml:space="preserve"> </w:t>
      </w:r>
      <w:r>
        <w:rPr>
          <w:rFonts w:ascii="Garamond" w:eastAsia="Garamond" w:hAnsi="Garamond" w:cs="Garamond"/>
          <w:sz w:val="18"/>
          <w:szCs w:val="18"/>
        </w:rPr>
        <w:t>details</w:t>
      </w:r>
      <w:r>
        <w:rPr>
          <w:rFonts w:ascii="Garamond" w:eastAsia="Garamond" w:hAnsi="Garamond" w:cs="Garamond"/>
          <w:spacing w:val="29"/>
          <w:sz w:val="18"/>
          <w:szCs w:val="18"/>
        </w:rPr>
        <w:t xml:space="preserve"> </w:t>
      </w:r>
      <w:r>
        <w:rPr>
          <w:rFonts w:ascii="Garamond" w:eastAsia="Garamond" w:hAnsi="Garamond" w:cs="Garamond"/>
          <w:b/>
          <w:bCs/>
          <w:sz w:val="18"/>
          <w:szCs w:val="18"/>
        </w:rPr>
        <w:t>Modifiers</w:t>
      </w:r>
      <w:r>
        <w:rPr>
          <w:rFonts w:ascii="Garamond" w:eastAsia="Garamond" w:hAnsi="Garamond" w:cs="Garamond"/>
          <w:b/>
          <w:bCs/>
          <w:spacing w:val="8"/>
          <w:sz w:val="18"/>
          <w:szCs w:val="18"/>
        </w:rPr>
        <w:t xml:space="preserve"> </w:t>
      </w:r>
      <w:r>
        <w:rPr>
          <w:rFonts w:ascii="Garamond" w:eastAsia="Garamond" w:hAnsi="Garamond" w:cs="Garamond"/>
          <w:sz w:val="18"/>
          <w:szCs w:val="18"/>
        </w:rPr>
        <w:t>–</w:t>
      </w:r>
      <w:r>
        <w:rPr>
          <w:rFonts w:ascii="Garamond" w:eastAsia="Garamond" w:hAnsi="Garamond" w:cs="Garamond"/>
          <w:spacing w:val="8"/>
          <w:sz w:val="18"/>
          <w:szCs w:val="18"/>
        </w:rPr>
        <w:t xml:space="preserve"> </w:t>
      </w:r>
      <w:r>
        <w:rPr>
          <w:rFonts w:ascii="Garamond" w:eastAsia="Garamond" w:hAnsi="Garamond" w:cs="Garamond"/>
          <w:spacing w:val="-1"/>
          <w:sz w:val="18"/>
          <w:szCs w:val="18"/>
        </w:rPr>
        <w:t>weapons</w:t>
      </w:r>
      <w:r>
        <w:rPr>
          <w:rFonts w:ascii="Garamond" w:eastAsia="Garamond" w:hAnsi="Garamond" w:cs="Garamond"/>
          <w:spacing w:val="8"/>
          <w:sz w:val="18"/>
          <w:szCs w:val="18"/>
        </w:rPr>
        <w:t xml:space="preserve"> </w:t>
      </w:r>
      <w:r>
        <w:rPr>
          <w:rFonts w:ascii="Garamond" w:eastAsia="Garamond" w:hAnsi="Garamond" w:cs="Garamond"/>
          <w:sz w:val="18"/>
          <w:szCs w:val="18"/>
        </w:rPr>
        <w:t>short</w:t>
      </w:r>
      <w:r>
        <w:rPr>
          <w:rFonts w:ascii="Garamond" w:eastAsia="Garamond" w:hAnsi="Garamond" w:cs="Garamond"/>
          <w:spacing w:val="8"/>
          <w:sz w:val="18"/>
          <w:szCs w:val="18"/>
        </w:rPr>
        <w:t xml:space="preserve"> </w:t>
      </w:r>
      <w:r>
        <w:rPr>
          <w:rFonts w:ascii="Garamond" w:eastAsia="Garamond" w:hAnsi="Garamond" w:cs="Garamond"/>
          <w:sz w:val="18"/>
          <w:szCs w:val="18"/>
        </w:rPr>
        <w:t>range</w:t>
      </w:r>
      <w:r>
        <w:rPr>
          <w:rFonts w:ascii="Garamond" w:eastAsia="Garamond" w:hAnsi="Garamond" w:cs="Garamond"/>
          <w:spacing w:val="8"/>
          <w:sz w:val="18"/>
          <w:szCs w:val="18"/>
        </w:rPr>
        <w:t xml:space="preserve"> </w:t>
      </w:r>
      <w:r>
        <w:rPr>
          <w:rFonts w:ascii="Garamond" w:eastAsia="Garamond" w:hAnsi="Garamond" w:cs="Garamond"/>
          <w:sz w:val="18"/>
          <w:szCs w:val="18"/>
        </w:rPr>
        <w:t>(or</w:t>
      </w:r>
      <w:r>
        <w:rPr>
          <w:rFonts w:ascii="Garamond" w:eastAsia="Garamond" w:hAnsi="Garamond" w:cs="Garamond"/>
          <w:spacing w:val="8"/>
          <w:sz w:val="18"/>
          <w:szCs w:val="18"/>
        </w:rPr>
        <w:t xml:space="preserve"> </w:t>
      </w:r>
      <w:r>
        <w:rPr>
          <w:rFonts w:ascii="Garamond" w:eastAsia="Garamond" w:hAnsi="Garamond" w:cs="Garamond"/>
          <w:sz w:val="18"/>
          <w:szCs w:val="18"/>
        </w:rPr>
        <w:t>half</w:t>
      </w:r>
      <w:r>
        <w:rPr>
          <w:rFonts w:ascii="Garamond" w:eastAsia="Garamond" w:hAnsi="Garamond" w:cs="Garamond"/>
          <w:spacing w:val="32"/>
          <w:sz w:val="18"/>
          <w:szCs w:val="18"/>
        </w:rPr>
        <w:t xml:space="preserve"> </w:t>
      </w:r>
      <w:r>
        <w:rPr>
          <w:rFonts w:ascii="Garamond" w:eastAsia="Garamond" w:hAnsi="Garamond" w:cs="Garamond"/>
          <w:sz w:val="18"/>
          <w:szCs w:val="18"/>
        </w:rPr>
        <w:t>range)</w:t>
      </w:r>
      <w:r>
        <w:rPr>
          <w:rFonts w:ascii="Garamond" w:eastAsia="Garamond" w:hAnsi="Garamond" w:cs="Garamond"/>
          <w:spacing w:val="8"/>
          <w:sz w:val="18"/>
          <w:szCs w:val="18"/>
        </w:rPr>
        <w:t xml:space="preserve"> </w:t>
      </w:r>
      <w:r>
        <w:rPr>
          <w:rFonts w:ascii="Garamond" w:eastAsia="Garamond" w:hAnsi="Garamond" w:cs="Garamond"/>
          <w:sz w:val="18"/>
          <w:szCs w:val="18"/>
        </w:rPr>
        <w:t>is</w:t>
      </w:r>
      <w:r>
        <w:rPr>
          <w:rFonts w:ascii="Garamond" w:eastAsia="Garamond" w:hAnsi="Garamond" w:cs="Garamond"/>
          <w:spacing w:val="8"/>
          <w:sz w:val="18"/>
          <w:szCs w:val="18"/>
        </w:rPr>
        <w:t xml:space="preserve"> </w:t>
      </w:r>
      <w:r>
        <w:rPr>
          <w:rFonts w:ascii="Garamond" w:eastAsia="Garamond" w:hAnsi="Garamond" w:cs="Garamond"/>
          <w:sz w:val="18"/>
          <w:szCs w:val="18"/>
        </w:rPr>
        <w:t>half</w:t>
      </w:r>
      <w:r>
        <w:rPr>
          <w:rFonts w:ascii="Garamond" w:eastAsia="Garamond" w:hAnsi="Garamond" w:cs="Garamond"/>
          <w:spacing w:val="32"/>
          <w:sz w:val="18"/>
          <w:szCs w:val="18"/>
        </w:rPr>
        <w:t xml:space="preserve"> </w:t>
      </w:r>
      <w:r>
        <w:rPr>
          <w:rFonts w:ascii="Garamond" w:eastAsia="Garamond" w:hAnsi="Garamond" w:cs="Garamond"/>
          <w:sz w:val="18"/>
          <w:szCs w:val="18"/>
        </w:rPr>
        <w:t>the</w:t>
      </w:r>
      <w:r>
        <w:rPr>
          <w:rFonts w:ascii="Garamond" w:eastAsia="Garamond" w:hAnsi="Garamond" w:cs="Garamond"/>
          <w:spacing w:val="8"/>
          <w:sz w:val="18"/>
          <w:szCs w:val="18"/>
        </w:rPr>
        <w:t xml:space="preserve"> </w:t>
      </w:r>
      <w:r>
        <w:rPr>
          <w:rFonts w:ascii="Garamond" w:eastAsia="Garamond" w:hAnsi="Garamond" w:cs="Garamond"/>
          <w:spacing w:val="-1"/>
          <w:sz w:val="18"/>
          <w:szCs w:val="18"/>
        </w:rPr>
        <w:t>maximum</w:t>
      </w:r>
      <w:r>
        <w:rPr>
          <w:rFonts w:ascii="Garamond" w:eastAsia="Garamond" w:hAnsi="Garamond" w:cs="Garamond"/>
          <w:spacing w:val="8"/>
          <w:sz w:val="18"/>
          <w:szCs w:val="18"/>
        </w:rPr>
        <w:t xml:space="preserve"> </w:t>
      </w:r>
      <w:r>
        <w:rPr>
          <w:rFonts w:ascii="Garamond" w:eastAsia="Garamond" w:hAnsi="Garamond" w:cs="Garamond"/>
          <w:sz w:val="18"/>
          <w:szCs w:val="18"/>
        </w:rPr>
        <w:t>range</w:t>
      </w:r>
      <w:r>
        <w:rPr>
          <w:rFonts w:ascii="Garamond" w:eastAsia="Garamond" w:hAnsi="Garamond" w:cs="Garamond"/>
          <w:spacing w:val="8"/>
          <w:sz w:val="18"/>
          <w:szCs w:val="18"/>
        </w:rPr>
        <w:t xml:space="preserve"> </w:t>
      </w:r>
      <w:r>
        <w:rPr>
          <w:rFonts w:ascii="Garamond" w:eastAsia="Garamond" w:hAnsi="Garamond" w:cs="Garamond"/>
          <w:sz w:val="18"/>
          <w:szCs w:val="18"/>
        </w:rPr>
        <w:t>of</w:t>
      </w:r>
      <w:r>
        <w:rPr>
          <w:rFonts w:ascii="Garamond" w:eastAsia="Garamond" w:hAnsi="Garamond" w:cs="Garamond"/>
          <w:spacing w:val="32"/>
          <w:sz w:val="18"/>
          <w:szCs w:val="18"/>
        </w:rPr>
        <w:t xml:space="preserve"> </w:t>
      </w:r>
      <w:r>
        <w:rPr>
          <w:rFonts w:ascii="Garamond" w:eastAsia="Garamond" w:hAnsi="Garamond" w:cs="Garamond"/>
          <w:sz w:val="18"/>
          <w:szCs w:val="18"/>
        </w:rPr>
        <w:t>the</w:t>
      </w:r>
      <w:r>
        <w:rPr>
          <w:rFonts w:ascii="Garamond" w:eastAsia="Garamond" w:hAnsi="Garamond" w:cs="Garamond"/>
          <w:spacing w:val="8"/>
          <w:sz w:val="18"/>
          <w:szCs w:val="18"/>
        </w:rPr>
        <w:t xml:space="preserve"> </w:t>
      </w:r>
      <w:r>
        <w:rPr>
          <w:rFonts w:ascii="Garamond" w:eastAsia="Garamond" w:hAnsi="Garamond" w:cs="Garamond"/>
          <w:spacing w:val="-1"/>
          <w:sz w:val="18"/>
          <w:szCs w:val="18"/>
        </w:rPr>
        <w:t>weapon</w:t>
      </w:r>
      <w:r>
        <w:rPr>
          <w:rFonts w:ascii="Garamond" w:eastAsia="Garamond" w:hAnsi="Garamond" w:cs="Garamond"/>
          <w:spacing w:val="8"/>
          <w:sz w:val="18"/>
          <w:szCs w:val="18"/>
        </w:rPr>
        <w:t xml:space="preserve"> </w:t>
      </w:r>
      <w:r>
        <w:rPr>
          <w:rFonts w:ascii="Garamond" w:eastAsia="Garamond" w:hAnsi="Garamond" w:cs="Garamond"/>
          <w:sz w:val="18"/>
          <w:szCs w:val="18"/>
        </w:rPr>
        <w:t>indicated</w:t>
      </w:r>
      <w:r>
        <w:rPr>
          <w:rFonts w:ascii="Garamond" w:eastAsia="Garamond" w:hAnsi="Garamond" w:cs="Garamond"/>
          <w:spacing w:val="8"/>
          <w:sz w:val="18"/>
          <w:szCs w:val="18"/>
        </w:rPr>
        <w:t xml:space="preserve"> </w:t>
      </w:r>
      <w:r>
        <w:rPr>
          <w:rFonts w:ascii="Garamond" w:eastAsia="Garamond" w:hAnsi="Garamond" w:cs="Garamond"/>
          <w:sz w:val="18"/>
          <w:szCs w:val="18"/>
        </w:rPr>
        <w:t>in</w:t>
      </w:r>
      <w:r>
        <w:rPr>
          <w:rFonts w:ascii="Garamond" w:eastAsia="Garamond" w:hAnsi="Garamond" w:cs="Garamond"/>
          <w:spacing w:val="8"/>
          <w:sz w:val="18"/>
          <w:szCs w:val="18"/>
        </w:rPr>
        <w:t xml:space="preserve"> </w:t>
      </w:r>
      <w:r>
        <w:rPr>
          <w:rFonts w:ascii="Garamond" w:eastAsia="Garamond" w:hAnsi="Garamond" w:cs="Garamond"/>
          <w:sz w:val="18"/>
          <w:szCs w:val="18"/>
        </w:rPr>
        <w:t>its</w:t>
      </w:r>
      <w:r>
        <w:rPr>
          <w:rFonts w:ascii="Garamond" w:eastAsia="Garamond" w:hAnsi="Garamond" w:cs="Garamond"/>
          <w:spacing w:val="46"/>
          <w:sz w:val="18"/>
          <w:szCs w:val="18"/>
        </w:rPr>
        <w:t xml:space="preserve"> </w:t>
      </w:r>
      <w:r>
        <w:rPr>
          <w:rFonts w:ascii="Garamond" w:eastAsia="Garamond" w:hAnsi="Garamond" w:cs="Garamond"/>
          <w:spacing w:val="-1"/>
          <w:sz w:val="18"/>
          <w:szCs w:val="18"/>
        </w:rPr>
        <w:t>profile.</w:t>
      </w:r>
      <w:r>
        <w:rPr>
          <w:rFonts w:ascii="Garamond" w:eastAsia="Garamond" w:hAnsi="Garamond" w:cs="Garamond"/>
          <w:spacing w:val="4"/>
          <w:sz w:val="18"/>
          <w:szCs w:val="18"/>
        </w:rPr>
        <w:t xml:space="preserve"> </w:t>
      </w:r>
      <w:r>
        <w:rPr>
          <w:rFonts w:ascii="Garamond" w:eastAsia="Garamond" w:hAnsi="Garamond" w:cs="Garamond"/>
          <w:sz w:val="18"/>
          <w:szCs w:val="18"/>
        </w:rPr>
        <w:t>Add</w:t>
      </w:r>
      <w:r>
        <w:rPr>
          <w:rFonts w:ascii="Garamond" w:eastAsia="Garamond" w:hAnsi="Garamond" w:cs="Garamond"/>
          <w:spacing w:val="4"/>
          <w:sz w:val="18"/>
          <w:szCs w:val="18"/>
        </w:rPr>
        <w:t xml:space="preserve"> </w:t>
      </w:r>
      <w:r>
        <w:rPr>
          <w:rFonts w:ascii="Garamond" w:eastAsia="Garamond" w:hAnsi="Garamond" w:cs="Garamond"/>
          <w:sz w:val="18"/>
          <w:szCs w:val="18"/>
        </w:rPr>
        <w:t>modifiers</w:t>
      </w:r>
      <w:r>
        <w:rPr>
          <w:rFonts w:ascii="Garamond" w:eastAsia="Garamond" w:hAnsi="Garamond" w:cs="Garamond"/>
          <w:spacing w:val="4"/>
          <w:sz w:val="18"/>
          <w:szCs w:val="18"/>
        </w:rPr>
        <w:t xml:space="preserve"> </w:t>
      </w:r>
      <w:r>
        <w:rPr>
          <w:rFonts w:ascii="Garamond" w:eastAsia="Garamond" w:hAnsi="Garamond" w:cs="Garamond"/>
          <w:sz w:val="18"/>
          <w:szCs w:val="18"/>
        </w:rPr>
        <w:t>when</w:t>
      </w:r>
      <w:r>
        <w:rPr>
          <w:rFonts w:ascii="Garamond" w:eastAsia="Garamond" w:hAnsi="Garamond" w:cs="Garamond"/>
          <w:spacing w:val="4"/>
          <w:sz w:val="18"/>
          <w:szCs w:val="18"/>
        </w:rPr>
        <w:t xml:space="preserve"> </w:t>
      </w:r>
      <w:r>
        <w:rPr>
          <w:rFonts w:ascii="Garamond" w:eastAsia="Garamond" w:hAnsi="Garamond" w:cs="Garamond"/>
          <w:sz w:val="18"/>
          <w:szCs w:val="18"/>
        </w:rPr>
        <w:t>rolling</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z w:val="18"/>
          <w:szCs w:val="18"/>
        </w:rPr>
        <w:t>hit.</w:t>
      </w:r>
    </w:p>
    <w:p w:rsidR="00F87A27" w:rsidRDefault="005A02C9">
      <w:pPr>
        <w:spacing w:line="199" w:lineRule="exact"/>
        <w:ind w:left="180"/>
        <w:rPr>
          <w:rFonts w:ascii="Garamond" w:eastAsia="Garamond" w:hAnsi="Garamond" w:cs="Garamond"/>
          <w:sz w:val="18"/>
          <w:szCs w:val="18"/>
        </w:rPr>
      </w:pPr>
      <w:r>
        <w:rPr>
          <w:rFonts w:ascii="Garamond" w:eastAsia="Garamond" w:hAnsi="Garamond" w:cs="Garamond"/>
          <w:b/>
          <w:bCs/>
          <w:sz w:val="18"/>
          <w:szCs w:val="18"/>
        </w:rPr>
        <w:t>Pistol</w:t>
      </w:r>
      <w:r>
        <w:rPr>
          <w:rFonts w:ascii="Garamond" w:eastAsia="Garamond" w:hAnsi="Garamond" w:cs="Garamond"/>
          <w:b/>
          <w:bCs/>
          <w:spacing w:val="4"/>
          <w:sz w:val="18"/>
          <w:szCs w:val="18"/>
        </w:rPr>
        <w:t xml:space="preserve"> </w:t>
      </w:r>
      <w:r>
        <w:rPr>
          <w:rFonts w:ascii="Garamond" w:eastAsia="Garamond" w:hAnsi="Garamond" w:cs="Garamond"/>
          <w:sz w:val="18"/>
          <w:szCs w:val="18"/>
        </w:rPr>
        <w:t>–</w:t>
      </w:r>
      <w:r>
        <w:rPr>
          <w:rFonts w:ascii="Garamond" w:eastAsia="Garamond" w:hAnsi="Garamond" w:cs="Garamond"/>
          <w:spacing w:val="4"/>
          <w:sz w:val="18"/>
          <w:szCs w:val="18"/>
        </w:rPr>
        <w:t xml:space="preserve"> </w:t>
      </w:r>
      <w:r>
        <w:rPr>
          <w:rFonts w:ascii="Garamond" w:eastAsia="Garamond" w:hAnsi="Garamond" w:cs="Garamond"/>
          <w:spacing w:val="-3"/>
          <w:sz w:val="18"/>
          <w:szCs w:val="18"/>
        </w:rPr>
        <w:t>Weapon</w:t>
      </w:r>
      <w:r>
        <w:rPr>
          <w:rFonts w:ascii="Garamond" w:eastAsia="Garamond" w:hAnsi="Garamond" w:cs="Garamond"/>
          <w:spacing w:val="4"/>
          <w:sz w:val="18"/>
          <w:szCs w:val="18"/>
        </w:rPr>
        <w:t xml:space="preserve"> </w:t>
      </w:r>
      <w:r>
        <w:rPr>
          <w:rFonts w:ascii="Garamond" w:eastAsia="Garamond" w:hAnsi="Garamond" w:cs="Garamond"/>
          <w:sz w:val="18"/>
          <w:szCs w:val="18"/>
        </w:rPr>
        <w:t>can</w:t>
      </w:r>
      <w:r>
        <w:rPr>
          <w:rFonts w:ascii="Garamond" w:eastAsia="Garamond" w:hAnsi="Garamond" w:cs="Garamond"/>
          <w:spacing w:val="4"/>
          <w:sz w:val="18"/>
          <w:szCs w:val="18"/>
        </w:rPr>
        <w:t xml:space="preserve"> </w:t>
      </w:r>
      <w:r>
        <w:rPr>
          <w:rFonts w:ascii="Garamond" w:eastAsia="Garamond" w:hAnsi="Garamond" w:cs="Garamond"/>
          <w:sz w:val="18"/>
          <w:szCs w:val="18"/>
        </w:rPr>
        <w:t>fire</w:t>
      </w:r>
      <w:r>
        <w:rPr>
          <w:rFonts w:ascii="Garamond" w:eastAsia="Garamond" w:hAnsi="Garamond" w:cs="Garamond"/>
          <w:spacing w:val="4"/>
          <w:sz w:val="18"/>
          <w:szCs w:val="18"/>
        </w:rPr>
        <w:t xml:space="preserve"> </w:t>
      </w:r>
      <w:r>
        <w:rPr>
          <w:rFonts w:ascii="Garamond" w:eastAsia="Garamond" w:hAnsi="Garamond" w:cs="Garamond"/>
          <w:sz w:val="18"/>
          <w:szCs w:val="18"/>
        </w:rPr>
        <w:t>twice</w:t>
      </w:r>
      <w:r>
        <w:rPr>
          <w:rFonts w:ascii="Garamond" w:eastAsia="Garamond" w:hAnsi="Garamond" w:cs="Garamond"/>
          <w:spacing w:val="4"/>
          <w:sz w:val="18"/>
          <w:szCs w:val="18"/>
        </w:rPr>
        <w:t xml:space="preserve"> </w:t>
      </w:r>
      <w:r>
        <w:rPr>
          <w:rFonts w:ascii="Garamond" w:eastAsia="Garamond" w:hAnsi="Garamond" w:cs="Garamond"/>
          <w:sz w:val="18"/>
          <w:szCs w:val="18"/>
        </w:rPr>
        <w:t>(roll</w:t>
      </w:r>
      <w:r>
        <w:rPr>
          <w:rFonts w:ascii="Garamond" w:eastAsia="Garamond" w:hAnsi="Garamond" w:cs="Garamond"/>
          <w:spacing w:val="4"/>
          <w:sz w:val="18"/>
          <w:szCs w:val="18"/>
        </w:rPr>
        <w:t xml:space="preserve"> </w:t>
      </w:r>
      <w:r>
        <w:rPr>
          <w:rFonts w:ascii="Garamond" w:eastAsia="Garamond" w:hAnsi="Garamond" w:cs="Garamond"/>
          <w:spacing w:val="-2"/>
          <w:sz w:val="18"/>
          <w:szCs w:val="18"/>
        </w:rPr>
        <w:t>two</w:t>
      </w:r>
      <w:r>
        <w:rPr>
          <w:rFonts w:ascii="Garamond" w:eastAsia="Garamond" w:hAnsi="Garamond" w:cs="Garamond"/>
          <w:spacing w:val="4"/>
          <w:sz w:val="18"/>
          <w:szCs w:val="18"/>
        </w:rPr>
        <w:t xml:space="preserve"> </w:t>
      </w:r>
      <w:r>
        <w:rPr>
          <w:rFonts w:ascii="Garamond" w:eastAsia="Garamond" w:hAnsi="Garamond" w:cs="Garamond"/>
          <w:sz w:val="18"/>
          <w:szCs w:val="18"/>
        </w:rPr>
        <w:t>dice)</w:t>
      </w:r>
      <w:r>
        <w:rPr>
          <w:rFonts w:ascii="Garamond" w:eastAsia="Garamond" w:hAnsi="Garamond" w:cs="Garamond"/>
          <w:spacing w:val="4"/>
          <w:sz w:val="18"/>
          <w:szCs w:val="18"/>
        </w:rPr>
        <w:t xml:space="preserve"> </w:t>
      </w:r>
      <w:r>
        <w:rPr>
          <w:rFonts w:ascii="Garamond" w:eastAsia="Garamond" w:hAnsi="Garamond" w:cs="Garamond"/>
          <w:sz w:val="18"/>
          <w:szCs w:val="18"/>
        </w:rPr>
        <w:t>if</w:t>
      </w:r>
      <w:r>
        <w:rPr>
          <w:rFonts w:ascii="Garamond" w:eastAsia="Garamond" w:hAnsi="Garamond" w:cs="Garamond"/>
          <w:spacing w:val="28"/>
          <w:sz w:val="18"/>
          <w:szCs w:val="18"/>
        </w:rPr>
        <w:t xml:space="preserve"> </w:t>
      </w:r>
      <w:r>
        <w:rPr>
          <w:rFonts w:ascii="Garamond" w:eastAsia="Garamond" w:hAnsi="Garamond" w:cs="Garamond"/>
          <w:sz w:val="18"/>
          <w:szCs w:val="18"/>
        </w:rPr>
        <w:t>suit</w:t>
      </w:r>
      <w:r>
        <w:rPr>
          <w:rFonts w:ascii="Garamond" w:eastAsia="Garamond" w:hAnsi="Garamond" w:cs="Garamond"/>
          <w:spacing w:val="4"/>
          <w:sz w:val="18"/>
          <w:szCs w:val="18"/>
        </w:rPr>
        <w:t xml:space="preserve"> </w:t>
      </w:r>
      <w:r>
        <w:rPr>
          <w:rFonts w:ascii="Garamond" w:eastAsia="Garamond" w:hAnsi="Garamond" w:cs="Garamond"/>
          <w:spacing w:val="-1"/>
          <w:sz w:val="18"/>
          <w:szCs w:val="18"/>
        </w:rPr>
        <w:t>stays</w:t>
      </w:r>
      <w:r>
        <w:rPr>
          <w:rFonts w:ascii="Garamond" w:eastAsia="Garamond" w:hAnsi="Garamond" w:cs="Garamond"/>
          <w:spacing w:val="4"/>
          <w:sz w:val="18"/>
          <w:szCs w:val="18"/>
        </w:rPr>
        <w:t xml:space="preserve"> </w:t>
      </w:r>
      <w:r>
        <w:rPr>
          <w:rFonts w:ascii="Garamond" w:eastAsia="Garamond" w:hAnsi="Garamond" w:cs="Garamond"/>
          <w:sz w:val="18"/>
          <w:szCs w:val="18"/>
        </w:rPr>
        <w:t>still</w:t>
      </w:r>
      <w:r>
        <w:rPr>
          <w:rFonts w:ascii="Garamond" w:eastAsia="Garamond" w:hAnsi="Garamond" w:cs="Garamond"/>
          <w:spacing w:val="4"/>
          <w:sz w:val="18"/>
          <w:szCs w:val="18"/>
        </w:rPr>
        <w:t xml:space="preserve"> </w:t>
      </w:r>
      <w:r>
        <w:rPr>
          <w:rFonts w:ascii="Garamond" w:eastAsia="Garamond" w:hAnsi="Garamond" w:cs="Garamond"/>
          <w:sz w:val="18"/>
          <w:szCs w:val="18"/>
        </w:rPr>
        <w:t>for</w:t>
      </w:r>
      <w:r>
        <w:rPr>
          <w:rFonts w:ascii="Garamond" w:eastAsia="Garamond" w:hAnsi="Garamond" w:cs="Garamond"/>
          <w:spacing w:val="4"/>
          <w:sz w:val="18"/>
          <w:szCs w:val="18"/>
        </w:rPr>
        <w:t xml:space="preserve"> </w:t>
      </w:r>
      <w:r>
        <w:rPr>
          <w:rFonts w:ascii="Garamond" w:eastAsia="Garamond" w:hAnsi="Garamond" w:cs="Garamond"/>
          <w:sz w:val="18"/>
          <w:szCs w:val="18"/>
        </w:rPr>
        <w:t>turn</w:t>
      </w:r>
    </w:p>
    <w:p w:rsidR="00F87A27" w:rsidRDefault="005A02C9">
      <w:pPr>
        <w:spacing w:line="237" w:lineRule="auto"/>
        <w:ind w:left="179" w:right="3098"/>
        <w:rPr>
          <w:rFonts w:ascii="Garamond" w:eastAsia="Garamond" w:hAnsi="Garamond" w:cs="Garamond"/>
          <w:sz w:val="18"/>
          <w:szCs w:val="18"/>
        </w:rPr>
      </w:pPr>
      <w:r>
        <w:rPr>
          <w:rFonts w:ascii="Garamond" w:eastAsia="Garamond" w:hAnsi="Garamond" w:cs="Garamond"/>
          <w:b/>
          <w:bCs/>
          <w:sz w:val="18"/>
          <w:szCs w:val="18"/>
        </w:rPr>
        <w:t>Rapid</w:t>
      </w:r>
      <w:r>
        <w:rPr>
          <w:rFonts w:ascii="Garamond" w:eastAsia="Garamond" w:hAnsi="Garamond" w:cs="Garamond"/>
          <w:b/>
          <w:bCs/>
          <w:spacing w:val="-2"/>
          <w:sz w:val="18"/>
          <w:szCs w:val="18"/>
        </w:rPr>
        <w:t xml:space="preserve"> </w:t>
      </w:r>
      <w:r>
        <w:rPr>
          <w:rFonts w:ascii="Garamond" w:eastAsia="Garamond" w:hAnsi="Garamond" w:cs="Garamond"/>
          <w:b/>
          <w:bCs/>
          <w:sz w:val="18"/>
          <w:szCs w:val="18"/>
        </w:rPr>
        <w:t>Fire</w:t>
      </w:r>
      <w:r>
        <w:rPr>
          <w:rFonts w:ascii="Garamond" w:eastAsia="Garamond" w:hAnsi="Garamond" w:cs="Garamond"/>
          <w:b/>
          <w:bCs/>
          <w:spacing w:val="-2"/>
          <w:sz w:val="18"/>
          <w:szCs w:val="18"/>
        </w:rPr>
        <w:t xml:space="preserve"> </w:t>
      </w:r>
      <w:r>
        <w:rPr>
          <w:rFonts w:ascii="Garamond" w:eastAsia="Garamond" w:hAnsi="Garamond" w:cs="Garamond"/>
          <w:sz w:val="18"/>
          <w:szCs w:val="18"/>
        </w:rPr>
        <w:t>–</w:t>
      </w:r>
      <w:r>
        <w:rPr>
          <w:rFonts w:ascii="Garamond" w:eastAsia="Garamond" w:hAnsi="Garamond" w:cs="Garamond"/>
          <w:spacing w:val="-2"/>
          <w:sz w:val="18"/>
          <w:szCs w:val="18"/>
        </w:rPr>
        <w:t xml:space="preserve"> </w:t>
      </w:r>
      <w:r>
        <w:rPr>
          <w:rFonts w:ascii="Garamond" w:eastAsia="Garamond" w:hAnsi="Garamond" w:cs="Garamond"/>
          <w:spacing w:val="-3"/>
          <w:sz w:val="18"/>
          <w:szCs w:val="18"/>
        </w:rPr>
        <w:t>Weapon</w:t>
      </w:r>
      <w:r>
        <w:rPr>
          <w:rFonts w:ascii="Garamond" w:eastAsia="Garamond" w:hAnsi="Garamond" w:cs="Garamond"/>
          <w:spacing w:val="-2"/>
          <w:sz w:val="18"/>
          <w:szCs w:val="18"/>
        </w:rPr>
        <w:t xml:space="preserve"> </w:t>
      </w:r>
      <w:r>
        <w:rPr>
          <w:rFonts w:ascii="Garamond" w:eastAsia="Garamond" w:hAnsi="Garamond" w:cs="Garamond"/>
          <w:sz w:val="18"/>
          <w:szCs w:val="18"/>
        </w:rPr>
        <w:t>can</w:t>
      </w:r>
      <w:r>
        <w:rPr>
          <w:rFonts w:ascii="Garamond" w:eastAsia="Garamond" w:hAnsi="Garamond" w:cs="Garamond"/>
          <w:spacing w:val="-2"/>
          <w:sz w:val="18"/>
          <w:szCs w:val="18"/>
        </w:rPr>
        <w:t xml:space="preserve"> </w:t>
      </w:r>
      <w:r>
        <w:rPr>
          <w:rFonts w:ascii="Garamond" w:eastAsia="Garamond" w:hAnsi="Garamond" w:cs="Garamond"/>
          <w:sz w:val="18"/>
          <w:szCs w:val="18"/>
        </w:rPr>
        <w:t>fire</w:t>
      </w:r>
      <w:r>
        <w:rPr>
          <w:rFonts w:ascii="Garamond" w:eastAsia="Garamond" w:hAnsi="Garamond" w:cs="Garamond"/>
          <w:spacing w:val="-2"/>
          <w:sz w:val="18"/>
          <w:szCs w:val="18"/>
        </w:rPr>
        <w:t xml:space="preserve"> </w:t>
      </w:r>
      <w:r>
        <w:rPr>
          <w:rFonts w:ascii="Garamond" w:eastAsia="Garamond" w:hAnsi="Garamond" w:cs="Garamond"/>
          <w:sz w:val="18"/>
          <w:szCs w:val="18"/>
        </w:rPr>
        <w:t>twice</w:t>
      </w:r>
      <w:r>
        <w:rPr>
          <w:rFonts w:ascii="Garamond" w:eastAsia="Garamond" w:hAnsi="Garamond" w:cs="Garamond"/>
          <w:spacing w:val="-2"/>
          <w:sz w:val="18"/>
          <w:szCs w:val="18"/>
        </w:rPr>
        <w:t xml:space="preserve"> </w:t>
      </w:r>
      <w:r>
        <w:rPr>
          <w:rFonts w:ascii="Garamond" w:eastAsia="Garamond" w:hAnsi="Garamond" w:cs="Garamond"/>
          <w:sz w:val="18"/>
          <w:szCs w:val="18"/>
        </w:rPr>
        <w:t>up</w:t>
      </w:r>
      <w:r>
        <w:rPr>
          <w:rFonts w:ascii="Garamond" w:eastAsia="Garamond" w:hAnsi="Garamond" w:cs="Garamond"/>
          <w:spacing w:val="-2"/>
          <w:sz w:val="18"/>
          <w:szCs w:val="18"/>
        </w:rPr>
        <w:t xml:space="preserve"> </w:t>
      </w:r>
      <w:r>
        <w:rPr>
          <w:rFonts w:ascii="Garamond" w:eastAsia="Garamond" w:hAnsi="Garamond" w:cs="Garamond"/>
          <w:sz w:val="18"/>
          <w:szCs w:val="18"/>
        </w:rPr>
        <w:t>to</w:t>
      </w:r>
      <w:r>
        <w:rPr>
          <w:rFonts w:ascii="Garamond" w:eastAsia="Garamond" w:hAnsi="Garamond" w:cs="Garamond"/>
          <w:spacing w:val="-2"/>
          <w:sz w:val="18"/>
          <w:szCs w:val="18"/>
        </w:rPr>
        <w:t xml:space="preserve"> </w:t>
      </w:r>
      <w:r>
        <w:rPr>
          <w:rFonts w:ascii="Garamond" w:eastAsia="Garamond" w:hAnsi="Garamond" w:cs="Garamond"/>
          <w:sz w:val="18"/>
          <w:szCs w:val="18"/>
        </w:rPr>
        <w:t>half</w:t>
      </w:r>
      <w:r>
        <w:rPr>
          <w:rFonts w:ascii="Garamond" w:eastAsia="Garamond" w:hAnsi="Garamond" w:cs="Garamond"/>
          <w:spacing w:val="22"/>
          <w:sz w:val="18"/>
          <w:szCs w:val="18"/>
        </w:rPr>
        <w:t xml:space="preserve"> </w:t>
      </w:r>
      <w:r>
        <w:rPr>
          <w:rFonts w:ascii="Garamond" w:eastAsia="Garamond" w:hAnsi="Garamond" w:cs="Garamond"/>
          <w:sz w:val="18"/>
          <w:szCs w:val="18"/>
        </w:rPr>
        <w:t>range</w:t>
      </w:r>
      <w:r>
        <w:rPr>
          <w:rFonts w:ascii="Garamond" w:eastAsia="Garamond" w:hAnsi="Garamond" w:cs="Garamond"/>
          <w:spacing w:val="-2"/>
          <w:sz w:val="18"/>
          <w:szCs w:val="18"/>
        </w:rPr>
        <w:t xml:space="preserve"> </w:t>
      </w:r>
      <w:r>
        <w:rPr>
          <w:rFonts w:ascii="Garamond" w:eastAsia="Garamond" w:hAnsi="Garamond" w:cs="Garamond"/>
          <w:sz w:val="18"/>
          <w:szCs w:val="18"/>
        </w:rPr>
        <w:t>or</w:t>
      </w:r>
      <w:r>
        <w:rPr>
          <w:rFonts w:ascii="Garamond" w:eastAsia="Garamond" w:hAnsi="Garamond" w:cs="Garamond"/>
          <w:spacing w:val="-2"/>
          <w:sz w:val="18"/>
          <w:szCs w:val="18"/>
        </w:rPr>
        <w:t xml:space="preserve"> </w:t>
      </w:r>
      <w:r>
        <w:rPr>
          <w:rFonts w:ascii="Garamond" w:eastAsia="Garamond" w:hAnsi="Garamond" w:cs="Garamond"/>
          <w:sz w:val="18"/>
          <w:szCs w:val="18"/>
        </w:rPr>
        <w:t>once</w:t>
      </w:r>
      <w:r>
        <w:rPr>
          <w:rFonts w:ascii="Garamond" w:eastAsia="Garamond" w:hAnsi="Garamond" w:cs="Garamond"/>
          <w:spacing w:val="-2"/>
          <w:sz w:val="18"/>
          <w:szCs w:val="18"/>
        </w:rPr>
        <w:t xml:space="preserve"> </w:t>
      </w:r>
      <w:r>
        <w:rPr>
          <w:rFonts w:ascii="Garamond" w:eastAsia="Garamond" w:hAnsi="Garamond" w:cs="Garamond"/>
          <w:sz w:val="18"/>
          <w:szCs w:val="18"/>
        </w:rPr>
        <w:t>up</w:t>
      </w:r>
      <w:r>
        <w:rPr>
          <w:rFonts w:ascii="Garamond" w:eastAsia="Garamond" w:hAnsi="Garamond" w:cs="Garamond"/>
          <w:spacing w:val="-2"/>
          <w:sz w:val="18"/>
          <w:szCs w:val="18"/>
        </w:rPr>
        <w:t xml:space="preserve"> </w:t>
      </w:r>
      <w:r>
        <w:rPr>
          <w:rFonts w:ascii="Garamond" w:eastAsia="Garamond" w:hAnsi="Garamond" w:cs="Garamond"/>
          <w:sz w:val="18"/>
          <w:szCs w:val="18"/>
        </w:rPr>
        <w:t>to</w:t>
      </w:r>
      <w:r>
        <w:rPr>
          <w:rFonts w:ascii="Garamond" w:eastAsia="Garamond" w:hAnsi="Garamond" w:cs="Garamond"/>
          <w:spacing w:val="-2"/>
          <w:sz w:val="18"/>
          <w:szCs w:val="18"/>
        </w:rPr>
        <w:t xml:space="preserve"> </w:t>
      </w:r>
      <w:r>
        <w:rPr>
          <w:rFonts w:ascii="Garamond" w:eastAsia="Garamond" w:hAnsi="Garamond" w:cs="Garamond"/>
          <w:spacing w:val="-1"/>
          <w:sz w:val="18"/>
          <w:szCs w:val="18"/>
        </w:rPr>
        <w:t>maximum</w:t>
      </w:r>
      <w:r>
        <w:rPr>
          <w:rFonts w:ascii="Garamond" w:eastAsia="Garamond" w:hAnsi="Garamond" w:cs="Garamond"/>
          <w:spacing w:val="-2"/>
          <w:sz w:val="18"/>
          <w:szCs w:val="18"/>
        </w:rPr>
        <w:t xml:space="preserve"> </w:t>
      </w:r>
      <w:r>
        <w:rPr>
          <w:rFonts w:ascii="Garamond" w:eastAsia="Garamond" w:hAnsi="Garamond" w:cs="Garamond"/>
          <w:sz w:val="18"/>
          <w:szCs w:val="18"/>
        </w:rPr>
        <w:t>range</w:t>
      </w:r>
      <w:r>
        <w:rPr>
          <w:rFonts w:ascii="Garamond" w:eastAsia="Garamond" w:hAnsi="Garamond" w:cs="Garamond"/>
          <w:spacing w:val="-2"/>
          <w:sz w:val="18"/>
          <w:szCs w:val="18"/>
        </w:rPr>
        <w:t xml:space="preserve"> </w:t>
      </w:r>
      <w:r>
        <w:rPr>
          <w:rFonts w:ascii="Garamond" w:eastAsia="Garamond" w:hAnsi="Garamond" w:cs="Garamond"/>
          <w:sz w:val="18"/>
          <w:szCs w:val="18"/>
        </w:rPr>
        <w:t>if</w:t>
      </w:r>
      <w:r>
        <w:rPr>
          <w:rFonts w:ascii="Garamond" w:eastAsia="Garamond" w:hAnsi="Garamond" w:cs="Garamond"/>
          <w:spacing w:val="22"/>
          <w:sz w:val="18"/>
          <w:szCs w:val="18"/>
        </w:rPr>
        <w:t xml:space="preserve"> </w:t>
      </w:r>
      <w:r>
        <w:rPr>
          <w:rFonts w:ascii="Garamond" w:eastAsia="Garamond" w:hAnsi="Garamond" w:cs="Garamond"/>
          <w:sz w:val="18"/>
          <w:szCs w:val="18"/>
        </w:rPr>
        <w:t>suit</w:t>
      </w:r>
      <w:r>
        <w:rPr>
          <w:rFonts w:ascii="Garamond" w:eastAsia="Garamond" w:hAnsi="Garamond" w:cs="Garamond"/>
          <w:spacing w:val="-2"/>
          <w:sz w:val="18"/>
          <w:szCs w:val="18"/>
        </w:rPr>
        <w:t xml:space="preserve"> </w:t>
      </w:r>
      <w:r>
        <w:rPr>
          <w:rFonts w:ascii="Garamond" w:eastAsia="Garamond" w:hAnsi="Garamond" w:cs="Garamond"/>
          <w:spacing w:val="-1"/>
          <w:sz w:val="18"/>
          <w:szCs w:val="18"/>
        </w:rPr>
        <w:t>stays</w:t>
      </w:r>
      <w:r>
        <w:rPr>
          <w:rFonts w:ascii="Garamond" w:eastAsia="Garamond" w:hAnsi="Garamond" w:cs="Garamond"/>
          <w:spacing w:val="-2"/>
          <w:sz w:val="18"/>
          <w:szCs w:val="18"/>
        </w:rPr>
        <w:t xml:space="preserve"> </w:t>
      </w:r>
      <w:r>
        <w:rPr>
          <w:rFonts w:ascii="Garamond" w:eastAsia="Garamond" w:hAnsi="Garamond" w:cs="Garamond"/>
          <w:sz w:val="18"/>
          <w:szCs w:val="18"/>
        </w:rPr>
        <w:t>still.</w:t>
      </w:r>
      <w:r>
        <w:rPr>
          <w:rFonts w:ascii="Garamond" w:eastAsia="Garamond" w:hAnsi="Garamond" w:cs="Garamond"/>
          <w:spacing w:val="-2"/>
          <w:sz w:val="18"/>
          <w:szCs w:val="18"/>
        </w:rPr>
        <w:t xml:space="preserve"> </w:t>
      </w:r>
      <w:r>
        <w:rPr>
          <w:rFonts w:ascii="Garamond" w:eastAsia="Garamond" w:hAnsi="Garamond" w:cs="Garamond"/>
          <w:sz w:val="18"/>
          <w:szCs w:val="18"/>
        </w:rPr>
        <w:t>Or</w:t>
      </w:r>
      <w:r>
        <w:rPr>
          <w:rFonts w:ascii="Garamond" w:eastAsia="Garamond" w:hAnsi="Garamond" w:cs="Garamond"/>
          <w:spacing w:val="-2"/>
          <w:sz w:val="18"/>
          <w:szCs w:val="18"/>
        </w:rPr>
        <w:t xml:space="preserve"> </w:t>
      </w:r>
      <w:r>
        <w:rPr>
          <w:rFonts w:ascii="Garamond" w:eastAsia="Garamond" w:hAnsi="Garamond" w:cs="Garamond"/>
          <w:sz w:val="18"/>
          <w:szCs w:val="18"/>
        </w:rPr>
        <w:t>once</w:t>
      </w:r>
      <w:r>
        <w:rPr>
          <w:rFonts w:ascii="Garamond" w:eastAsia="Garamond" w:hAnsi="Garamond" w:cs="Garamond"/>
          <w:spacing w:val="30"/>
          <w:sz w:val="18"/>
          <w:szCs w:val="18"/>
        </w:rPr>
        <w:t xml:space="preserve"> </w:t>
      </w:r>
      <w:r>
        <w:rPr>
          <w:rFonts w:ascii="Garamond" w:eastAsia="Garamond" w:hAnsi="Garamond" w:cs="Garamond"/>
          <w:sz w:val="18"/>
          <w:szCs w:val="18"/>
        </w:rPr>
        <w:t>up</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z w:val="18"/>
          <w:szCs w:val="18"/>
        </w:rPr>
        <w:t>half</w:t>
      </w:r>
      <w:r>
        <w:rPr>
          <w:rFonts w:ascii="Garamond" w:eastAsia="Garamond" w:hAnsi="Garamond" w:cs="Garamond"/>
          <w:spacing w:val="28"/>
          <w:sz w:val="18"/>
          <w:szCs w:val="18"/>
        </w:rPr>
        <w:t xml:space="preserve"> </w:t>
      </w:r>
      <w:r>
        <w:rPr>
          <w:rFonts w:ascii="Garamond" w:eastAsia="Garamond" w:hAnsi="Garamond" w:cs="Garamond"/>
          <w:sz w:val="18"/>
          <w:szCs w:val="18"/>
        </w:rPr>
        <w:t>range</w:t>
      </w:r>
      <w:r>
        <w:rPr>
          <w:rFonts w:ascii="Garamond" w:eastAsia="Garamond" w:hAnsi="Garamond" w:cs="Garamond"/>
          <w:spacing w:val="4"/>
          <w:sz w:val="18"/>
          <w:szCs w:val="18"/>
        </w:rPr>
        <w:t xml:space="preserve"> </w:t>
      </w:r>
      <w:r>
        <w:rPr>
          <w:rFonts w:ascii="Garamond" w:eastAsia="Garamond" w:hAnsi="Garamond" w:cs="Garamond"/>
          <w:sz w:val="18"/>
          <w:szCs w:val="18"/>
        </w:rPr>
        <w:t>if</w:t>
      </w:r>
      <w:r>
        <w:rPr>
          <w:rFonts w:ascii="Garamond" w:eastAsia="Garamond" w:hAnsi="Garamond" w:cs="Garamond"/>
          <w:spacing w:val="28"/>
          <w:sz w:val="18"/>
          <w:szCs w:val="18"/>
        </w:rPr>
        <w:t xml:space="preserve"> </w:t>
      </w:r>
      <w:r>
        <w:rPr>
          <w:rFonts w:ascii="Garamond" w:eastAsia="Garamond" w:hAnsi="Garamond" w:cs="Garamond"/>
          <w:sz w:val="18"/>
          <w:szCs w:val="18"/>
        </w:rPr>
        <w:t>suit</w:t>
      </w:r>
      <w:r>
        <w:rPr>
          <w:rFonts w:ascii="Garamond" w:eastAsia="Garamond" w:hAnsi="Garamond" w:cs="Garamond"/>
          <w:spacing w:val="4"/>
          <w:sz w:val="18"/>
          <w:szCs w:val="18"/>
        </w:rPr>
        <w:t xml:space="preserve"> </w:t>
      </w:r>
      <w:r>
        <w:rPr>
          <w:rFonts w:ascii="Garamond" w:eastAsia="Garamond" w:hAnsi="Garamond" w:cs="Garamond"/>
          <w:spacing w:val="-3"/>
          <w:sz w:val="18"/>
          <w:szCs w:val="18"/>
        </w:rPr>
        <w:t>moves.</w:t>
      </w:r>
    </w:p>
    <w:p w:rsidR="00F87A27" w:rsidRDefault="005A02C9">
      <w:pPr>
        <w:spacing w:line="237" w:lineRule="auto"/>
        <w:ind w:left="179" w:right="3098"/>
        <w:rPr>
          <w:rFonts w:ascii="Garamond" w:eastAsia="Garamond" w:hAnsi="Garamond" w:cs="Garamond"/>
          <w:sz w:val="18"/>
          <w:szCs w:val="18"/>
        </w:rPr>
      </w:pPr>
      <w:r>
        <w:rPr>
          <w:rFonts w:ascii="Garamond" w:eastAsia="Garamond" w:hAnsi="Garamond" w:cs="Garamond"/>
          <w:b/>
          <w:bCs/>
          <w:sz w:val="18"/>
          <w:szCs w:val="18"/>
        </w:rPr>
        <w:t>Assault</w:t>
      </w:r>
      <w:r>
        <w:rPr>
          <w:rFonts w:ascii="Garamond" w:eastAsia="Garamond" w:hAnsi="Garamond" w:cs="Garamond"/>
          <w:b/>
          <w:bCs/>
          <w:spacing w:val="-2"/>
          <w:sz w:val="18"/>
          <w:szCs w:val="18"/>
        </w:rPr>
        <w:t xml:space="preserve"> </w:t>
      </w:r>
      <w:r>
        <w:rPr>
          <w:rFonts w:ascii="Garamond" w:eastAsia="Garamond" w:hAnsi="Garamond" w:cs="Garamond"/>
          <w:sz w:val="18"/>
          <w:szCs w:val="18"/>
        </w:rPr>
        <w:t>–</w:t>
      </w:r>
      <w:r>
        <w:rPr>
          <w:rFonts w:ascii="Garamond" w:eastAsia="Garamond" w:hAnsi="Garamond" w:cs="Garamond"/>
          <w:spacing w:val="-2"/>
          <w:sz w:val="18"/>
          <w:szCs w:val="18"/>
        </w:rPr>
        <w:t xml:space="preserve"> </w:t>
      </w:r>
      <w:r>
        <w:rPr>
          <w:rFonts w:ascii="Garamond" w:eastAsia="Garamond" w:hAnsi="Garamond" w:cs="Garamond"/>
          <w:spacing w:val="-3"/>
          <w:sz w:val="18"/>
          <w:szCs w:val="18"/>
        </w:rPr>
        <w:t>Weapon</w:t>
      </w:r>
      <w:r>
        <w:rPr>
          <w:rFonts w:ascii="Garamond" w:eastAsia="Garamond" w:hAnsi="Garamond" w:cs="Garamond"/>
          <w:spacing w:val="-2"/>
          <w:sz w:val="18"/>
          <w:szCs w:val="18"/>
        </w:rPr>
        <w:t xml:space="preserve"> </w:t>
      </w:r>
      <w:r>
        <w:rPr>
          <w:rFonts w:ascii="Garamond" w:eastAsia="Garamond" w:hAnsi="Garamond" w:cs="Garamond"/>
          <w:sz w:val="18"/>
          <w:szCs w:val="18"/>
        </w:rPr>
        <w:t>can</w:t>
      </w:r>
      <w:r>
        <w:rPr>
          <w:rFonts w:ascii="Garamond" w:eastAsia="Garamond" w:hAnsi="Garamond" w:cs="Garamond"/>
          <w:spacing w:val="-2"/>
          <w:sz w:val="18"/>
          <w:szCs w:val="18"/>
        </w:rPr>
        <w:t xml:space="preserve"> </w:t>
      </w:r>
      <w:r>
        <w:rPr>
          <w:rFonts w:ascii="Garamond" w:eastAsia="Garamond" w:hAnsi="Garamond" w:cs="Garamond"/>
          <w:sz w:val="18"/>
          <w:szCs w:val="18"/>
        </w:rPr>
        <w:t>fire</w:t>
      </w:r>
      <w:r>
        <w:rPr>
          <w:rFonts w:ascii="Garamond" w:eastAsia="Garamond" w:hAnsi="Garamond" w:cs="Garamond"/>
          <w:spacing w:val="-2"/>
          <w:sz w:val="18"/>
          <w:szCs w:val="18"/>
        </w:rPr>
        <w:t xml:space="preserve"> </w:t>
      </w:r>
      <w:r>
        <w:rPr>
          <w:rFonts w:ascii="Garamond" w:eastAsia="Garamond" w:hAnsi="Garamond" w:cs="Garamond"/>
          <w:sz w:val="18"/>
          <w:szCs w:val="18"/>
        </w:rPr>
        <w:t>the</w:t>
      </w:r>
      <w:r>
        <w:rPr>
          <w:rFonts w:ascii="Garamond" w:eastAsia="Garamond" w:hAnsi="Garamond" w:cs="Garamond"/>
          <w:spacing w:val="-2"/>
          <w:sz w:val="18"/>
          <w:szCs w:val="18"/>
        </w:rPr>
        <w:t xml:space="preserve"> </w:t>
      </w:r>
      <w:r>
        <w:rPr>
          <w:rFonts w:ascii="Garamond" w:eastAsia="Garamond" w:hAnsi="Garamond" w:cs="Garamond"/>
          <w:spacing w:val="-1"/>
          <w:sz w:val="18"/>
          <w:szCs w:val="18"/>
        </w:rPr>
        <w:t>number</w:t>
      </w:r>
      <w:r>
        <w:rPr>
          <w:rFonts w:ascii="Garamond" w:eastAsia="Garamond" w:hAnsi="Garamond" w:cs="Garamond"/>
          <w:spacing w:val="-2"/>
          <w:sz w:val="18"/>
          <w:szCs w:val="18"/>
        </w:rPr>
        <w:t xml:space="preserve"> </w:t>
      </w:r>
      <w:r>
        <w:rPr>
          <w:rFonts w:ascii="Garamond" w:eastAsia="Garamond" w:hAnsi="Garamond" w:cs="Garamond"/>
          <w:sz w:val="18"/>
          <w:szCs w:val="18"/>
        </w:rPr>
        <w:t>of</w:t>
      </w:r>
      <w:r>
        <w:rPr>
          <w:rFonts w:ascii="Garamond" w:eastAsia="Garamond" w:hAnsi="Garamond" w:cs="Garamond"/>
          <w:spacing w:val="22"/>
          <w:sz w:val="18"/>
          <w:szCs w:val="18"/>
        </w:rPr>
        <w:t xml:space="preserve"> </w:t>
      </w:r>
      <w:r>
        <w:rPr>
          <w:rFonts w:ascii="Garamond" w:eastAsia="Garamond" w:hAnsi="Garamond" w:cs="Garamond"/>
          <w:sz w:val="18"/>
          <w:szCs w:val="18"/>
        </w:rPr>
        <w:t>dice</w:t>
      </w:r>
      <w:r>
        <w:rPr>
          <w:rFonts w:ascii="Garamond" w:eastAsia="Garamond" w:hAnsi="Garamond" w:cs="Garamond"/>
          <w:spacing w:val="-2"/>
          <w:sz w:val="18"/>
          <w:szCs w:val="18"/>
        </w:rPr>
        <w:t xml:space="preserve"> </w:t>
      </w:r>
      <w:r>
        <w:rPr>
          <w:rFonts w:ascii="Garamond" w:eastAsia="Garamond" w:hAnsi="Garamond" w:cs="Garamond"/>
          <w:sz w:val="18"/>
          <w:szCs w:val="18"/>
        </w:rPr>
        <w:t>indicated</w:t>
      </w:r>
      <w:r>
        <w:rPr>
          <w:rFonts w:ascii="Garamond" w:eastAsia="Garamond" w:hAnsi="Garamond" w:cs="Garamond"/>
          <w:spacing w:val="-2"/>
          <w:sz w:val="18"/>
          <w:szCs w:val="18"/>
        </w:rPr>
        <w:t xml:space="preserve"> by </w:t>
      </w:r>
      <w:r>
        <w:rPr>
          <w:rFonts w:ascii="Garamond" w:eastAsia="Garamond" w:hAnsi="Garamond" w:cs="Garamond"/>
          <w:sz w:val="18"/>
          <w:szCs w:val="18"/>
        </w:rPr>
        <w:t>the</w:t>
      </w:r>
      <w:r>
        <w:rPr>
          <w:rFonts w:ascii="Garamond" w:eastAsia="Garamond" w:hAnsi="Garamond" w:cs="Garamond"/>
          <w:spacing w:val="-2"/>
          <w:sz w:val="18"/>
          <w:szCs w:val="18"/>
        </w:rPr>
        <w:t xml:space="preserve"> </w:t>
      </w:r>
      <w:r>
        <w:rPr>
          <w:rFonts w:ascii="Garamond" w:eastAsia="Garamond" w:hAnsi="Garamond" w:cs="Garamond"/>
          <w:spacing w:val="-1"/>
          <w:sz w:val="18"/>
          <w:szCs w:val="18"/>
        </w:rPr>
        <w:t>number</w:t>
      </w:r>
      <w:r>
        <w:rPr>
          <w:rFonts w:ascii="Garamond" w:eastAsia="Garamond" w:hAnsi="Garamond" w:cs="Garamond"/>
          <w:spacing w:val="-2"/>
          <w:sz w:val="18"/>
          <w:szCs w:val="18"/>
        </w:rPr>
        <w:t xml:space="preserve"> </w:t>
      </w:r>
      <w:r>
        <w:rPr>
          <w:rFonts w:ascii="Garamond" w:eastAsia="Garamond" w:hAnsi="Garamond" w:cs="Garamond"/>
          <w:sz w:val="18"/>
          <w:szCs w:val="18"/>
        </w:rPr>
        <w:t>next</w:t>
      </w:r>
      <w:r>
        <w:rPr>
          <w:rFonts w:ascii="Garamond" w:eastAsia="Garamond" w:hAnsi="Garamond" w:cs="Garamond"/>
          <w:spacing w:val="-2"/>
          <w:sz w:val="18"/>
          <w:szCs w:val="18"/>
        </w:rPr>
        <w:t xml:space="preserve"> </w:t>
      </w:r>
      <w:r>
        <w:rPr>
          <w:rFonts w:ascii="Garamond" w:eastAsia="Garamond" w:hAnsi="Garamond" w:cs="Garamond"/>
          <w:sz w:val="18"/>
          <w:szCs w:val="18"/>
        </w:rPr>
        <w:t>to</w:t>
      </w:r>
      <w:r>
        <w:rPr>
          <w:rFonts w:ascii="Garamond" w:eastAsia="Garamond" w:hAnsi="Garamond" w:cs="Garamond"/>
          <w:spacing w:val="-2"/>
          <w:sz w:val="18"/>
          <w:szCs w:val="18"/>
        </w:rPr>
        <w:t xml:space="preserve"> </w:t>
      </w:r>
      <w:r>
        <w:rPr>
          <w:rFonts w:ascii="Garamond" w:eastAsia="Garamond" w:hAnsi="Garamond" w:cs="Garamond"/>
          <w:sz w:val="18"/>
          <w:szCs w:val="18"/>
        </w:rPr>
        <w:t>type</w:t>
      </w:r>
      <w:r>
        <w:rPr>
          <w:rFonts w:ascii="Garamond" w:eastAsia="Garamond" w:hAnsi="Garamond" w:cs="Garamond"/>
          <w:spacing w:val="-2"/>
          <w:sz w:val="18"/>
          <w:szCs w:val="18"/>
        </w:rPr>
        <w:t xml:space="preserve"> </w:t>
      </w:r>
      <w:r>
        <w:rPr>
          <w:rFonts w:ascii="Garamond" w:eastAsia="Garamond" w:hAnsi="Garamond" w:cs="Garamond"/>
          <w:sz w:val="18"/>
          <w:szCs w:val="18"/>
        </w:rPr>
        <w:t>regardless</w:t>
      </w:r>
      <w:r>
        <w:rPr>
          <w:rFonts w:ascii="Garamond" w:eastAsia="Garamond" w:hAnsi="Garamond" w:cs="Garamond"/>
          <w:spacing w:val="-2"/>
          <w:sz w:val="18"/>
          <w:szCs w:val="18"/>
        </w:rPr>
        <w:t xml:space="preserve"> </w:t>
      </w:r>
      <w:r>
        <w:rPr>
          <w:rFonts w:ascii="Garamond" w:eastAsia="Garamond" w:hAnsi="Garamond" w:cs="Garamond"/>
          <w:sz w:val="18"/>
          <w:szCs w:val="18"/>
        </w:rPr>
        <w:t>of</w:t>
      </w:r>
      <w:r>
        <w:rPr>
          <w:rFonts w:ascii="Garamond" w:eastAsia="Garamond" w:hAnsi="Garamond" w:cs="Garamond"/>
          <w:spacing w:val="22"/>
          <w:sz w:val="18"/>
          <w:szCs w:val="18"/>
        </w:rPr>
        <w:t xml:space="preserve"> </w:t>
      </w:r>
      <w:r>
        <w:rPr>
          <w:rFonts w:ascii="Garamond" w:eastAsia="Garamond" w:hAnsi="Garamond" w:cs="Garamond"/>
          <w:spacing w:val="-1"/>
          <w:sz w:val="18"/>
          <w:szCs w:val="18"/>
        </w:rPr>
        <w:t>movement.</w:t>
      </w:r>
      <w:r>
        <w:rPr>
          <w:rFonts w:ascii="Garamond" w:eastAsia="Garamond" w:hAnsi="Garamond" w:cs="Garamond"/>
          <w:spacing w:val="31"/>
          <w:sz w:val="18"/>
          <w:szCs w:val="18"/>
        </w:rPr>
        <w:t xml:space="preserve"> </w:t>
      </w:r>
      <w:r>
        <w:rPr>
          <w:rFonts w:ascii="Garamond" w:eastAsia="Garamond" w:hAnsi="Garamond" w:cs="Garamond"/>
          <w:b/>
          <w:bCs/>
          <w:spacing w:val="-1"/>
          <w:sz w:val="18"/>
          <w:szCs w:val="18"/>
        </w:rPr>
        <w:t>Heavy</w:t>
      </w:r>
      <w:r>
        <w:rPr>
          <w:rFonts w:ascii="Garamond" w:eastAsia="Garamond" w:hAnsi="Garamond" w:cs="Garamond"/>
          <w:b/>
          <w:bCs/>
          <w:spacing w:val="4"/>
          <w:sz w:val="18"/>
          <w:szCs w:val="18"/>
        </w:rPr>
        <w:t xml:space="preserve"> </w:t>
      </w:r>
      <w:r>
        <w:rPr>
          <w:rFonts w:ascii="Garamond" w:eastAsia="Garamond" w:hAnsi="Garamond" w:cs="Garamond"/>
          <w:sz w:val="18"/>
          <w:szCs w:val="18"/>
        </w:rPr>
        <w:t>–</w:t>
      </w:r>
      <w:r>
        <w:rPr>
          <w:rFonts w:ascii="Garamond" w:eastAsia="Garamond" w:hAnsi="Garamond" w:cs="Garamond"/>
          <w:spacing w:val="4"/>
          <w:sz w:val="18"/>
          <w:szCs w:val="18"/>
        </w:rPr>
        <w:t xml:space="preserve"> </w:t>
      </w:r>
      <w:r>
        <w:rPr>
          <w:rFonts w:ascii="Garamond" w:eastAsia="Garamond" w:hAnsi="Garamond" w:cs="Garamond"/>
          <w:sz w:val="18"/>
          <w:szCs w:val="18"/>
        </w:rPr>
        <w:t>Suit</w:t>
      </w:r>
      <w:r>
        <w:rPr>
          <w:rFonts w:ascii="Garamond" w:eastAsia="Garamond" w:hAnsi="Garamond" w:cs="Garamond"/>
          <w:spacing w:val="4"/>
          <w:sz w:val="18"/>
          <w:szCs w:val="18"/>
        </w:rPr>
        <w:t xml:space="preserve"> </w:t>
      </w:r>
      <w:r>
        <w:rPr>
          <w:rFonts w:ascii="Garamond" w:eastAsia="Garamond" w:hAnsi="Garamond" w:cs="Garamond"/>
          <w:spacing w:val="-1"/>
          <w:sz w:val="18"/>
          <w:szCs w:val="18"/>
        </w:rPr>
        <w:t>must</w:t>
      </w:r>
      <w:r>
        <w:rPr>
          <w:rFonts w:ascii="Garamond" w:eastAsia="Garamond" w:hAnsi="Garamond" w:cs="Garamond"/>
          <w:spacing w:val="4"/>
          <w:sz w:val="18"/>
          <w:szCs w:val="18"/>
        </w:rPr>
        <w:t xml:space="preserve"> </w:t>
      </w:r>
      <w:r>
        <w:rPr>
          <w:rFonts w:ascii="Garamond" w:eastAsia="Garamond" w:hAnsi="Garamond" w:cs="Garamond"/>
          <w:sz w:val="18"/>
          <w:szCs w:val="18"/>
        </w:rPr>
        <w:t>remain</w:t>
      </w:r>
      <w:r>
        <w:rPr>
          <w:rFonts w:ascii="Garamond" w:eastAsia="Garamond" w:hAnsi="Garamond" w:cs="Garamond"/>
          <w:spacing w:val="4"/>
          <w:sz w:val="18"/>
          <w:szCs w:val="18"/>
        </w:rPr>
        <w:t xml:space="preserve"> </w:t>
      </w:r>
      <w:r>
        <w:rPr>
          <w:rFonts w:ascii="Garamond" w:eastAsia="Garamond" w:hAnsi="Garamond" w:cs="Garamond"/>
          <w:sz w:val="18"/>
          <w:szCs w:val="18"/>
        </w:rPr>
        <w:t>still</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z w:val="18"/>
          <w:szCs w:val="18"/>
        </w:rPr>
        <w:t>fire</w:t>
      </w:r>
      <w:r>
        <w:rPr>
          <w:rFonts w:ascii="Garamond" w:eastAsia="Garamond" w:hAnsi="Garamond" w:cs="Garamond"/>
          <w:spacing w:val="4"/>
          <w:sz w:val="18"/>
          <w:szCs w:val="18"/>
        </w:rPr>
        <w:t xml:space="preserve"> </w:t>
      </w:r>
      <w:r>
        <w:rPr>
          <w:rFonts w:ascii="Garamond" w:eastAsia="Garamond" w:hAnsi="Garamond" w:cs="Garamond"/>
          <w:sz w:val="18"/>
          <w:szCs w:val="18"/>
        </w:rPr>
        <w:t>this</w:t>
      </w:r>
      <w:r>
        <w:rPr>
          <w:rFonts w:ascii="Garamond" w:eastAsia="Garamond" w:hAnsi="Garamond" w:cs="Garamond"/>
          <w:spacing w:val="4"/>
          <w:sz w:val="18"/>
          <w:szCs w:val="18"/>
        </w:rPr>
        <w:t xml:space="preserve"> </w:t>
      </w:r>
      <w:r>
        <w:rPr>
          <w:rFonts w:ascii="Garamond" w:eastAsia="Garamond" w:hAnsi="Garamond" w:cs="Garamond"/>
          <w:spacing w:val="-1"/>
          <w:sz w:val="18"/>
          <w:szCs w:val="18"/>
        </w:rPr>
        <w:t>weapon,</w:t>
      </w:r>
      <w:r>
        <w:rPr>
          <w:rFonts w:ascii="Garamond" w:eastAsia="Garamond" w:hAnsi="Garamond" w:cs="Garamond"/>
          <w:spacing w:val="4"/>
          <w:sz w:val="18"/>
          <w:szCs w:val="18"/>
        </w:rPr>
        <w:t xml:space="preserve"> </w:t>
      </w:r>
      <w:r>
        <w:rPr>
          <w:rFonts w:ascii="Garamond" w:eastAsia="Garamond" w:hAnsi="Garamond" w:cs="Garamond"/>
          <w:sz w:val="18"/>
          <w:szCs w:val="18"/>
        </w:rPr>
        <w:t>can</w:t>
      </w:r>
      <w:r>
        <w:rPr>
          <w:rFonts w:ascii="Garamond" w:eastAsia="Garamond" w:hAnsi="Garamond" w:cs="Garamond"/>
          <w:spacing w:val="4"/>
          <w:sz w:val="18"/>
          <w:szCs w:val="18"/>
        </w:rPr>
        <w:t xml:space="preserve"> </w:t>
      </w:r>
      <w:r>
        <w:rPr>
          <w:rFonts w:ascii="Garamond" w:eastAsia="Garamond" w:hAnsi="Garamond" w:cs="Garamond"/>
          <w:sz w:val="18"/>
          <w:szCs w:val="18"/>
        </w:rPr>
        <w:t>fire</w:t>
      </w:r>
      <w:r>
        <w:rPr>
          <w:rFonts w:ascii="Garamond" w:eastAsia="Garamond" w:hAnsi="Garamond" w:cs="Garamond"/>
          <w:spacing w:val="4"/>
          <w:sz w:val="18"/>
          <w:szCs w:val="18"/>
        </w:rPr>
        <w:t xml:space="preserve"> </w:t>
      </w:r>
      <w:r>
        <w:rPr>
          <w:rFonts w:ascii="Garamond" w:eastAsia="Garamond" w:hAnsi="Garamond" w:cs="Garamond"/>
          <w:sz w:val="18"/>
          <w:szCs w:val="18"/>
        </w:rPr>
        <w:t>as</w:t>
      </w:r>
      <w:r>
        <w:rPr>
          <w:rFonts w:ascii="Garamond" w:eastAsia="Garamond" w:hAnsi="Garamond" w:cs="Garamond"/>
          <w:spacing w:val="4"/>
          <w:sz w:val="18"/>
          <w:szCs w:val="18"/>
        </w:rPr>
        <w:t xml:space="preserve"> </w:t>
      </w:r>
      <w:r>
        <w:rPr>
          <w:rFonts w:ascii="Garamond" w:eastAsia="Garamond" w:hAnsi="Garamond" w:cs="Garamond"/>
          <w:sz w:val="18"/>
          <w:szCs w:val="18"/>
        </w:rPr>
        <w:t>many</w:t>
      </w:r>
      <w:r>
        <w:rPr>
          <w:rFonts w:ascii="Garamond" w:eastAsia="Garamond" w:hAnsi="Garamond" w:cs="Garamond"/>
          <w:spacing w:val="4"/>
          <w:sz w:val="18"/>
          <w:szCs w:val="18"/>
        </w:rPr>
        <w:t xml:space="preserve"> </w:t>
      </w:r>
      <w:r>
        <w:rPr>
          <w:rFonts w:ascii="Garamond" w:eastAsia="Garamond" w:hAnsi="Garamond" w:cs="Garamond"/>
          <w:sz w:val="18"/>
          <w:szCs w:val="18"/>
        </w:rPr>
        <w:t>times</w:t>
      </w:r>
      <w:r>
        <w:rPr>
          <w:rFonts w:ascii="Garamond" w:eastAsia="Garamond" w:hAnsi="Garamond" w:cs="Garamond"/>
          <w:spacing w:val="4"/>
          <w:sz w:val="18"/>
          <w:szCs w:val="18"/>
        </w:rPr>
        <w:t xml:space="preserve"> </w:t>
      </w:r>
      <w:r>
        <w:rPr>
          <w:rFonts w:ascii="Garamond" w:eastAsia="Garamond" w:hAnsi="Garamond" w:cs="Garamond"/>
          <w:sz w:val="18"/>
          <w:szCs w:val="18"/>
        </w:rPr>
        <w:t>as</w:t>
      </w:r>
      <w:r>
        <w:rPr>
          <w:rFonts w:ascii="Garamond" w:eastAsia="Garamond" w:hAnsi="Garamond" w:cs="Garamond"/>
          <w:spacing w:val="4"/>
          <w:sz w:val="18"/>
          <w:szCs w:val="18"/>
        </w:rPr>
        <w:t xml:space="preserve"> </w:t>
      </w:r>
      <w:r>
        <w:rPr>
          <w:rFonts w:ascii="Garamond" w:eastAsia="Garamond" w:hAnsi="Garamond" w:cs="Garamond"/>
          <w:spacing w:val="-1"/>
          <w:sz w:val="18"/>
          <w:szCs w:val="18"/>
        </w:rPr>
        <w:t>number</w:t>
      </w:r>
      <w:r>
        <w:rPr>
          <w:rFonts w:ascii="Garamond" w:eastAsia="Garamond" w:hAnsi="Garamond" w:cs="Garamond"/>
          <w:spacing w:val="4"/>
          <w:sz w:val="18"/>
          <w:szCs w:val="18"/>
        </w:rPr>
        <w:t xml:space="preserve"> </w:t>
      </w:r>
      <w:r>
        <w:rPr>
          <w:rFonts w:ascii="Garamond" w:eastAsia="Garamond" w:hAnsi="Garamond" w:cs="Garamond"/>
          <w:sz w:val="18"/>
          <w:szCs w:val="18"/>
        </w:rPr>
        <w:t>next</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z w:val="18"/>
          <w:szCs w:val="18"/>
        </w:rPr>
        <w:t>type</w:t>
      </w:r>
      <w:r>
        <w:rPr>
          <w:rFonts w:ascii="Garamond" w:eastAsia="Garamond" w:hAnsi="Garamond" w:cs="Garamond"/>
          <w:spacing w:val="4"/>
          <w:sz w:val="18"/>
          <w:szCs w:val="18"/>
        </w:rPr>
        <w:t xml:space="preserve"> </w:t>
      </w:r>
      <w:r>
        <w:rPr>
          <w:rFonts w:ascii="Garamond" w:eastAsia="Garamond" w:hAnsi="Garamond" w:cs="Garamond"/>
          <w:spacing w:val="-1"/>
          <w:sz w:val="18"/>
          <w:szCs w:val="18"/>
        </w:rPr>
        <w:t>indicates.</w:t>
      </w:r>
      <w:r>
        <w:rPr>
          <w:rFonts w:ascii="Garamond" w:eastAsia="Garamond" w:hAnsi="Garamond" w:cs="Garamond"/>
          <w:spacing w:val="29"/>
          <w:sz w:val="18"/>
          <w:szCs w:val="18"/>
        </w:rPr>
        <w:t xml:space="preserve"> </w:t>
      </w:r>
      <w:r>
        <w:rPr>
          <w:rFonts w:ascii="Garamond" w:eastAsia="Garamond" w:hAnsi="Garamond" w:cs="Garamond"/>
          <w:b/>
          <w:bCs/>
          <w:sz w:val="18"/>
          <w:szCs w:val="18"/>
        </w:rPr>
        <w:t>Ordinance</w:t>
      </w:r>
      <w:r>
        <w:rPr>
          <w:rFonts w:ascii="Garamond" w:eastAsia="Garamond" w:hAnsi="Garamond" w:cs="Garamond"/>
          <w:b/>
          <w:bCs/>
          <w:spacing w:val="-2"/>
          <w:sz w:val="18"/>
          <w:szCs w:val="18"/>
        </w:rPr>
        <w:t xml:space="preserve"> </w:t>
      </w:r>
      <w:r>
        <w:rPr>
          <w:rFonts w:ascii="Garamond" w:eastAsia="Garamond" w:hAnsi="Garamond" w:cs="Garamond"/>
          <w:sz w:val="18"/>
          <w:szCs w:val="18"/>
        </w:rPr>
        <w:t>–</w:t>
      </w:r>
      <w:r>
        <w:rPr>
          <w:rFonts w:ascii="Garamond" w:eastAsia="Garamond" w:hAnsi="Garamond" w:cs="Garamond"/>
          <w:spacing w:val="-2"/>
          <w:sz w:val="18"/>
          <w:szCs w:val="18"/>
        </w:rPr>
        <w:t xml:space="preserve"> </w:t>
      </w:r>
      <w:r>
        <w:rPr>
          <w:rFonts w:ascii="Garamond" w:eastAsia="Garamond" w:hAnsi="Garamond" w:cs="Garamond"/>
          <w:sz w:val="18"/>
          <w:szCs w:val="18"/>
        </w:rPr>
        <w:t>Suit</w:t>
      </w:r>
      <w:r>
        <w:rPr>
          <w:rFonts w:ascii="Garamond" w:eastAsia="Garamond" w:hAnsi="Garamond" w:cs="Garamond"/>
          <w:spacing w:val="-2"/>
          <w:sz w:val="18"/>
          <w:szCs w:val="18"/>
        </w:rPr>
        <w:t xml:space="preserve"> </w:t>
      </w:r>
      <w:r>
        <w:rPr>
          <w:rFonts w:ascii="Garamond" w:eastAsia="Garamond" w:hAnsi="Garamond" w:cs="Garamond"/>
          <w:spacing w:val="-1"/>
          <w:sz w:val="18"/>
          <w:szCs w:val="18"/>
        </w:rPr>
        <w:t>must</w:t>
      </w:r>
      <w:r>
        <w:rPr>
          <w:rFonts w:ascii="Garamond" w:eastAsia="Garamond" w:hAnsi="Garamond" w:cs="Garamond"/>
          <w:spacing w:val="-2"/>
          <w:sz w:val="18"/>
          <w:szCs w:val="18"/>
        </w:rPr>
        <w:t xml:space="preserve"> </w:t>
      </w:r>
      <w:r>
        <w:rPr>
          <w:rFonts w:ascii="Garamond" w:eastAsia="Garamond" w:hAnsi="Garamond" w:cs="Garamond"/>
          <w:sz w:val="18"/>
          <w:szCs w:val="18"/>
        </w:rPr>
        <w:t>remain</w:t>
      </w:r>
      <w:r>
        <w:rPr>
          <w:rFonts w:ascii="Garamond" w:eastAsia="Garamond" w:hAnsi="Garamond" w:cs="Garamond"/>
          <w:spacing w:val="-2"/>
          <w:sz w:val="18"/>
          <w:szCs w:val="18"/>
        </w:rPr>
        <w:t xml:space="preserve"> </w:t>
      </w:r>
      <w:r>
        <w:rPr>
          <w:rFonts w:ascii="Garamond" w:eastAsia="Garamond" w:hAnsi="Garamond" w:cs="Garamond"/>
          <w:sz w:val="18"/>
          <w:szCs w:val="18"/>
        </w:rPr>
        <w:t>still</w:t>
      </w:r>
      <w:r>
        <w:rPr>
          <w:rFonts w:ascii="Garamond" w:eastAsia="Garamond" w:hAnsi="Garamond" w:cs="Garamond"/>
          <w:spacing w:val="-2"/>
          <w:sz w:val="18"/>
          <w:szCs w:val="18"/>
        </w:rPr>
        <w:t xml:space="preserve"> </w:t>
      </w:r>
      <w:r>
        <w:rPr>
          <w:rFonts w:ascii="Garamond" w:eastAsia="Garamond" w:hAnsi="Garamond" w:cs="Garamond"/>
          <w:sz w:val="18"/>
          <w:szCs w:val="18"/>
        </w:rPr>
        <w:t>and</w:t>
      </w:r>
      <w:r>
        <w:rPr>
          <w:rFonts w:ascii="Garamond" w:eastAsia="Garamond" w:hAnsi="Garamond" w:cs="Garamond"/>
          <w:spacing w:val="-2"/>
          <w:sz w:val="18"/>
          <w:szCs w:val="18"/>
        </w:rPr>
        <w:t xml:space="preserve"> </w:t>
      </w:r>
      <w:r>
        <w:rPr>
          <w:rFonts w:ascii="Garamond" w:eastAsia="Garamond" w:hAnsi="Garamond" w:cs="Garamond"/>
          <w:sz w:val="18"/>
          <w:szCs w:val="18"/>
        </w:rPr>
        <w:t>not</w:t>
      </w:r>
      <w:r>
        <w:rPr>
          <w:rFonts w:ascii="Garamond" w:eastAsia="Garamond" w:hAnsi="Garamond" w:cs="Garamond"/>
          <w:spacing w:val="-2"/>
          <w:sz w:val="18"/>
          <w:szCs w:val="18"/>
        </w:rPr>
        <w:t xml:space="preserve"> </w:t>
      </w:r>
      <w:r>
        <w:rPr>
          <w:rFonts w:ascii="Garamond" w:eastAsia="Garamond" w:hAnsi="Garamond" w:cs="Garamond"/>
          <w:sz w:val="18"/>
          <w:szCs w:val="18"/>
        </w:rPr>
        <w:t>fire</w:t>
      </w:r>
      <w:r>
        <w:rPr>
          <w:rFonts w:ascii="Garamond" w:eastAsia="Garamond" w:hAnsi="Garamond" w:cs="Garamond"/>
          <w:spacing w:val="-2"/>
          <w:sz w:val="18"/>
          <w:szCs w:val="18"/>
        </w:rPr>
        <w:t xml:space="preserve"> </w:t>
      </w:r>
      <w:r>
        <w:rPr>
          <w:rFonts w:ascii="Garamond" w:eastAsia="Garamond" w:hAnsi="Garamond" w:cs="Garamond"/>
          <w:sz w:val="18"/>
          <w:szCs w:val="18"/>
        </w:rPr>
        <w:t>any</w:t>
      </w:r>
      <w:r>
        <w:rPr>
          <w:rFonts w:ascii="Garamond" w:eastAsia="Garamond" w:hAnsi="Garamond" w:cs="Garamond"/>
          <w:spacing w:val="-2"/>
          <w:sz w:val="18"/>
          <w:szCs w:val="18"/>
        </w:rPr>
        <w:t xml:space="preserve"> </w:t>
      </w:r>
      <w:r>
        <w:rPr>
          <w:rFonts w:ascii="Garamond" w:eastAsia="Garamond" w:hAnsi="Garamond" w:cs="Garamond"/>
          <w:sz w:val="18"/>
          <w:szCs w:val="18"/>
        </w:rPr>
        <w:t>other</w:t>
      </w:r>
      <w:r>
        <w:rPr>
          <w:rFonts w:ascii="Garamond" w:eastAsia="Garamond" w:hAnsi="Garamond" w:cs="Garamond"/>
          <w:spacing w:val="-2"/>
          <w:sz w:val="18"/>
          <w:szCs w:val="18"/>
        </w:rPr>
        <w:t xml:space="preserve"> </w:t>
      </w:r>
      <w:r>
        <w:rPr>
          <w:rFonts w:ascii="Garamond" w:eastAsia="Garamond" w:hAnsi="Garamond" w:cs="Garamond"/>
          <w:spacing w:val="-1"/>
          <w:sz w:val="18"/>
          <w:szCs w:val="18"/>
        </w:rPr>
        <w:t>weapons</w:t>
      </w:r>
      <w:r>
        <w:rPr>
          <w:rFonts w:ascii="Garamond" w:eastAsia="Garamond" w:hAnsi="Garamond" w:cs="Garamond"/>
          <w:spacing w:val="-2"/>
          <w:sz w:val="18"/>
          <w:szCs w:val="18"/>
        </w:rPr>
        <w:t xml:space="preserve"> </w:t>
      </w:r>
      <w:r>
        <w:rPr>
          <w:rFonts w:ascii="Garamond" w:eastAsia="Garamond" w:hAnsi="Garamond" w:cs="Garamond"/>
          <w:sz w:val="18"/>
          <w:szCs w:val="18"/>
        </w:rPr>
        <w:t>to</w:t>
      </w:r>
      <w:r>
        <w:rPr>
          <w:rFonts w:ascii="Garamond" w:eastAsia="Garamond" w:hAnsi="Garamond" w:cs="Garamond"/>
          <w:spacing w:val="-2"/>
          <w:sz w:val="18"/>
          <w:szCs w:val="18"/>
        </w:rPr>
        <w:t xml:space="preserve"> </w:t>
      </w:r>
      <w:r>
        <w:rPr>
          <w:rFonts w:ascii="Garamond" w:eastAsia="Garamond" w:hAnsi="Garamond" w:cs="Garamond"/>
          <w:sz w:val="18"/>
          <w:szCs w:val="18"/>
        </w:rPr>
        <w:t>use</w:t>
      </w:r>
      <w:r>
        <w:rPr>
          <w:rFonts w:ascii="Garamond" w:eastAsia="Garamond" w:hAnsi="Garamond" w:cs="Garamond"/>
          <w:spacing w:val="-2"/>
          <w:sz w:val="18"/>
          <w:szCs w:val="18"/>
        </w:rPr>
        <w:t xml:space="preserve"> </w:t>
      </w:r>
      <w:r>
        <w:rPr>
          <w:rFonts w:ascii="Garamond" w:eastAsia="Garamond" w:hAnsi="Garamond" w:cs="Garamond"/>
          <w:sz w:val="18"/>
          <w:szCs w:val="18"/>
        </w:rPr>
        <w:t>an</w:t>
      </w:r>
      <w:r>
        <w:rPr>
          <w:rFonts w:ascii="Garamond" w:eastAsia="Garamond" w:hAnsi="Garamond" w:cs="Garamond"/>
          <w:spacing w:val="-2"/>
          <w:sz w:val="18"/>
          <w:szCs w:val="18"/>
        </w:rPr>
        <w:t xml:space="preserve"> </w:t>
      </w:r>
      <w:r>
        <w:rPr>
          <w:rFonts w:ascii="Garamond" w:eastAsia="Garamond" w:hAnsi="Garamond" w:cs="Garamond"/>
          <w:sz w:val="18"/>
          <w:szCs w:val="18"/>
        </w:rPr>
        <w:t>Ordinance</w:t>
      </w:r>
      <w:r>
        <w:rPr>
          <w:rFonts w:ascii="Garamond" w:eastAsia="Garamond" w:hAnsi="Garamond" w:cs="Garamond"/>
          <w:spacing w:val="-2"/>
          <w:sz w:val="18"/>
          <w:szCs w:val="18"/>
        </w:rPr>
        <w:t xml:space="preserve"> </w:t>
      </w:r>
      <w:r>
        <w:rPr>
          <w:rFonts w:ascii="Garamond" w:eastAsia="Garamond" w:hAnsi="Garamond" w:cs="Garamond"/>
          <w:spacing w:val="-1"/>
          <w:sz w:val="18"/>
          <w:szCs w:val="18"/>
        </w:rPr>
        <w:t>weapon.</w:t>
      </w:r>
      <w:r>
        <w:rPr>
          <w:rFonts w:ascii="Garamond" w:eastAsia="Garamond" w:hAnsi="Garamond" w:cs="Garamond"/>
          <w:spacing w:val="-2"/>
          <w:sz w:val="18"/>
          <w:szCs w:val="18"/>
        </w:rPr>
        <w:t xml:space="preserve"> </w:t>
      </w:r>
      <w:r>
        <w:rPr>
          <w:rFonts w:ascii="Garamond" w:eastAsia="Garamond" w:hAnsi="Garamond" w:cs="Garamond"/>
          <w:sz w:val="18"/>
          <w:szCs w:val="18"/>
        </w:rPr>
        <w:t>Uses</w:t>
      </w:r>
      <w:r>
        <w:rPr>
          <w:rFonts w:ascii="Garamond" w:eastAsia="Garamond" w:hAnsi="Garamond" w:cs="Garamond"/>
          <w:spacing w:val="-2"/>
          <w:sz w:val="18"/>
          <w:szCs w:val="18"/>
        </w:rPr>
        <w:t xml:space="preserve"> </w:t>
      </w:r>
      <w:r>
        <w:rPr>
          <w:rFonts w:ascii="Garamond" w:eastAsia="Garamond" w:hAnsi="Garamond" w:cs="Garamond"/>
          <w:sz w:val="18"/>
          <w:szCs w:val="18"/>
        </w:rPr>
        <w:t>the</w:t>
      </w:r>
      <w:r>
        <w:rPr>
          <w:rFonts w:ascii="Garamond" w:eastAsia="Garamond" w:hAnsi="Garamond" w:cs="Garamond"/>
          <w:spacing w:val="-2"/>
          <w:sz w:val="18"/>
          <w:szCs w:val="18"/>
        </w:rPr>
        <w:t xml:space="preserve"> </w:t>
      </w:r>
      <w:r>
        <w:rPr>
          <w:rFonts w:ascii="Garamond" w:eastAsia="Garamond" w:hAnsi="Garamond" w:cs="Garamond"/>
          <w:sz w:val="18"/>
          <w:szCs w:val="18"/>
        </w:rPr>
        <w:t>big</w:t>
      </w:r>
      <w:r>
        <w:rPr>
          <w:rFonts w:ascii="Garamond" w:eastAsia="Garamond" w:hAnsi="Garamond" w:cs="Garamond"/>
          <w:spacing w:val="30"/>
          <w:sz w:val="18"/>
          <w:szCs w:val="18"/>
        </w:rPr>
        <w:t xml:space="preserve"> </w:t>
      </w:r>
      <w:r>
        <w:rPr>
          <w:rFonts w:ascii="Garamond" w:eastAsia="Garamond" w:hAnsi="Garamond" w:cs="Garamond"/>
          <w:sz w:val="18"/>
          <w:szCs w:val="18"/>
        </w:rPr>
        <w:t>Ordinance</w:t>
      </w:r>
      <w:r>
        <w:rPr>
          <w:rFonts w:ascii="Garamond" w:eastAsia="Garamond" w:hAnsi="Garamond" w:cs="Garamond"/>
          <w:spacing w:val="4"/>
          <w:sz w:val="18"/>
          <w:szCs w:val="18"/>
        </w:rPr>
        <w:t xml:space="preserve"> </w:t>
      </w:r>
      <w:r>
        <w:rPr>
          <w:rFonts w:ascii="Garamond" w:eastAsia="Garamond" w:hAnsi="Garamond" w:cs="Garamond"/>
          <w:spacing w:val="-1"/>
          <w:sz w:val="18"/>
          <w:szCs w:val="18"/>
        </w:rPr>
        <w:t>template,</w:t>
      </w:r>
      <w:r>
        <w:rPr>
          <w:rFonts w:ascii="Garamond" w:eastAsia="Garamond" w:hAnsi="Garamond" w:cs="Garamond"/>
          <w:spacing w:val="4"/>
          <w:sz w:val="18"/>
          <w:szCs w:val="18"/>
        </w:rPr>
        <w:t xml:space="preserve"> </w:t>
      </w:r>
      <w:r>
        <w:rPr>
          <w:rFonts w:ascii="Garamond" w:eastAsia="Garamond" w:hAnsi="Garamond" w:cs="Garamond"/>
          <w:sz w:val="18"/>
          <w:szCs w:val="18"/>
        </w:rPr>
        <w:t>range</w:t>
      </w:r>
      <w:r>
        <w:rPr>
          <w:rFonts w:ascii="Garamond" w:eastAsia="Garamond" w:hAnsi="Garamond" w:cs="Garamond"/>
          <w:spacing w:val="4"/>
          <w:sz w:val="18"/>
          <w:szCs w:val="18"/>
        </w:rPr>
        <w:t xml:space="preserve"> </w:t>
      </w:r>
      <w:r>
        <w:rPr>
          <w:rFonts w:ascii="Garamond" w:eastAsia="Garamond" w:hAnsi="Garamond" w:cs="Garamond"/>
          <w:spacing w:val="-1"/>
          <w:sz w:val="18"/>
          <w:szCs w:val="18"/>
        </w:rPr>
        <w:t>must</w:t>
      </w:r>
      <w:r>
        <w:rPr>
          <w:rFonts w:ascii="Garamond" w:eastAsia="Garamond" w:hAnsi="Garamond" w:cs="Garamond"/>
          <w:spacing w:val="4"/>
          <w:sz w:val="18"/>
          <w:szCs w:val="18"/>
        </w:rPr>
        <w:t xml:space="preserve"> </w:t>
      </w:r>
      <w:r>
        <w:rPr>
          <w:rFonts w:ascii="Garamond" w:eastAsia="Garamond" w:hAnsi="Garamond" w:cs="Garamond"/>
          <w:sz w:val="18"/>
          <w:szCs w:val="18"/>
        </w:rPr>
        <w:t>be</w:t>
      </w:r>
      <w:r>
        <w:rPr>
          <w:rFonts w:ascii="Garamond" w:eastAsia="Garamond" w:hAnsi="Garamond" w:cs="Garamond"/>
          <w:spacing w:val="4"/>
          <w:sz w:val="18"/>
          <w:szCs w:val="18"/>
        </w:rPr>
        <w:t xml:space="preserve"> </w:t>
      </w:r>
      <w:r>
        <w:rPr>
          <w:rFonts w:ascii="Garamond" w:eastAsia="Garamond" w:hAnsi="Garamond" w:cs="Garamond"/>
          <w:sz w:val="18"/>
          <w:szCs w:val="18"/>
        </w:rPr>
        <w:t>guessed</w:t>
      </w:r>
      <w:r>
        <w:rPr>
          <w:rFonts w:ascii="Garamond" w:eastAsia="Garamond" w:hAnsi="Garamond" w:cs="Garamond"/>
          <w:spacing w:val="4"/>
          <w:sz w:val="18"/>
          <w:szCs w:val="18"/>
        </w:rPr>
        <w:t xml:space="preserve"> </w:t>
      </w:r>
      <w:r>
        <w:rPr>
          <w:rFonts w:ascii="Garamond" w:eastAsia="Garamond" w:hAnsi="Garamond" w:cs="Garamond"/>
          <w:sz w:val="18"/>
          <w:szCs w:val="18"/>
        </w:rPr>
        <w:t>and</w:t>
      </w:r>
      <w:r>
        <w:rPr>
          <w:rFonts w:ascii="Garamond" w:eastAsia="Garamond" w:hAnsi="Garamond" w:cs="Garamond"/>
          <w:spacing w:val="4"/>
          <w:sz w:val="18"/>
          <w:szCs w:val="18"/>
        </w:rPr>
        <w:t xml:space="preserve"> </w:t>
      </w:r>
      <w:r>
        <w:rPr>
          <w:rFonts w:ascii="Garamond" w:eastAsia="Garamond" w:hAnsi="Garamond" w:cs="Garamond"/>
          <w:sz w:val="18"/>
          <w:szCs w:val="18"/>
        </w:rPr>
        <w:t>use</w:t>
      </w:r>
      <w:r>
        <w:rPr>
          <w:rFonts w:ascii="Garamond" w:eastAsia="Garamond" w:hAnsi="Garamond" w:cs="Garamond"/>
          <w:spacing w:val="4"/>
          <w:sz w:val="18"/>
          <w:szCs w:val="18"/>
        </w:rPr>
        <w:t xml:space="preserve"> </w:t>
      </w:r>
      <w:r>
        <w:rPr>
          <w:rFonts w:ascii="Garamond" w:eastAsia="Garamond" w:hAnsi="Garamond" w:cs="Garamond"/>
          <w:sz w:val="18"/>
          <w:szCs w:val="18"/>
        </w:rPr>
        <w:t>scatter</w:t>
      </w:r>
      <w:r>
        <w:rPr>
          <w:rFonts w:ascii="Garamond" w:eastAsia="Garamond" w:hAnsi="Garamond" w:cs="Garamond"/>
          <w:spacing w:val="4"/>
          <w:sz w:val="18"/>
          <w:szCs w:val="18"/>
        </w:rPr>
        <w:t xml:space="preserve"> </w:t>
      </w:r>
      <w:r>
        <w:rPr>
          <w:rFonts w:ascii="Garamond" w:eastAsia="Garamond" w:hAnsi="Garamond" w:cs="Garamond"/>
          <w:sz w:val="18"/>
          <w:szCs w:val="18"/>
        </w:rPr>
        <w:t>dice</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pacing w:val="-2"/>
          <w:sz w:val="18"/>
          <w:szCs w:val="18"/>
        </w:rPr>
        <w:t>work</w:t>
      </w:r>
      <w:r>
        <w:rPr>
          <w:rFonts w:ascii="Garamond" w:eastAsia="Garamond" w:hAnsi="Garamond" w:cs="Garamond"/>
          <w:spacing w:val="4"/>
          <w:sz w:val="18"/>
          <w:szCs w:val="18"/>
        </w:rPr>
        <w:t xml:space="preserve"> </w:t>
      </w:r>
      <w:r>
        <w:rPr>
          <w:rFonts w:ascii="Garamond" w:eastAsia="Garamond" w:hAnsi="Garamond" w:cs="Garamond"/>
          <w:sz w:val="18"/>
          <w:szCs w:val="18"/>
        </w:rPr>
        <w:t>out</w:t>
      </w:r>
      <w:r>
        <w:rPr>
          <w:rFonts w:ascii="Garamond" w:eastAsia="Garamond" w:hAnsi="Garamond" w:cs="Garamond"/>
          <w:spacing w:val="4"/>
          <w:sz w:val="18"/>
          <w:szCs w:val="18"/>
        </w:rPr>
        <w:t xml:space="preserve"> </w:t>
      </w:r>
      <w:r>
        <w:rPr>
          <w:rFonts w:ascii="Garamond" w:eastAsia="Garamond" w:hAnsi="Garamond" w:cs="Garamond"/>
          <w:spacing w:val="-2"/>
          <w:sz w:val="18"/>
          <w:szCs w:val="18"/>
        </w:rPr>
        <w:t>hits.</w:t>
      </w:r>
    </w:p>
    <w:p w:rsidR="00F87A27" w:rsidRDefault="005A02C9">
      <w:pPr>
        <w:spacing w:before="11"/>
        <w:ind w:left="179"/>
        <w:rPr>
          <w:rFonts w:ascii="Garamond" w:eastAsia="Garamond" w:hAnsi="Garamond" w:cs="Garamond"/>
          <w:sz w:val="18"/>
          <w:szCs w:val="18"/>
        </w:rPr>
      </w:pPr>
      <w:r>
        <w:rPr>
          <w:rFonts w:ascii="Garamond" w:eastAsia="Garamond" w:hAnsi="Garamond" w:cs="Garamond"/>
          <w:b/>
          <w:bCs/>
          <w:sz w:val="18"/>
          <w:szCs w:val="18"/>
        </w:rPr>
        <w:t>Blast</w:t>
      </w:r>
      <w:r>
        <w:rPr>
          <w:rFonts w:ascii="Garamond" w:eastAsia="Garamond" w:hAnsi="Garamond" w:cs="Garamond"/>
          <w:b/>
          <w:bCs/>
          <w:spacing w:val="4"/>
          <w:sz w:val="18"/>
          <w:szCs w:val="18"/>
        </w:rPr>
        <w:t xml:space="preserve"> </w:t>
      </w:r>
      <w:r>
        <w:rPr>
          <w:rFonts w:ascii="Garamond" w:eastAsia="Garamond" w:hAnsi="Garamond" w:cs="Garamond"/>
          <w:sz w:val="18"/>
          <w:szCs w:val="18"/>
        </w:rPr>
        <w:t>–</w:t>
      </w:r>
      <w:r>
        <w:rPr>
          <w:rFonts w:ascii="Garamond" w:eastAsia="Garamond" w:hAnsi="Garamond" w:cs="Garamond"/>
          <w:spacing w:val="4"/>
          <w:sz w:val="18"/>
          <w:szCs w:val="18"/>
        </w:rPr>
        <w:t xml:space="preserve"> </w:t>
      </w:r>
      <w:r>
        <w:rPr>
          <w:rFonts w:ascii="Garamond" w:eastAsia="Garamond" w:hAnsi="Garamond" w:cs="Garamond"/>
          <w:sz w:val="18"/>
          <w:szCs w:val="18"/>
        </w:rPr>
        <w:t>Suit</w:t>
      </w:r>
      <w:r>
        <w:rPr>
          <w:rFonts w:ascii="Garamond" w:eastAsia="Garamond" w:hAnsi="Garamond" w:cs="Garamond"/>
          <w:spacing w:val="4"/>
          <w:sz w:val="18"/>
          <w:szCs w:val="18"/>
        </w:rPr>
        <w:t xml:space="preserve"> </w:t>
      </w:r>
      <w:r>
        <w:rPr>
          <w:rFonts w:ascii="Garamond" w:eastAsia="Garamond" w:hAnsi="Garamond" w:cs="Garamond"/>
          <w:sz w:val="18"/>
          <w:szCs w:val="18"/>
        </w:rPr>
        <w:t>can</w:t>
      </w:r>
      <w:r>
        <w:rPr>
          <w:rFonts w:ascii="Garamond" w:eastAsia="Garamond" w:hAnsi="Garamond" w:cs="Garamond"/>
          <w:spacing w:val="4"/>
          <w:sz w:val="18"/>
          <w:szCs w:val="18"/>
        </w:rPr>
        <w:t xml:space="preserve"> </w:t>
      </w:r>
      <w:r>
        <w:rPr>
          <w:rFonts w:ascii="Garamond" w:eastAsia="Garamond" w:hAnsi="Garamond" w:cs="Garamond"/>
          <w:spacing w:val="-2"/>
          <w:sz w:val="18"/>
          <w:szCs w:val="18"/>
        </w:rPr>
        <w:t>move</w:t>
      </w:r>
      <w:r>
        <w:rPr>
          <w:rFonts w:ascii="Garamond" w:eastAsia="Garamond" w:hAnsi="Garamond" w:cs="Garamond"/>
          <w:spacing w:val="4"/>
          <w:sz w:val="18"/>
          <w:szCs w:val="18"/>
        </w:rPr>
        <w:t xml:space="preserve"> </w:t>
      </w:r>
      <w:r>
        <w:rPr>
          <w:rFonts w:ascii="Garamond" w:eastAsia="Garamond" w:hAnsi="Garamond" w:cs="Garamond"/>
          <w:sz w:val="18"/>
          <w:szCs w:val="18"/>
        </w:rPr>
        <w:t>and</w:t>
      </w:r>
      <w:r>
        <w:rPr>
          <w:rFonts w:ascii="Garamond" w:eastAsia="Garamond" w:hAnsi="Garamond" w:cs="Garamond"/>
          <w:spacing w:val="4"/>
          <w:sz w:val="18"/>
          <w:szCs w:val="18"/>
        </w:rPr>
        <w:t xml:space="preserve"> </w:t>
      </w:r>
      <w:r>
        <w:rPr>
          <w:rFonts w:ascii="Garamond" w:eastAsia="Garamond" w:hAnsi="Garamond" w:cs="Garamond"/>
          <w:sz w:val="18"/>
          <w:szCs w:val="18"/>
        </w:rPr>
        <w:t>fire</w:t>
      </w:r>
      <w:r>
        <w:rPr>
          <w:rFonts w:ascii="Garamond" w:eastAsia="Garamond" w:hAnsi="Garamond" w:cs="Garamond"/>
          <w:spacing w:val="4"/>
          <w:sz w:val="18"/>
          <w:szCs w:val="18"/>
        </w:rPr>
        <w:t xml:space="preserve"> </w:t>
      </w:r>
      <w:r>
        <w:rPr>
          <w:rFonts w:ascii="Garamond" w:eastAsia="Garamond" w:hAnsi="Garamond" w:cs="Garamond"/>
          <w:sz w:val="18"/>
          <w:szCs w:val="18"/>
        </w:rPr>
        <w:t>as</w:t>
      </w:r>
      <w:r>
        <w:rPr>
          <w:rFonts w:ascii="Garamond" w:eastAsia="Garamond" w:hAnsi="Garamond" w:cs="Garamond"/>
          <w:spacing w:val="4"/>
          <w:sz w:val="18"/>
          <w:szCs w:val="18"/>
        </w:rPr>
        <w:t xml:space="preserve"> </w:t>
      </w:r>
      <w:r>
        <w:rPr>
          <w:rFonts w:ascii="Garamond" w:eastAsia="Garamond" w:hAnsi="Garamond" w:cs="Garamond"/>
          <w:sz w:val="18"/>
          <w:szCs w:val="18"/>
        </w:rPr>
        <w:t>many</w:t>
      </w:r>
      <w:r>
        <w:rPr>
          <w:rFonts w:ascii="Garamond" w:eastAsia="Garamond" w:hAnsi="Garamond" w:cs="Garamond"/>
          <w:spacing w:val="4"/>
          <w:sz w:val="18"/>
          <w:szCs w:val="18"/>
        </w:rPr>
        <w:t xml:space="preserve"> </w:t>
      </w:r>
      <w:r>
        <w:rPr>
          <w:rFonts w:ascii="Garamond" w:eastAsia="Garamond" w:hAnsi="Garamond" w:cs="Garamond"/>
          <w:sz w:val="18"/>
          <w:szCs w:val="18"/>
        </w:rPr>
        <w:t>times</w:t>
      </w:r>
      <w:r>
        <w:rPr>
          <w:rFonts w:ascii="Garamond" w:eastAsia="Garamond" w:hAnsi="Garamond" w:cs="Garamond"/>
          <w:spacing w:val="4"/>
          <w:sz w:val="18"/>
          <w:szCs w:val="18"/>
        </w:rPr>
        <w:t xml:space="preserve"> </w:t>
      </w:r>
      <w:r>
        <w:rPr>
          <w:rFonts w:ascii="Garamond" w:eastAsia="Garamond" w:hAnsi="Garamond" w:cs="Garamond"/>
          <w:sz w:val="18"/>
          <w:szCs w:val="18"/>
        </w:rPr>
        <w:t>as</w:t>
      </w:r>
      <w:r>
        <w:rPr>
          <w:rFonts w:ascii="Garamond" w:eastAsia="Garamond" w:hAnsi="Garamond" w:cs="Garamond"/>
          <w:spacing w:val="4"/>
          <w:sz w:val="18"/>
          <w:szCs w:val="18"/>
        </w:rPr>
        <w:t xml:space="preserve"> </w:t>
      </w:r>
      <w:r>
        <w:rPr>
          <w:rFonts w:ascii="Garamond" w:eastAsia="Garamond" w:hAnsi="Garamond" w:cs="Garamond"/>
          <w:sz w:val="18"/>
          <w:szCs w:val="18"/>
        </w:rPr>
        <w:t>indicated</w:t>
      </w:r>
      <w:r>
        <w:rPr>
          <w:rFonts w:ascii="Garamond" w:eastAsia="Garamond" w:hAnsi="Garamond" w:cs="Garamond"/>
          <w:spacing w:val="4"/>
          <w:sz w:val="18"/>
          <w:szCs w:val="18"/>
        </w:rPr>
        <w:t xml:space="preserve"> </w:t>
      </w:r>
      <w:r>
        <w:rPr>
          <w:rFonts w:ascii="Garamond" w:eastAsia="Garamond" w:hAnsi="Garamond" w:cs="Garamond"/>
          <w:spacing w:val="-2"/>
          <w:sz w:val="18"/>
          <w:szCs w:val="18"/>
        </w:rPr>
        <w:t>by</w:t>
      </w:r>
      <w:r>
        <w:rPr>
          <w:rFonts w:ascii="Garamond" w:eastAsia="Garamond" w:hAnsi="Garamond" w:cs="Garamond"/>
          <w:spacing w:val="4"/>
          <w:sz w:val="18"/>
          <w:szCs w:val="18"/>
        </w:rPr>
        <w:t xml:space="preserve"> </w:t>
      </w:r>
      <w:r>
        <w:rPr>
          <w:rFonts w:ascii="Garamond" w:eastAsia="Garamond" w:hAnsi="Garamond" w:cs="Garamond"/>
          <w:spacing w:val="-1"/>
          <w:sz w:val="18"/>
          <w:szCs w:val="18"/>
        </w:rPr>
        <w:t>type.</w:t>
      </w:r>
      <w:r>
        <w:rPr>
          <w:rFonts w:ascii="Garamond" w:eastAsia="Garamond" w:hAnsi="Garamond" w:cs="Garamond"/>
          <w:spacing w:val="4"/>
          <w:sz w:val="18"/>
          <w:szCs w:val="18"/>
        </w:rPr>
        <w:t xml:space="preserve"> </w:t>
      </w:r>
      <w:r>
        <w:rPr>
          <w:rFonts w:ascii="Garamond" w:eastAsia="Garamond" w:hAnsi="Garamond" w:cs="Garamond"/>
          <w:sz w:val="18"/>
          <w:szCs w:val="18"/>
        </w:rPr>
        <w:t>Uses</w:t>
      </w:r>
      <w:r>
        <w:rPr>
          <w:rFonts w:ascii="Garamond" w:eastAsia="Garamond" w:hAnsi="Garamond" w:cs="Garamond"/>
          <w:spacing w:val="4"/>
          <w:sz w:val="18"/>
          <w:szCs w:val="18"/>
        </w:rPr>
        <w:t xml:space="preserve"> </w:t>
      </w:r>
      <w:r>
        <w:rPr>
          <w:rFonts w:ascii="Garamond" w:eastAsia="Garamond" w:hAnsi="Garamond" w:cs="Garamond"/>
          <w:sz w:val="18"/>
          <w:szCs w:val="18"/>
        </w:rPr>
        <w:t>smaller</w:t>
      </w:r>
      <w:r>
        <w:rPr>
          <w:rFonts w:ascii="Garamond" w:eastAsia="Garamond" w:hAnsi="Garamond" w:cs="Garamond"/>
          <w:spacing w:val="4"/>
          <w:sz w:val="18"/>
          <w:szCs w:val="18"/>
        </w:rPr>
        <w:t xml:space="preserve"> </w:t>
      </w:r>
      <w:r>
        <w:rPr>
          <w:rFonts w:ascii="Garamond" w:eastAsia="Garamond" w:hAnsi="Garamond" w:cs="Garamond"/>
          <w:sz w:val="18"/>
          <w:szCs w:val="18"/>
        </w:rPr>
        <w:t>blast</w:t>
      </w:r>
      <w:r>
        <w:rPr>
          <w:rFonts w:ascii="Garamond" w:eastAsia="Garamond" w:hAnsi="Garamond" w:cs="Garamond"/>
          <w:spacing w:val="4"/>
          <w:sz w:val="18"/>
          <w:szCs w:val="18"/>
        </w:rPr>
        <w:t xml:space="preserve"> </w:t>
      </w:r>
      <w:r>
        <w:rPr>
          <w:rFonts w:ascii="Garamond" w:eastAsia="Garamond" w:hAnsi="Garamond" w:cs="Garamond"/>
          <w:spacing w:val="-1"/>
          <w:sz w:val="18"/>
          <w:szCs w:val="18"/>
        </w:rPr>
        <w:t>template.</w:t>
      </w:r>
    </w:p>
    <w:p w:rsidR="00F87A27" w:rsidRDefault="00F87A27">
      <w:pPr>
        <w:rPr>
          <w:rFonts w:ascii="Garamond" w:eastAsia="Garamond" w:hAnsi="Garamond" w:cs="Garamond"/>
          <w:sz w:val="18"/>
          <w:szCs w:val="18"/>
        </w:rPr>
        <w:sectPr w:rsidR="00F87A27">
          <w:type w:val="continuous"/>
          <w:pgSz w:w="12240" w:h="15840"/>
          <w:pgMar w:top="700" w:right="620" w:bottom="280" w:left="580" w:header="720" w:footer="720" w:gutter="0"/>
          <w:cols w:space="720"/>
        </w:sectPr>
      </w:pPr>
    </w:p>
    <w:p w:rsidR="00F87A27" w:rsidRDefault="005A02C9">
      <w:pPr>
        <w:pStyle w:val="Heading2"/>
        <w:spacing w:before="62"/>
        <w:ind w:left="105"/>
        <w:rPr>
          <w:b w:val="0"/>
          <w:bCs w:val="0"/>
        </w:rPr>
      </w:pPr>
      <w:bookmarkStart w:id="11" w:name="Blank_Page"/>
      <w:bookmarkEnd w:id="11"/>
      <w:r>
        <w:rPr>
          <w:spacing w:val="3"/>
          <w:u w:val="single" w:color="000000"/>
        </w:rPr>
        <w:lastRenderedPageBreak/>
        <w:t>Armory</w:t>
      </w:r>
      <w:r>
        <w:rPr>
          <w:spacing w:val="6"/>
          <w:u w:val="single" w:color="000000"/>
        </w:rPr>
        <w:t xml:space="preserve"> </w:t>
      </w:r>
      <w:r>
        <w:rPr>
          <w:u w:val="single" w:color="000000"/>
        </w:rPr>
        <w:t>Notes</w:t>
      </w:r>
    </w:p>
    <w:p w:rsidR="00F87A27" w:rsidRDefault="00F87A27">
      <w:pPr>
        <w:spacing w:before="2"/>
        <w:rPr>
          <w:rFonts w:ascii="Garamond" w:eastAsia="Garamond" w:hAnsi="Garamond" w:cs="Garamond"/>
          <w:b/>
          <w:bCs/>
          <w:sz w:val="12"/>
          <w:szCs w:val="12"/>
        </w:rPr>
      </w:pPr>
    </w:p>
    <w:p w:rsidR="00F87A27" w:rsidRDefault="00F87A27">
      <w:pPr>
        <w:rPr>
          <w:rFonts w:ascii="Garamond" w:eastAsia="Garamond" w:hAnsi="Garamond" w:cs="Garamond"/>
          <w:sz w:val="12"/>
          <w:szCs w:val="12"/>
        </w:rPr>
        <w:sectPr w:rsidR="00F87A27">
          <w:pgSz w:w="12240" w:h="15840"/>
          <w:pgMar w:top="780" w:right="360" w:bottom="280" w:left="540" w:header="720" w:footer="720" w:gutter="0"/>
          <w:cols w:space="720"/>
        </w:sectPr>
      </w:pPr>
    </w:p>
    <w:p w:rsidR="00F87A27" w:rsidRDefault="005A02C9">
      <w:pPr>
        <w:pStyle w:val="Heading4"/>
        <w:spacing w:before="81" w:line="223" w:lineRule="exact"/>
        <w:ind w:left="105"/>
        <w:jc w:val="both"/>
        <w:rPr>
          <w:b w:val="0"/>
          <w:bCs w:val="0"/>
        </w:rPr>
      </w:pPr>
      <w:r>
        <w:rPr>
          <w:spacing w:val="-1"/>
        </w:rPr>
        <w:lastRenderedPageBreak/>
        <w:t>Ablative</w:t>
      </w:r>
      <w:r>
        <w:rPr>
          <w:spacing w:val="5"/>
        </w:rPr>
        <w:t xml:space="preserve"> </w:t>
      </w:r>
      <w:r>
        <w:rPr>
          <w:spacing w:val="1"/>
        </w:rPr>
        <w:t>Armor</w:t>
      </w:r>
    </w:p>
    <w:p w:rsidR="00F87A27" w:rsidRDefault="005A02C9">
      <w:pPr>
        <w:pStyle w:val="BodyText"/>
        <w:spacing w:before="1" w:line="234" w:lineRule="auto"/>
        <w:ind w:left="105" w:right="48"/>
        <w:jc w:val="both"/>
      </w:pPr>
      <w:r>
        <w:t>Some</w:t>
      </w:r>
      <w:r>
        <w:rPr>
          <w:spacing w:val="19"/>
        </w:rPr>
        <w:t xml:space="preserve"> </w:t>
      </w:r>
      <w:r>
        <w:t>Suits</w:t>
      </w:r>
      <w:r>
        <w:rPr>
          <w:spacing w:val="19"/>
        </w:rPr>
        <w:t xml:space="preserve"> </w:t>
      </w:r>
      <w:r>
        <w:t>are</w:t>
      </w:r>
      <w:r>
        <w:rPr>
          <w:spacing w:val="19"/>
        </w:rPr>
        <w:t xml:space="preserve"> </w:t>
      </w:r>
      <w:r>
        <w:t>fitted</w:t>
      </w:r>
      <w:r>
        <w:rPr>
          <w:spacing w:val="19"/>
        </w:rPr>
        <w:t xml:space="preserve"> </w:t>
      </w:r>
      <w:r>
        <w:t>with</w:t>
      </w:r>
      <w:r>
        <w:rPr>
          <w:spacing w:val="19"/>
        </w:rPr>
        <w:t xml:space="preserve"> </w:t>
      </w:r>
      <w:r>
        <w:rPr>
          <w:spacing w:val="-1"/>
        </w:rPr>
        <w:t>Ablative</w:t>
      </w:r>
      <w:r>
        <w:rPr>
          <w:spacing w:val="19"/>
        </w:rPr>
        <w:t xml:space="preserve"> </w:t>
      </w:r>
      <w:r>
        <w:rPr>
          <w:spacing w:val="1"/>
        </w:rPr>
        <w:t>armor;</w:t>
      </w:r>
      <w:r>
        <w:rPr>
          <w:spacing w:val="19"/>
        </w:rPr>
        <w:t xml:space="preserve"> </w:t>
      </w:r>
      <w:r>
        <w:t>extra</w:t>
      </w:r>
      <w:r>
        <w:rPr>
          <w:spacing w:val="19"/>
        </w:rPr>
        <w:t xml:space="preserve"> </w:t>
      </w:r>
      <w:r>
        <w:t>plates</w:t>
      </w:r>
      <w:r>
        <w:rPr>
          <w:spacing w:val="19"/>
        </w:rPr>
        <w:t xml:space="preserve"> </w:t>
      </w:r>
      <w:r>
        <w:t>the</w:t>
      </w:r>
      <w:r>
        <w:rPr>
          <w:spacing w:val="19"/>
        </w:rPr>
        <w:t xml:space="preserve"> </w:t>
      </w:r>
      <w:r>
        <w:rPr>
          <w:spacing w:val="-2"/>
        </w:rPr>
        <w:t>overlay</w:t>
      </w:r>
      <w:r>
        <w:rPr>
          <w:spacing w:val="27"/>
        </w:rPr>
        <w:t xml:space="preserve"> </w:t>
      </w:r>
      <w:r>
        <w:t>vital</w:t>
      </w:r>
      <w:r>
        <w:rPr>
          <w:spacing w:val="5"/>
        </w:rPr>
        <w:t xml:space="preserve"> </w:t>
      </w:r>
      <w:r>
        <w:t>systems</w:t>
      </w:r>
      <w:r>
        <w:rPr>
          <w:spacing w:val="5"/>
        </w:rPr>
        <w:t xml:space="preserve"> </w:t>
      </w:r>
      <w:r>
        <w:t>and</w:t>
      </w:r>
      <w:r>
        <w:rPr>
          <w:spacing w:val="5"/>
        </w:rPr>
        <w:t xml:space="preserve"> </w:t>
      </w:r>
      <w:r>
        <w:t>is</w:t>
      </w:r>
      <w:r>
        <w:rPr>
          <w:spacing w:val="5"/>
        </w:rPr>
        <w:t xml:space="preserve"> </w:t>
      </w:r>
      <w:r>
        <w:t>designed</w:t>
      </w:r>
      <w:r>
        <w:rPr>
          <w:spacing w:val="5"/>
        </w:rPr>
        <w:t xml:space="preserve"> </w:t>
      </w:r>
      <w:r>
        <w:t>to</w:t>
      </w:r>
      <w:r>
        <w:rPr>
          <w:spacing w:val="5"/>
        </w:rPr>
        <w:t xml:space="preserve"> </w:t>
      </w:r>
      <w:r>
        <w:t>distribute</w:t>
      </w:r>
      <w:r>
        <w:rPr>
          <w:spacing w:val="5"/>
        </w:rPr>
        <w:t xml:space="preserve"> </w:t>
      </w:r>
      <w:r>
        <w:rPr>
          <w:spacing w:val="-1"/>
        </w:rPr>
        <w:t>weapons</w:t>
      </w:r>
      <w:r>
        <w:rPr>
          <w:spacing w:val="5"/>
        </w:rPr>
        <w:t xml:space="preserve"> </w:t>
      </w:r>
      <w:r>
        <w:rPr>
          <w:spacing w:val="-2"/>
        </w:rPr>
        <w:t>energy.</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left="105" w:right="48"/>
        <w:jc w:val="both"/>
      </w:pPr>
      <w:r>
        <w:t>Suits</w:t>
      </w:r>
      <w:r>
        <w:rPr>
          <w:spacing w:val="18"/>
        </w:rPr>
        <w:t xml:space="preserve"> </w:t>
      </w:r>
      <w:r>
        <w:rPr>
          <w:spacing w:val="-1"/>
        </w:rPr>
        <w:t>wearing</w:t>
      </w:r>
      <w:r>
        <w:rPr>
          <w:spacing w:val="18"/>
        </w:rPr>
        <w:t xml:space="preserve"> </w:t>
      </w:r>
      <w:r>
        <w:rPr>
          <w:spacing w:val="-1"/>
        </w:rPr>
        <w:t>ablative</w:t>
      </w:r>
      <w:r>
        <w:rPr>
          <w:spacing w:val="18"/>
        </w:rPr>
        <w:t xml:space="preserve"> </w:t>
      </w:r>
      <w:r>
        <w:rPr>
          <w:spacing w:val="1"/>
        </w:rPr>
        <w:t>armor</w:t>
      </w:r>
      <w:r>
        <w:rPr>
          <w:spacing w:val="18"/>
        </w:rPr>
        <w:t xml:space="preserve"> </w:t>
      </w:r>
      <w:r>
        <w:t>can</w:t>
      </w:r>
      <w:r>
        <w:rPr>
          <w:spacing w:val="18"/>
        </w:rPr>
        <w:t xml:space="preserve"> </w:t>
      </w:r>
      <w:r>
        <w:t>disregard</w:t>
      </w:r>
      <w:r>
        <w:rPr>
          <w:spacing w:val="18"/>
        </w:rPr>
        <w:t xml:space="preserve"> </w:t>
      </w:r>
      <w:r>
        <w:t>the</w:t>
      </w:r>
      <w:r>
        <w:rPr>
          <w:spacing w:val="18"/>
        </w:rPr>
        <w:t xml:space="preserve"> </w:t>
      </w:r>
      <w:r>
        <w:t>first</w:t>
      </w:r>
      <w:r>
        <w:rPr>
          <w:spacing w:val="18"/>
        </w:rPr>
        <w:t xml:space="preserve"> </w:t>
      </w:r>
      <w:r>
        <w:t>penetrating</w:t>
      </w:r>
      <w:r>
        <w:rPr>
          <w:spacing w:val="18"/>
        </w:rPr>
        <w:t xml:space="preserve"> </w:t>
      </w:r>
      <w:r>
        <w:t>hit</w:t>
      </w:r>
      <w:r>
        <w:rPr>
          <w:spacing w:val="23"/>
        </w:rPr>
        <w:t xml:space="preserve"> </w:t>
      </w:r>
      <w:r>
        <w:t>on</w:t>
      </w:r>
      <w:r>
        <w:rPr>
          <w:spacing w:val="32"/>
        </w:rPr>
        <w:t xml:space="preserve"> </w:t>
      </w:r>
      <w:r>
        <w:t>their</w:t>
      </w:r>
      <w:r>
        <w:rPr>
          <w:spacing w:val="32"/>
        </w:rPr>
        <w:t xml:space="preserve"> </w:t>
      </w:r>
      <w:r>
        <w:t>suit.</w:t>
      </w:r>
      <w:r>
        <w:rPr>
          <w:spacing w:val="32"/>
        </w:rPr>
        <w:t xml:space="preserve"> </w:t>
      </w:r>
      <w:r>
        <w:t>After</w:t>
      </w:r>
      <w:r>
        <w:rPr>
          <w:spacing w:val="32"/>
        </w:rPr>
        <w:t xml:space="preserve"> </w:t>
      </w:r>
      <w:r>
        <w:t>that</w:t>
      </w:r>
      <w:r>
        <w:rPr>
          <w:spacing w:val="32"/>
        </w:rPr>
        <w:t xml:space="preserve"> </w:t>
      </w:r>
      <w:r>
        <w:t>all</w:t>
      </w:r>
      <w:r>
        <w:rPr>
          <w:spacing w:val="32"/>
        </w:rPr>
        <w:t xml:space="preserve"> </w:t>
      </w:r>
      <w:r>
        <w:t>shots</w:t>
      </w:r>
      <w:r>
        <w:rPr>
          <w:spacing w:val="32"/>
        </w:rPr>
        <w:t xml:space="preserve"> </w:t>
      </w:r>
      <w:r>
        <w:t>will</w:t>
      </w:r>
      <w:r>
        <w:rPr>
          <w:spacing w:val="32"/>
        </w:rPr>
        <w:t xml:space="preserve"> </w:t>
      </w:r>
      <w:r>
        <w:t>penetrate</w:t>
      </w:r>
      <w:r>
        <w:rPr>
          <w:spacing w:val="32"/>
        </w:rPr>
        <w:t xml:space="preserve"> </w:t>
      </w:r>
      <w:r>
        <w:t>as</w:t>
      </w:r>
      <w:r>
        <w:rPr>
          <w:spacing w:val="32"/>
        </w:rPr>
        <w:t xml:space="preserve"> </w:t>
      </w:r>
      <w:r>
        <w:rPr>
          <w:spacing w:val="1"/>
        </w:rPr>
        <w:t>normal</w:t>
      </w:r>
      <w:r>
        <w:rPr>
          <w:spacing w:val="32"/>
        </w:rPr>
        <w:t xml:space="preserve"> </w:t>
      </w:r>
      <w:r>
        <w:t>as</w:t>
      </w:r>
      <w:r>
        <w:rPr>
          <w:spacing w:val="32"/>
        </w:rPr>
        <w:t xml:space="preserve"> </w:t>
      </w:r>
      <w:r>
        <w:t>the</w:t>
      </w:r>
      <w:r>
        <w:rPr>
          <w:spacing w:val="21"/>
        </w:rPr>
        <w:t xml:space="preserve"> </w:t>
      </w:r>
      <w:r>
        <w:rPr>
          <w:spacing w:val="-1"/>
        </w:rPr>
        <w:t>ablative</w:t>
      </w:r>
      <w:r>
        <w:rPr>
          <w:spacing w:val="5"/>
        </w:rPr>
        <w:t xml:space="preserve"> </w:t>
      </w:r>
      <w:r>
        <w:rPr>
          <w:spacing w:val="1"/>
        </w:rPr>
        <w:t>armor</w:t>
      </w:r>
      <w:r>
        <w:rPr>
          <w:spacing w:val="5"/>
        </w:rPr>
        <w:t xml:space="preserve"> </w:t>
      </w:r>
      <w:r>
        <w:t>is</w:t>
      </w:r>
      <w:r>
        <w:rPr>
          <w:spacing w:val="5"/>
        </w:rPr>
        <w:t xml:space="preserve"> </w:t>
      </w:r>
      <w:r>
        <w:rPr>
          <w:spacing w:val="-1"/>
        </w:rPr>
        <w:t>now</w:t>
      </w:r>
      <w:r>
        <w:rPr>
          <w:spacing w:val="5"/>
        </w:rPr>
        <w:t xml:space="preserve"> </w:t>
      </w:r>
      <w:r>
        <w:rPr>
          <w:spacing w:val="-1"/>
        </w:rPr>
        <w:t>useless.</w:t>
      </w:r>
    </w:p>
    <w:p w:rsidR="00F87A27" w:rsidRDefault="00F87A27">
      <w:pPr>
        <w:spacing w:before="10"/>
        <w:rPr>
          <w:rFonts w:ascii="Garamond" w:eastAsia="Garamond" w:hAnsi="Garamond" w:cs="Garamond"/>
          <w:sz w:val="19"/>
          <w:szCs w:val="19"/>
        </w:rPr>
      </w:pPr>
    </w:p>
    <w:p w:rsidR="00F87A27" w:rsidRDefault="005A02C9">
      <w:pPr>
        <w:pStyle w:val="Heading4"/>
        <w:spacing w:line="223" w:lineRule="exact"/>
        <w:ind w:left="105"/>
        <w:jc w:val="both"/>
        <w:rPr>
          <w:b w:val="0"/>
          <w:bCs w:val="0"/>
        </w:rPr>
      </w:pPr>
      <w:r>
        <w:rPr>
          <w:spacing w:val="-1"/>
        </w:rPr>
        <w:t>Improved</w:t>
      </w:r>
      <w:r>
        <w:rPr>
          <w:spacing w:val="5"/>
        </w:rPr>
        <w:t xml:space="preserve"> </w:t>
      </w:r>
      <w:r>
        <w:t>Comms</w:t>
      </w:r>
    </w:p>
    <w:p w:rsidR="00F87A27" w:rsidRDefault="005A02C9">
      <w:pPr>
        <w:pStyle w:val="BodyText"/>
        <w:spacing w:before="1" w:line="234" w:lineRule="auto"/>
        <w:ind w:left="105" w:right="48"/>
        <w:jc w:val="both"/>
      </w:pPr>
      <w:r>
        <w:t>Command</w:t>
      </w:r>
      <w:r>
        <w:rPr>
          <w:spacing w:val="19"/>
        </w:rPr>
        <w:t xml:space="preserve"> </w:t>
      </w:r>
      <w:r>
        <w:t>Suits</w:t>
      </w:r>
      <w:r>
        <w:rPr>
          <w:spacing w:val="19"/>
        </w:rPr>
        <w:t xml:space="preserve"> </w:t>
      </w:r>
      <w:r>
        <w:t>are</w:t>
      </w:r>
      <w:r>
        <w:rPr>
          <w:spacing w:val="19"/>
        </w:rPr>
        <w:t xml:space="preserve"> </w:t>
      </w:r>
      <w:r>
        <w:t>sometimes</w:t>
      </w:r>
      <w:r>
        <w:rPr>
          <w:spacing w:val="19"/>
        </w:rPr>
        <w:t xml:space="preserve"> </w:t>
      </w:r>
      <w:r>
        <w:t>fitted</w:t>
      </w:r>
      <w:r>
        <w:rPr>
          <w:spacing w:val="19"/>
        </w:rPr>
        <w:t xml:space="preserve"> </w:t>
      </w:r>
      <w:r>
        <w:t>with</w:t>
      </w:r>
      <w:r>
        <w:rPr>
          <w:spacing w:val="19"/>
        </w:rPr>
        <w:t xml:space="preserve"> </w:t>
      </w:r>
      <w:r>
        <w:rPr>
          <w:spacing w:val="-1"/>
        </w:rPr>
        <w:t>improved</w:t>
      </w:r>
      <w:r>
        <w:rPr>
          <w:spacing w:val="19"/>
        </w:rPr>
        <w:t xml:space="preserve"> </w:t>
      </w:r>
      <w:r>
        <w:rPr>
          <w:spacing w:val="-1"/>
        </w:rPr>
        <w:t>commas,</w:t>
      </w:r>
      <w:r>
        <w:rPr>
          <w:spacing w:val="22"/>
        </w:rPr>
        <w:t xml:space="preserve"> </w:t>
      </w:r>
      <w:r>
        <w:rPr>
          <w:spacing w:val="-1"/>
        </w:rPr>
        <w:t>keeping</w:t>
      </w:r>
      <w:r>
        <w:rPr>
          <w:spacing w:val="28"/>
        </w:rPr>
        <w:t xml:space="preserve"> </w:t>
      </w:r>
      <w:r>
        <w:t>the</w:t>
      </w:r>
      <w:r>
        <w:rPr>
          <w:spacing w:val="28"/>
        </w:rPr>
        <w:t xml:space="preserve"> </w:t>
      </w:r>
      <w:r>
        <w:rPr>
          <w:spacing w:val="-3"/>
        </w:rPr>
        <w:t>Teams</w:t>
      </w:r>
      <w:r>
        <w:rPr>
          <w:spacing w:val="28"/>
        </w:rPr>
        <w:t xml:space="preserve"> </w:t>
      </w:r>
      <w:r>
        <w:t>command</w:t>
      </w:r>
      <w:r>
        <w:rPr>
          <w:spacing w:val="28"/>
        </w:rPr>
        <w:t xml:space="preserve"> </w:t>
      </w:r>
      <w:r>
        <w:t>in</w:t>
      </w:r>
      <w:r>
        <w:rPr>
          <w:spacing w:val="28"/>
        </w:rPr>
        <w:t xml:space="preserve"> </w:t>
      </w:r>
      <w:r>
        <w:rPr>
          <w:spacing w:val="-1"/>
        </w:rPr>
        <w:t>touch</w:t>
      </w:r>
      <w:r>
        <w:rPr>
          <w:spacing w:val="28"/>
        </w:rPr>
        <w:t xml:space="preserve"> </w:t>
      </w:r>
      <w:r>
        <w:t>with</w:t>
      </w:r>
      <w:r>
        <w:rPr>
          <w:spacing w:val="28"/>
        </w:rPr>
        <w:t xml:space="preserve"> </w:t>
      </w:r>
      <w:r>
        <w:t>his</w:t>
      </w:r>
      <w:r>
        <w:rPr>
          <w:spacing w:val="28"/>
        </w:rPr>
        <w:t xml:space="preserve"> </w:t>
      </w:r>
      <w:r>
        <w:rPr>
          <w:spacing w:val="-1"/>
        </w:rPr>
        <w:t>troops,</w:t>
      </w:r>
      <w:r>
        <w:rPr>
          <w:spacing w:val="28"/>
        </w:rPr>
        <w:t xml:space="preserve"> </w:t>
      </w:r>
      <w:r>
        <w:rPr>
          <w:spacing w:val="-1"/>
        </w:rPr>
        <w:t>even</w:t>
      </w:r>
      <w:r>
        <w:rPr>
          <w:spacing w:val="28"/>
        </w:rPr>
        <w:t xml:space="preserve"> </w:t>
      </w:r>
      <w:r>
        <w:t>in</w:t>
      </w:r>
      <w:r>
        <w:rPr>
          <w:spacing w:val="28"/>
        </w:rPr>
        <w:t xml:space="preserve"> </w:t>
      </w:r>
      <w:r>
        <w:t>a</w:t>
      </w:r>
      <w:r>
        <w:rPr>
          <w:spacing w:val="23"/>
        </w:rPr>
        <w:t xml:space="preserve"> </w:t>
      </w:r>
      <w:r>
        <w:rPr>
          <w:spacing w:val="1"/>
        </w:rPr>
        <w:t>storm</w:t>
      </w:r>
      <w:r>
        <w:rPr>
          <w:spacing w:val="5"/>
        </w:rPr>
        <w:t xml:space="preserve"> </w:t>
      </w:r>
      <w:r>
        <w:t>of</w:t>
      </w:r>
      <w:r>
        <w:rPr>
          <w:spacing w:val="31"/>
        </w:rPr>
        <w:t xml:space="preserve"> </w:t>
      </w:r>
      <w:r>
        <w:rPr>
          <w:spacing w:val="-1"/>
        </w:rPr>
        <w:t>Minovsky</w:t>
      </w:r>
      <w:r>
        <w:rPr>
          <w:spacing w:val="5"/>
        </w:rPr>
        <w:t xml:space="preserve"> </w:t>
      </w:r>
      <w:r>
        <w:rPr>
          <w:spacing w:val="-1"/>
        </w:rPr>
        <w:t>particles.</w:t>
      </w:r>
    </w:p>
    <w:p w:rsidR="00F87A27" w:rsidRDefault="00F87A27">
      <w:pPr>
        <w:spacing w:before="10"/>
        <w:rPr>
          <w:rFonts w:ascii="Garamond" w:eastAsia="Garamond" w:hAnsi="Garamond" w:cs="Garamond"/>
          <w:sz w:val="18"/>
          <w:szCs w:val="18"/>
        </w:rPr>
      </w:pPr>
    </w:p>
    <w:p w:rsidR="00F87A27" w:rsidRDefault="00E86CF6">
      <w:pPr>
        <w:pStyle w:val="BodyText"/>
        <w:spacing w:line="220" w:lineRule="exact"/>
        <w:ind w:left="105" w:right="48"/>
        <w:jc w:val="both"/>
      </w:pPr>
      <w:r>
        <w:pict>
          <v:group id="_x0000_s1247" style="position:absolute;left:0;text-align:left;margin-left:306.35pt;margin-top:6.8pt;width:281.45pt;height:201.1pt;z-index:251663872;mso-position-horizontal-relative:page" coordorigin="6128,136" coordsize="5629,4022">
            <v:shape id="_x0000_s1250" type="#_x0000_t75" style="position:absolute;left:6178;top:182;width:5525;height:3951">
              <v:imagedata r:id="rId66" o:title=""/>
            </v:shape>
            <v:group id="_x0000_s1248" style="position:absolute;left:6138;top:147;width:5608;height:4001" coordorigin="6138,147" coordsize="5608,4001">
              <v:shape id="_x0000_s1249" style="position:absolute;left:6138;top:147;width:5608;height:4001" coordorigin="6138,147" coordsize="5608,4001" path="m6138,147r5608,l11746,4147r-5608,l6138,147xe" filled="f" strokeweight=".37544mm">
                <v:path arrowok="t"/>
              </v:shape>
            </v:group>
            <w10:wrap anchorx="page"/>
          </v:group>
        </w:pict>
      </w:r>
      <w:r w:rsidR="005A02C9">
        <w:t>Suits</w:t>
      </w:r>
      <w:r w:rsidR="005A02C9">
        <w:rPr>
          <w:spacing w:val="19"/>
        </w:rPr>
        <w:t xml:space="preserve"> </w:t>
      </w:r>
      <w:r w:rsidR="005A02C9">
        <w:t>within</w:t>
      </w:r>
      <w:r w:rsidR="005A02C9">
        <w:rPr>
          <w:spacing w:val="19"/>
        </w:rPr>
        <w:t xml:space="preserve"> </w:t>
      </w:r>
      <w:r w:rsidR="005A02C9">
        <w:t>12”</w:t>
      </w:r>
      <w:r w:rsidR="005A02C9">
        <w:rPr>
          <w:spacing w:val="19"/>
        </w:rPr>
        <w:t xml:space="preserve"> </w:t>
      </w:r>
      <w:r w:rsidR="005A02C9">
        <w:t>of</w:t>
      </w:r>
      <w:r w:rsidR="005A02C9">
        <w:rPr>
          <w:spacing w:val="45"/>
        </w:rPr>
        <w:t xml:space="preserve"> </w:t>
      </w:r>
      <w:r w:rsidR="005A02C9">
        <w:t>a</w:t>
      </w:r>
      <w:r w:rsidR="005A02C9">
        <w:rPr>
          <w:spacing w:val="19"/>
        </w:rPr>
        <w:t xml:space="preserve"> </w:t>
      </w:r>
      <w:r w:rsidR="005A02C9">
        <w:t>Command</w:t>
      </w:r>
      <w:r w:rsidR="005A02C9">
        <w:rPr>
          <w:spacing w:val="19"/>
        </w:rPr>
        <w:t xml:space="preserve"> </w:t>
      </w:r>
      <w:r w:rsidR="005A02C9">
        <w:t>suit</w:t>
      </w:r>
      <w:r w:rsidR="005A02C9">
        <w:rPr>
          <w:spacing w:val="19"/>
        </w:rPr>
        <w:t xml:space="preserve"> </w:t>
      </w:r>
      <w:r w:rsidR="005A02C9">
        <w:t>fitted</w:t>
      </w:r>
      <w:r w:rsidR="005A02C9">
        <w:rPr>
          <w:spacing w:val="19"/>
        </w:rPr>
        <w:t xml:space="preserve"> </w:t>
      </w:r>
      <w:r w:rsidR="005A02C9">
        <w:t>with</w:t>
      </w:r>
      <w:r w:rsidR="005A02C9">
        <w:rPr>
          <w:spacing w:val="19"/>
        </w:rPr>
        <w:t xml:space="preserve"> </w:t>
      </w:r>
      <w:r w:rsidR="005A02C9">
        <w:rPr>
          <w:spacing w:val="-1"/>
        </w:rPr>
        <w:t>improved</w:t>
      </w:r>
      <w:r w:rsidR="005A02C9">
        <w:rPr>
          <w:spacing w:val="19"/>
        </w:rPr>
        <w:t xml:space="preserve"> </w:t>
      </w:r>
      <w:r w:rsidR="005A02C9">
        <w:t>comms</w:t>
      </w:r>
      <w:r w:rsidR="005A02C9">
        <w:rPr>
          <w:spacing w:val="22"/>
        </w:rPr>
        <w:t xml:space="preserve"> </w:t>
      </w:r>
      <w:r w:rsidR="005A02C9">
        <w:t>can</w:t>
      </w:r>
      <w:r w:rsidR="005A02C9">
        <w:rPr>
          <w:spacing w:val="5"/>
        </w:rPr>
        <w:t xml:space="preserve"> </w:t>
      </w:r>
      <w:r w:rsidR="005A02C9">
        <w:t>use</w:t>
      </w:r>
      <w:r w:rsidR="005A02C9">
        <w:rPr>
          <w:spacing w:val="5"/>
        </w:rPr>
        <w:t xml:space="preserve"> </w:t>
      </w:r>
      <w:r w:rsidR="005A02C9">
        <w:t>their</w:t>
      </w:r>
      <w:r w:rsidR="005A02C9">
        <w:rPr>
          <w:spacing w:val="5"/>
        </w:rPr>
        <w:t xml:space="preserve"> </w:t>
      </w:r>
      <w:r w:rsidR="005A02C9">
        <w:rPr>
          <w:spacing w:val="-2"/>
        </w:rPr>
        <w:t>commander’s</w:t>
      </w:r>
      <w:r w:rsidR="005A02C9">
        <w:rPr>
          <w:spacing w:val="5"/>
        </w:rPr>
        <w:t xml:space="preserve"> </w:t>
      </w:r>
      <w:r w:rsidR="005A02C9">
        <w:t>leadership</w:t>
      </w:r>
      <w:r w:rsidR="005A02C9">
        <w:rPr>
          <w:spacing w:val="5"/>
        </w:rPr>
        <w:t xml:space="preserve"> </w:t>
      </w:r>
      <w:r w:rsidR="005A02C9">
        <w:t>to</w:t>
      </w:r>
      <w:r w:rsidR="005A02C9">
        <w:rPr>
          <w:spacing w:val="5"/>
        </w:rPr>
        <w:t xml:space="preserve"> </w:t>
      </w:r>
      <w:r w:rsidR="005A02C9">
        <w:rPr>
          <w:spacing w:val="-1"/>
        </w:rPr>
        <w:t>take</w:t>
      </w:r>
      <w:r w:rsidR="005A02C9">
        <w:rPr>
          <w:spacing w:val="5"/>
        </w:rPr>
        <w:t xml:space="preserve"> </w:t>
      </w:r>
      <w:r w:rsidR="005A02C9">
        <w:t>tests</w:t>
      </w:r>
      <w:r w:rsidR="005A02C9">
        <w:rPr>
          <w:spacing w:val="5"/>
        </w:rPr>
        <w:t xml:space="preserve"> </w:t>
      </w:r>
      <w:r w:rsidR="005A02C9">
        <w:t>on.</w:t>
      </w:r>
    </w:p>
    <w:p w:rsidR="00F87A27" w:rsidRDefault="00F87A27">
      <w:pPr>
        <w:spacing w:before="10"/>
        <w:rPr>
          <w:rFonts w:ascii="Garamond" w:eastAsia="Garamond" w:hAnsi="Garamond" w:cs="Garamond"/>
          <w:sz w:val="19"/>
          <w:szCs w:val="19"/>
        </w:rPr>
      </w:pPr>
    </w:p>
    <w:p w:rsidR="00F87A27" w:rsidRDefault="005A02C9">
      <w:pPr>
        <w:pStyle w:val="Heading4"/>
        <w:spacing w:line="223" w:lineRule="exact"/>
        <w:ind w:left="105"/>
        <w:jc w:val="both"/>
        <w:rPr>
          <w:b w:val="0"/>
          <w:bCs w:val="0"/>
        </w:rPr>
      </w:pPr>
      <w:r>
        <w:t>Heat</w:t>
      </w:r>
      <w:r>
        <w:rPr>
          <w:spacing w:val="5"/>
        </w:rPr>
        <w:t xml:space="preserve"> </w:t>
      </w:r>
      <w:r>
        <w:rPr>
          <w:spacing w:val="-1"/>
        </w:rPr>
        <w:t>Rod</w:t>
      </w:r>
    </w:p>
    <w:p w:rsidR="00F87A27" w:rsidRDefault="005A02C9">
      <w:pPr>
        <w:pStyle w:val="BodyText"/>
        <w:spacing w:before="1" w:line="234" w:lineRule="auto"/>
        <w:ind w:left="105" w:right="49"/>
        <w:jc w:val="both"/>
      </w:pPr>
      <w:r>
        <w:rPr>
          <w:spacing w:val="1"/>
        </w:rPr>
        <w:t>The</w:t>
      </w:r>
      <w:r>
        <w:rPr>
          <w:spacing w:val="41"/>
        </w:rPr>
        <w:t xml:space="preserve"> </w:t>
      </w:r>
      <w:r>
        <w:t>Heat</w:t>
      </w:r>
      <w:r>
        <w:rPr>
          <w:spacing w:val="41"/>
        </w:rPr>
        <w:t xml:space="preserve"> </w:t>
      </w:r>
      <w:r>
        <w:rPr>
          <w:spacing w:val="-2"/>
        </w:rPr>
        <w:t>Rod</w:t>
      </w:r>
      <w:r>
        <w:rPr>
          <w:spacing w:val="41"/>
        </w:rPr>
        <w:t xml:space="preserve"> </w:t>
      </w:r>
      <w:r>
        <w:t>is</w:t>
      </w:r>
      <w:r>
        <w:rPr>
          <w:spacing w:val="41"/>
        </w:rPr>
        <w:t xml:space="preserve"> </w:t>
      </w:r>
      <w:r>
        <w:t>a</w:t>
      </w:r>
      <w:r>
        <w:rPr>
          <w:spacing w:val="41"/>
        </w:rPr>
        <w:t xml:space="preserve"> </w:t>
      </w:r>
      <w:r>
        <w:t>very</w:t>
      </w:r>
      <w:r>
        <w:rPr>
          <w:spacing w:val="41"/>
        </w:rPr>
        <w:t xml:space="preserve"> </w:t>
      </w:r>
      <w:r>
        <w:t>dangerous</w:t>
      </w:r>
      <w:r>
        <w:rPr>
          <w:spacing w:val="41"/>
        </w:rPr>
        <w:t xml:space="preserve"> </w:t>
      </w:r>
      <w:r>
        <w:rPr>
          <w:spacing w:val="-1"/>
        </w:rPr>
        <w:t>weapon</w:t>
      </w:r>
      <w:r>
        <w:rPr>
          <w:spacing w:val="41"/>
        </w:rPr>
        <w:t xml:space="preserve"> </w:t>
      </w:r>
      <w:r>
        <w:t>in</w:t>
      </w:r>
      <w:r>
        <w:rPr>
          <w:spacing w:val="41"/>
        </w:rPr>
        <w:t xml:space="preserve"> </w:t>
      </w:r>
      <w:r>
        <w:t>the</w:t>
      </w:r>
      <w:r>
        <w:rPr>
          <w:spacing w:val="41"/>
        </w:rPr>
        <w:t xml:space="preserve"> </w:t>
      </w:r>
      <w:r>
        <w:t>hands</w:t>
      </w:r>
      <w:r>
        <w:rPr>
          <w:spacing w:val="41"/>
        </w:rPr>
        <w:t xml:space="preserve"> </w:t>
      </w:r>
      <w:r>
        <w:t>of</w:t>
      </w:r>
      <w:r>
        <w:rPr>
          <w:spacing w:val="17"/>
        </w:rPr>
        <w:t xml:space="preserve"> </w:t>
      </w:r>
      <w:r>
        <w:t>an</w:t>
      </w:r>
      <w:r>
        <w:rPr>
          <w:spacing w:val="28"/>
        </w:rPr>
        <w:t xml:space="preserve"> </w:t>
      </w:r>
      <w:r>
        <w:t>experienced</w:t>
      </w:r>
      <w:r>
        <w:rPr>
          <w:spacing w:val="-6"/>
        </w:rPr>
        <w:t xml:space="preserve"> </w:t>
      </w:r>
      <w:r>
        <w:t>pilots</w:t>
      </w:r>
      <w:r>
        <w:rPr>
          <w:spacing w:val="-6"/>
        </w:rPr>
        <w:t xml:space="preserve"> </w:t>
      </w:r>
      <w:r>
        <w:t>its</w:t>
      </w:r>
      <w:r>
        <w:rPr>
          <w:spacing w:val="-6"/>
        </w:rPr>
        <w:t xml:space="preserve"> </w:t>
      </w:r>
      <w:r>
        <w:t>capable</w:t>
      </w:r>
      <w:r>
        <w:rPr>
          <w:spacing w:val="-6"/>
        </w:rPr>
        <w:t xml:space="preserve"> </w:t>
      </w:r>
      <w:r>
        <w:t>of</w:t>
      </w:r>
      <w:r>
        <w:rPr>
          <w:spacing w:val="20"/>
        </w:rPr>
        <w:t xml:space="preserve"> </w:t>
      </w:r>
      <w:r>
        <w:t>shorting</w:t>
      </w:r>
      <w:r>
        <w:rPr>
          <w:spacing w:val="-6"/>
        </w:rPr>
        <w:t xml:space="preserve"> </w:t>
      </w:r>
      <w:r>
        <w:t>out</w:t>
      </w:r>
      <w:r>
        <w:rPr>
          <w:spacing w:val="-6"/>
        </w:rPr>
        <w:t xml:space="preserve"> </w:t>
      </w:r>
      <w:r>
        <w:t>Mobile</w:t>
      </w:r>
      <w:r>
        <w:rPr>
          <w:spacing w:val="-6"/>
        </w:rPr>
        <w:t xml:space="preserve"> </w:t>
      </w:r>
      <w:r>
        <w:t>Suits</w:t>
      </w:r>
      <w:r>
        <w:rPr>
          <w:spacing w:val="-6"/>
        </w:rPr>
        <w:t xml:space="preserve"> </w:t>
      </w:r>
      <w:r>
        <w:t>rendering</w:t>
      </w:r>
      <w:r>
        <w:rPr>
          <w:spacing w:val="24"/>
        </w:rPr>
        <w:t xml:space="preserve"> </w:t>
      </w:r>
      <w:r>
        <w:t>them</w:t>
      </w:r>
      <w:r>
        <w:rPr>
          <w:spacing w:val="9"/>
        </w:rPr>
        <w:t xml:space="preserve"> </w:t>
      </w:r>
      <w:r>
        <w:rPr>
          <w:spacing w:val="-1"/>
        </w:rPr>
        <w:t>inoperable.</w:t>
      </w:r>
      <w:r>
        <w:rPr>
          <w:spacing w:val="9"/>
        </w:rPr>
        <w:t xml:space="preserve"> </w:t>
      </w:r>
      <w:r>
        <w:t>It</w:t>
      </w:r>
      <w:r>
        <w:rPr>
          <w:spacing w:val="9"/>
        </w:rPr>
        <w:t xml:space="preserve"> </w:t>
      </w:r>
      <w:r>
        <w:t>can</w:t>
      </w:r>
      <w:r>
        <w:rPr>
          <w:spacing w:val="9"/>
        </w:rPr>
        <w:t xml:space="preserve"> </w:t>
      </w:r>
      <w:r>
        <w:t>be</w:t>
      </w:r>
      <w:r>
        <w:rPr>
          <w:spacing w:val="9"/>
        </w:rPr>
        <w:t xml:space="preserve"> </w:t>
      </w:r>
      <w:r>
        <w:t>also</w:t>
      </w:r>
      <w:r>
        <w:rPr>
          <w:spacing w:val="9"/>
        </w:rPr>
        <w:t xml:space="preserve"> </w:t>
      </w:r>
      <w:r>
        <w:t>used</w:t>
      </w:r>
      <w:r>
        <w:rPr>
          <w:spacing w:val="9"/>
        </w:rPr>
        <w:t xml:space="preserve"> </w:t>
      </w:r>
      <w:r>
        <w:t>to</w:t>
      </w:r>
      <w:r>
        <w:rPr>
          <w:spacing w:val="9"/>
        </w:rPr>
        <w:t xml:space="preserve"> </w:t>
      </w:r>
      <w:r>
        <w:rPr>
          <w:spacing w:val="1"/>
        </w:rPr>
        <w:t>grab</w:t>
      </w:r>
      <w:r>
        <w:rPr>
          <w:spacing w:val="9"/>
        </w:rPr>
        <w:t xml:space="preserve"> </w:t>
      </w:r>
      <w:r>
        <w:t>an</w:t>
      </w:r>
      <w:r>
        <w:rPr>
          <w:spacing w:val="9"/>
        </w:rPr>
        <w:t xml:space="preserve"> </w:t>
      </w:r>
      <w:r>
        <w:t>opponent</w:t>
      </w:r>
      <w:r>
        <w:rPr>
          <w:spacing w:val="9"/>
        </w:rPr>
        <w:t xml:space="preserve"> </w:t>
      </w:r>
      <w:r>
        <w:t>in</w:t>
      </w:r>
      <w:r>
        <w:rPr>
          <w:spacing w:val="9"/>
        </w:rPr>
        <w:t xml:space="preserve"> </w:t>
      </w:r>
      <w:r>
        <w:t>HTH,</w:t>
      </w:r>
      <w:r>
        <w:rPr>
          <w:spacing w:val="27"/>
        </w:rPr>
        <w:t xml:space="preserve"> </w:t>
      </w:r>
      <w:r>
        <w:t>entangling</w:t>
      </w:r>
      <w:r>
        <w:rPr>
          <w:spacing w:val="5"/>
        </w:rPr>
        <w:t xml:space="preserve"> </w:t>
      </w:r>
      <w:r>
        <w:t>them</w:t>
      </w:r>
      <w:r>
        <w:rPr>
          <w:spacing w:val="5"/>
        </w:rPr>
        <w:t xml:space="preserve"> </w:t>
      </w:r>
      <w:r>
        <w:t>and</w:t>
      </w:r>
      <w:r>
        <w:rPr>
          <w:spacing w:val="5"/>
        </w:rPr>
        <w:t xml:space="preserve"> </w:t>
      </w:r>
      <w:r>
        <w:t>reducing</w:t>
      </w:r>
      <w:r>
        <w:rPr>
          <w:spacing w:val="5"/>
        </w:rPr>
        <w:t xml:space="preserve"> </w:t>
      </w:r>
      <w:r>
        <w:t>their</w:t>
      </w:r>
      <w:r>
        <w:rPr>
          <w:spacing w:val="5"/>
        </w:rPr>
        <w:t xml:space="preserve"> </w:t>
      </w:r>
      <w:r>
        <w:rPr>
          <w:spacing w:val="-1"/>
        </w:rPr>
        <w:t>number</w:t>
      </w:r>
      <w:r>
        <w:rPr>
          <w:spacing w:val="5"/>
        </w:rPr>
        <w:t xml:space="preserve"> </w:t>
      </w:r>
      <w:r>
        <w:t>of</w:t>
      </w:r>
      <w:r>
        <w:rPr>
          <w:spacing w:val="31"/>
        </w:rPr>
        <w:t xml:space="preserve"> </w:t>
      </w:r>
      <w:r>
        <w:rPr>
          <w:spacing w:val="-2"/>
        </w:rPr>
        <w:t>attacks.</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left="105" w:right="48"/>
        <w:jc w:val="both"/>
      </w:pPr>
      <w:r>
        <w:t>A</w:t>
      </w:r>
      <w:r>
        <w:rPr>
          <w:spacing w:val="22"/>
        </w:rPr>
        <w:t xml:space="preserve"> </w:t>
      </w:r>
      <w:r>
        <w:t>Heat</w:t>
      </w:r>
      <w:r>
        <w:rPr>
          <w:spacing w:val="22"/>
        </w:rPr>
        <w:t xml:space="preserve"> </w:t>
      </w:r>
      <w:r>
        <w:rPr>
          <w:spacing w:val="-2"/>
        </w:rPr>
        <w:t>Rod</w:t>
      </w:r>
      <w:r>
        <w:rPr>
          <w:spacing w:val="22"/>
        </w:rPr>
        <w:t xml:space="preserve"> </w:t>
      </w:r>
      <w:r>
        <w:rPr>
          <w:spacing w:val="-1"/>
        </w:rPr>
        <w:t>attack</w:t>
      </w:r>
      <w:r>
        <w:rPr>
          <w:spacing w:val="22"/>
        </w:rPr>
        <w:t xml:space="preserve"> </w:t>
      </w:r>
      <w:r>
        <w:rPr>
          <w:spacing w:val="-1"/>
        </w:rPr>
        <w:t>takes</w:t>
      </w:r>
      <w:r>
        <w:rPr>
          <w:spacing w:val="22"/>
        </w:rPr>
        <w:t xml:space="preserve"> </w:t>
      </w:r>
      <w:r>
        <w:t>place</w:t>
      </w:r>
      <w:r>
        <w:rPr>
          <w:spacing w:val="22"/>
        </w:rPr>
        <w:t xml:space="preserve"> </w:t>
      </w:r>
      <w:r>
        <w:t>just</w:t>
      </w:r>
      <w:r>
        <w:rPr>
          <w:spacing w:val="22"/>
        </w:rPr>
        <w:t xml:space="preserve"> </w:t>
      </w:r>
      <w:r>
        <w:t>before</w:t>
      </w:r>
      <w:r>
        <w:rPr>
          <w:spacing w:val="22"/>
        </w:rPr>
        <w:t xml:space="preserve"> </w:t>
      </w:r>
      <w:r>
        <w:t>hand</w:t>
      </w:r>
      <w:r>
        <w:rPr>
          <w:spacing w:val="22"/>
        </w:rPr>
        <w:t xml:space="preserve"> </w:t>
      </w:r>
      <w:r>
        <w:t>to</w:t>
      </w:r>
      <w:r>
        <w:rPr>
          <w:spacing w:val="22"/>
        </w:rPr>
        <w:t xml:space="preserve"> </w:t>
      </w:r>
      <w:r>
        <w:t>hand</w:t>
      </w:r>
      <w:r>
        <w:rPr>
          <w:spacing w:val="22"/>
        </w:rPr>
        <w:t xml:space="preserve"> </w:t>
      </w:r>
      <w:r>
        <w:rPr>
          <w:spacing w:val="-1"/>
        </w:rPr>
        <w:t>happens.</w:t>
      </w:r>
      <w:r>
        <w:rPr>
          <w:spacing w:val="27"/>
        </w:rPr>
        <w:t xml:space="preserve"> </w:t>
      </w:r>
      <w:r>
        <w:rPr>
          <w:spacing w:val="-2"/>
        </w:rPr>
        <w:t>Roll</w:t>
      </w:r>
      <w:r>
        <w:rPr>
          <w:spacing w:val="6"/>
        </w:rPr>
        <w:t xml:space="preserve"> </w:t>
      </w:r>
      <w:r>
        <w:t>to</w:t>
      </w:r>
      <w:r>
        <w:rPr>
          <w:spacing w:val="6"/>
        </w:rPr>
        <w:t xml:space="preserve"> </w:t>
      </w:r>
      <w:r>
        <w:t>hit</w:t>
      </w:r>
      <w:r>
        <w:rPr>
          <w:spacing w:val="6"/>
        </w:rPr>
        <w:t xml:space="preserve"> </w:t>
      </w:r>
      <w:r>
        <w:t>as</w:t>
      </w:r>
      <w:r>
        <w:rPr>
          <w:spacing w:val="6"/>
        </w:rPr>
        <w:t xml:space="preserve"> </w:t>
      </w:r>
      <w:r>
        <w:t>if</w:t>
      </w:r>
      <w:r>
        <w:rPr>
          <w:spacing w:val="32"/>
        </w:rPr>
        <w:t xml:space="preserve"> </w:t>
      </w:r>
      <w:r>
        <w:t>you</w:t>
      </w:r>
      <w:r>
        <w:rPr>
          <w:spacing w:val="4"/>
        </w:rPr>
        <w:t xml:space="preserve"> </w:t>
      </w:r>
      <w:r>
        <w:t>are</w:t>
      </w:r>
      <w:r>
        <w:rPr>
          <w:spacing w:val="6"/>
        </w:rPr>
        <w:t xml:space="preserve"> </w:t>
      </w:r>
      <w:r>
        <w:t>firing</w:t>
      </w:r>
      <w:r>
        <w:rPr>
          <w:spacing w:val="6"/>
        </w:rPr>
        <w:t xml:space="preserve"> </w:t>
      </w:r>
      <w:r>
        <w:t>at</w:t>
      </w:r>
      <w:r>
        <w:rPr>
          <w:spacing w:val="6"/>
        </w:rPr>
        <w:t xml:space="preserve"> </w:t>
      </w:r>
      <w:r>
        <w:t>the</w:t>
      </w:r>
      <w:r>
        <w:rPr>
          <w:spacing w:val="6"/>
        </w:rPr>
        <w:t xml:space="preserve"> </w:t>
      </w:r>
      <w:r>
        <w:rPr>
          <w:spacing w:val="-1"/>
        </w:rPr>
        <w:t>enemy</w:t>
      </w:r>
      <w:r>
        <w:rPr>
          <w:spacing w:val="6"/>
        </w:rPr>
        <w:t xml:space="preserve"> </w:t>
      </w:r>
      <w:r>
        <w:t>suit,</w:t>
      </w:r>
      <w:r>
        <w:rPr>
          <w:spacing w:val="6"/>
        </w:rPr>
        <w:t xml:space="preserve"> </w:t>
      </w:r>
      <w:r>
        <w:t>if</w:t>
      </w:r>
      <w:r>
        <w:rPr>
          <w:spacing w:val="32"/>
        </w:rPr>
        <w:t xml:space="preserve"> </w:t>
      </w:r>
      <w:r>
        <w:t>you</w:t>
      </w:r>
      <w:r>
        <w:rPr>
          <w:spacing w:val="4"/>
        </w:rPr>
        <w:t xml:space="preserve"> </w:t>
      </w:r>
      <w:r>
        <w:t>hit</w:t>
      </w:r>
      <w:r>
        <w:rPr>
          <w:spacing w:val="6"/>
        </w:rPr>
        <w:t xml:space="preserve"> </w:t>
      </w:r>
      <w:r>
        <w:t>roll</w:t>
      </w:r>
      <w:r>
        <w:rPr>
          <w:spacing w:val="6"/>
        </w:rPr>
        <w:t xml:space="preserve"> </w:t>
      </w:r>
      <w:r>
        <w:t>a</w:t>
      </w:r>
      <w:r>
        <w:rPr>
          <w:spacing w:val="6"/>
        </w:rPr>
        <w:t xml:space="preserve"> </w:t>
      </w:r>
      <w:r>
        <w:t>die</w:t>
      </w:r>
      <w:r>
        <w:rPr>
          <w:spacing w:val="25"/>
        </w:rPr>
        <w:t xml:space="preserve"> </w:t>
      </w:r>
      <w:r>
        <w:t>and</w:t>
      </w:r>
      <w:r>
        <w:rPr>
          <w:spacing w:val="5"/>
        </w:rPr>
        <w:t xml:space="preserve"> </w:t>
      </w:r>
      <w:r>
        <w:t>apply</w:t>
      </w:r>
      <w:r>
        <w:rPr>
          <w:spacing w:val="5"/>
        </w:rPr>
        <w:t xml:space="preserve"> </w:t>
      </w:r>
      <w:r>
        <w:t>the</w:t>
      </w:r>
      <w:r>
        <w:rPr>
          <w:spacing w:val="5"/>
        </w:rPr>
        <w:t xml:space="preserve"> </w:t>
      </w:r>
      <w:r>
        <w:t>result.</w:t>
      </w:r>
    </w:p>
    <w:p w:rsidR="00F87A27" w:rsidRDefault="00F87A27">
      <w:pPr>
        <w:spacing w:before="10"/>
        <w:rPr>
          <w:rFonts w:ascii="Garamond" w:eastAsia="Garamond" w:hAnsi="Garamond" w:cs="Garamond"/>
          <w:sz w:val="19"/>
          <w:szCs w:val="19"/>
        </w:rPr>
      </w:pPr>
    </w:p>
    <w:p w:rsidR="00F87A27" w:rsidRDefault="005A02C9">
      <w:pPr>
        <w:spacing w:line="223" w:lineRule="exact"/>
        <w:ind w:left="105"/>
        <w:jc w:val="both"/>
        <w:rPr>
          <w:rFonts w:ascii="Garamond" w:eastAsia="Garamond" w:hAnsi="Garamond" w:cs="Garamond"/>
          <w:sz w:val="20"/>
          <w:szCs w:val="20"/>
        </w:rPr>
      </w:pPr>
      <w:r>
        <w:rPr>
          <w:rFonts w:ascii="Garamond"/>
          <w:spacing w:val="9"/>
          <w:sz w:val="20"/>
        </w:rPr>
        <w:t>1-</w:t>
      </w:r>
      <w:r>
        <w:rPr>
          <w:rFonts w:ascii="Garamond"/>
          <w:spacing w:val="-31"/>
          <w:sz w:val="20"/>
        </w:rPr>
        <w:t xml:space="preserve"> </w:t>
      </w:r>
      <w:r>
        <w:rPr>
          <w:rFonts w:ascii="Garamond"/>
          <w:spacing w:val="-1"/>
          <w:sz w:val="20"/>
        </w:rPr>
        <w:t>2</w:t>
      </w:r>
      <w:r>
        <w:rPr>
          <w:rFonts w:ascii="Garamond"/>
          <w:i/>
          <w:spacing w:val="-1"/>
          <w:sz w:val="20"/>
        </w:rPr>
        <w:t>-</w:t>
      </w:r>
      <w:r>
        <w:rPr>
          <w:rFonts w:ascii="Garamond"/>
          <w:i/>
          <w:spacing w:val="5"/>
          <w:sz w:val="20"/>
        </w:rPr>
        <w:t xml:space="preserve"> </w:t>
      </w:r>
      <w:r>
        <w:rPr>
          <w:rFonts w:ascii="Garamond"/>
          <w:i/>
          <w:sz w:val="20"/>
        </w:rPr>
        <w:t>nothing</w:t>
      </w:r>
      <w:r>
        <w:rPr>
          <w:rFonts w:ascii="Garamond"/>
          <w:i/>
          <w:spacing w:val="5"/>
          <w:sz w:val="20"/>
        </w:rPr>
        <w:t xml:space="preserve"> </w:t>
      </w:r>
      <w:r>
        <w:rPr>
          <w:rFonts w:ascii="Garamond"/>
          <w:i/>
          <w:sz w:val="20"/>
        </w:rPr>
        <w:t>happens</w:t>
      </w:r>
    </w:p>
    <w:p w:rsidR="00F87A27" w:rsidRDefault="005A02C9">
      <w:pPr>
        <w:spacing w:line="220" w:lineRule="exact"/>
        <w:ind w:left="105"/>
        <w:jc w:val="both"/>
        <w:rPr>
          <w:rFonts w:ascii="Garamond" w:eastAsia="Garamond" w:hAnsi="Garamond" w:cs="Garamond"/>
          <w:sz w:val="20"/>
          <w:szCs w:val="20"/>
        </w:rPr>
      </w:pPr>
      <w:r>
        <w:rPr>
          <w:rFonts w:ascii="Garamond" w:eastAsia="Garamond" w:hAnsi="Garamond" w:cs="Garamond"/>
          <w:spacing w:val="12"/>
          <w:sz w:val="20"/>
          <w:szCs w:val="20"/>
        </w:rPr>
        <w:t>3-4</w:t>
      </w:r>
      <w:r>
        <w:rPr>
          <w:rFonts w:ascii="Garamond" w:eastAsia="Garamond" w:hAnsi="Garamond" w:cs="Garamond"/>
          <w:spacing w:val="4"/>
          <w:sz w:val="20"/>
          <w:szCs w:val="20"/>
        </w:rPr>
        <w:t xml:space="preserve"> </w:t>
      </w:r>
      <w:r>
        <w:rPr>
          <w:rFonts w:ascii="Garamond" w:eastAsia="Garamond" w:hAnsi="Garamond" w:cs="Garamond"/>
          <w:i/>
          <w:sz w:val="20"/>
          <w:szCs w:val="20"/>
        </w:rPr>
        <w:t>–</w:t>
      </w:r>
      <w:r>
        <w:rPr>
          <w:rFonts w:ascii="Garamond" w:eastAsia="Garamond" w:hAnsi="Garamond" w:cs="Garamond"/>
          <w:i/>
          <w:spacing w:val="5"/>
          <w:sz w:val="20"/>
          <w:szCs w:val="20"/>
        </w:rPr>
        <w:t xml:space="preserve"> </w:t>
      </w:r>
      <w:r>
        <w:rPr>
          <w:rFonts w:ascii="Garamond" w:eastAsia="Garamond" w:hAnsi="Garamond" w:cs="Garamond"/>
          <w:i/>
          <w:sz w:val="20"/>
          <w:szCs w:val="20"/>
        </w:rPr>
        <w:t>Pilot</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shocked,</w:t>
      </w:r>
      <w:r>
        <w:rPr>
          <w:rFonts w:ascii="Garamond" w:eastAsia="Garamond" w:hAnsi="Garamond" w:cs="Garamond"/>
          <w:i/>
          <w:spacing w:val="5"/>
          <w:sz w:val="20"/>
          <w:szCs w:val="20"/>
        </w:rPr>
        <w:t xml:space="preserve"> </w:t>
      </w:r>
      <w:r>
        <w:rPr>
          <w:rFonts w:ascii="Garamond" w:eastAsia="Garamond" w:hAnsi="Garamond" w:cs="Garamond"/>
          <w:i/>
          <w:sz w:val="20"/>
          <w:szCs w:val="20"/>
        </w:rPr>
        <w:t>suit</w:t>
      </w:r>
      <w:r>
        <w:rPr>
          <w:rFonts w:ascii="Garamond" w:eastAsia="Garamond" w:hAnsi="Garamond" w:cs="Garamond"/>
          <w:i/>
          <w:spacing w:val="5"/>
          <w:sz w:val="20"/>
          <w:szCs w:val="20"/>
        </w:rPr>
        <w:t xml:space="preserve"> </w:t>
      </w:r>
      <w:r>
        <w:rPr>
          <w:rFonts w:ascii="Garamond" w:eastAsia="Garamond" w:hAnsi="Garamond" w:cs="Garamond"/>
          <w:i/>
          <w:sz w:val="20"/>
          <w:szCs w:val="20"/>
        </w:rPr>
        <w:t>loses</w:t>
      </w:r>
      <w:r>
        <w:rPr>
          <w:rFonts w:ascii="Garamond" w:eastAsia="Garamond" w:hAnsi="Garamond" w:cs="Garamond"/>
          <w:i/>
          <w:spacing w:val="5"/>
          <w:sz w:val="20"/>
          <w:szCs w:val="20"/>
        </w:rPr>
        <w:t xml:space="preserve"> </w:t>
      </w:r>
      <w:r>
        <w:rPr>
          <w:rFonts w:ascii="Garamond" w:eastAsia="Garamond" w:hAnsi="Garamond" w:cs="Garamond"/>
          <w:i/>
          <w:sz w:val="20"/>
          <w:szCs w:val="20"/>
        </w:rPr>
        <w:t>an</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attack</w:t>
      </w:r>
      <w:r>
        <w:rPr>
          <w:rFonts w:ascii="Garamond" w:eastAsia="Garamond" w:hAnsi="Garamond" w:cs="Garamond"/>
          <w:i/>
          <w:spacing w:val="5"/>
          <w:sz w:val="20"/>
          <w:szCs w:val="20"/>
        </w:rPr>
        <w:t xml:space="preserve"> </w:t>
      </w:r>
      <w:r>
        <w:rPr>
          <w:rFonts w:ascii="Garamond" w:eastAsia="Garamond" w:hAnsi="Garamond" w:cs="Garamond"/>
          <w:i/>
          <w:sz w:val="20"/>
          <w:szCs w:val="20"/>
        </w:rPr>
        <w:t>this</w:t>
      </w:r>
      <w:r>
        <w:rPr>
          <w:rFonts w:ascii="Garamond" w:eastAsia="Garamond" w:hAnsi="Garamond" w:cs="Garamond"/>
          <w:i/>
          <w:spacing w:val="5"/>
          <w:sz w:val="20"/>
          <w:szCs w:val="20"/>
        </w:rPr>
        <w:t xml:space="preserve"> </w:t>
      </w:r>
      <w:r>
        <w:rPr>
          <w:rFonts w:ascii="Garamond" w:eastAsia="Garamond" w:hAnsi="Garamond" w:cs="Garamond"/>
          <w:i/>
          <w:sz w:val="20"/>
          <w:szCs w:val="20"/>
        </w:rPr>
        <w:t>round</w:t>
      </w:r>
    </w:p>
    <w:p w:rsidR="00F87A27" w:rsidRDefault="005A02C9">
      <w:pPr>
        <w:spacing w:line="220" w:lineRule="exact"/>
        <w:ind w:left="105"/>
        <w:jc w:val="both"/>
        <w:rPr>
          <w:rFonts w:ascii="Garamond" w:eastAsia="Garamond" w:hAnsi="Garamond" w:cs="Garamond"/>
          <w:sz w:val="20"/>
          <w:szCs w:val="20"/>
        </w:rPr>
      </w:pPr>
      <w:r>
        <w:rPr>
          <w:rFonts w:ascii="Garamond" w:eastAsia="Garamond" w:hAnsi="Garamond" w:cs="Garamond"/>
          <w:sz w:val="20"/>
          <w:szCs w:val="20"/>
        </w:rPr>
        <w:t>5</w:t>
      </w:r>
      <w:r>
        <w:rPr>
          <w:rFonts w:ascii="Garamond" w:eastAsia="Garamond" w:hAnsi="Garamond" w:cs="Garamond"/>
          <w:spacing w:val="21"/>
          <w:sz w:val="20"/>
          <w:szCs w:val="20"/>
        </w:rPr>
        <w:t xml:space="preserve"> </w:t>
      </w:r>
      <w:r>
        <w:rPr>
          <w:rFonts w:ascii="Garamond" w:eastAsia="Garamond" w:hAnsi="Garamond" w:cs="Garamond"/>
          <w:i/>
          <w:sz w:val="20"/>
          <w:szCs w:val="20"/>
        </w:rPr>
        <w:t>–</w:t>
      </w:r>
      <w:r>
        <w:rPr>
          <w:rFonts w:ascii="Garamond" w:eastAsia="Garamond" w:hAnsi="Garamond" w:cs="Garamond"/>
          <w:i/>
          <w:spacing w:val="5"/>
          <w:sz w:val="20"/>
          <w:szCs w:val="20"/>
        </w:rPr>
        <w:t xml:space="preserve"> </w:t>
      </w:r>
      <w:r>
        <w:rPr>
          <w:rFonts w:ascii="Garamond" w:eastAsia="Garamond" w:hAnsi="Garamond" w:cs="Garamond"/>
          <w:i/>
          <w:sz w:val="20"/>
          <w:szCs w:val="20"/>
        </w:rPr>
        <w:t>Mobile</w:t>
      </w:r>
      <w:r>
        <w:rPr>
          <w:rFonts w:ascii="Garamond" w:eastAsia="Garamond" w:hAnsi="Garamond" w:cs="Garamond"/>
          <w:i/>
          <w:spacing w:val="5"/>
          <w:sz w:val="20"/>
          <w:szCs w:val="20"/>
        </w:rPr>
        <w:t xml:space="preserve"> </w:t>
      </w:r>
      <w:r>
        <w:rPr>
          <w:rFonts w:ascii="Garamond" w:eastAsia="Garamond" w:hAnsi="Garamond" w:cs="Garamond"/>
          <w:i/>
          <w:sz w:val="20"/>
          <w:szCs w:val="20"/>
        </w:rPr>
        <w:t>Suit</w:t>
      </w:r>
      <w:r>
        <w:rPr>
          <w:rFonts w:ascii="Garamond" w:eastAsia="Garamond" w:hAnsi="Garamond" w:cs="Garamond"/>
          <w:i/>
          <w:spacing w:val="5"/>
          <w:sz w:val="20"/>
          <w:szCs w:val="20"/>
        </w:rPr>
        <w:t xml:space="preserve"> </w:t>
      </w:r>
      <w:r>
        <w:rPr>
          <w:rFonts w:ascii="Garamond" w:eastAsia="Garamond" w:hAnsi="Garamond" w:cs="Garamond"/>
          <w:i/>
          <w:sz w:val="20"/>
          <w:szCs w:val="20"/>
        </w:rPr>
        <w:t>overloads</w:t>
      </w:r>
      <w:r>
        <w:rPr>
          <w:rFonts w:ascii="Garamond" w:eastAsia="Garamond" w:hAnsi="Garamond" w:cs="Garamond"/>
          <w:i/>
          <w:spacing w:val="5"/>
          <w:sz w:val="20"/>
          <w:szCs w:val="20"/>
        </w:rPr>
        <w:t xml:space="preserve"> </w:t>
      </w:r>
      <w:r>
        <w:rPr>
          <w:rFonts w:ascii="Garamond" w:eastAsia="Garamond" w:hAnsi="Garamond" w:cs="Garamond"/>
          <w:i/>
          <w:sz w:val="20"/>
          <w:szCs w:val="20"/>
        </w:rPr>
        <w:t>roll</w:t>
      </w:r>
      <w:r>
        <w:rPr>
          <w:rFonts w:ascii="Garamond" w:eastAsia="Garamond" w:hAnsi="Garamond" w:cs="Garamond"/>
          <w:i/>
          <w:spacing w:val="10"/>
          <w:sz w:val="20"/>
          <w:szCs w:val="20"/>
        </w:rPr>
        <w:t xml:space="preserve"> </w:t>
      </w:r>
      <w:r>
        <w:rPr>
          <w:rFonts w:ascii="Garamond" w:eastAsia="Garamond" w:hAnsi="Garamond" w:cs="Garamond"/>
          <w:i/>
          <w:sz w:val="20"/>
          <w:szCs w:val="20"/>
        </w:rPr>
        <w:t>on</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glancing</w:t>
      </w:r>
      <w:r>
        <w:rPr>
          <w:rFonts w:ascii="Garamond" w:eastAsia="Garamond" w:hAnsi="Garamond" w:cs="Garamond"/>
          <w:i/>
          <w:spacing w:val="5"/>
          <w:sz w:val="20"/>
          <w:szCs w:val="20"/>
        </w:rPr>
        <w:t xml:space="preserve"> </w:t>
      </w:r>
      <w:r>
        <w:rPr>
          <w:rFonts w:ascii="Garamond" w:eastAsia="Garamond" w:hAnsi="Garamond" w:cs="Garamond"/>
          <w:i/>
          <w:sz w:val="20"/>
          <w:szCs w:val="20"/>
        </w:rPr>
        <w:t>hits</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table</w:t>
      </w:r>
      <w:r>
        <w:rPr>
          <w:rFonts w:ascii="Garamond" w:eastAsia="Garamond" w:hAnsi="Garamond" w:cs="Garamond"/>
          <w:i/>
          <w:spacing w:val="5"/>
          <w:sz w:val="20"/>
          <w:szCs w:val="20"/>
        </w:rPr>
        <w:t xml:space="preserve"> </w:t>
      </w:r>
      <w:r>
        <w:rPr>
          <w:rFonts w:ascii="Garamond" w:eastAsia="Garamond" w:hAnsi="Garamond" w:cs="Garamond"/>
          <w:i/>
          <w:sz w:val="20"/>
          <w:szCs w:val="20"/>
        </w:rPr>
        <w:t>and</w:t>
      </w:r>
      <w:r>
        <w:rPr>
          <w:rFonts w:ascii="Garamond" w:eastAsia="Garamond" w:hAnsi="Garamond" w:cs="Garamond"/>
          <w:i/>
          <w:spacing w:val="5"/>
          <w:sz w:val="20"/>
          <w:szCs w:val="20"/>
        </w:rPr>
        <w:t xml:space="preserve"> </w:t>
      </w:r>
      <w:r>
        <w:rPr>
          <w:rFonts w:ascii="Garamond" w:eastAsia="Garamond" w:hAnsi="Garamond" w:cs="Garamond"/>
          <w:i/>
          <w:sz w:val="20"/>
          <w:szCs w:val="20"/>
        </w:rPr>
        <w:t>apply</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5"/>
          <w:sz w:val="20"/>
          <w:szCs w:val="20"/>
        </w:rPr>
        <w:t xml:space="preserve"> </w:t>
      </w:r>
      <w:r>
        <w:rPr>
          <w:rFonts w:ascii="Garamond" w:eastAsia="Garamond" w:hAnsi="Garamond" w:cs="Garamond"/>
          <w:i/>
          <w:sz w:val="20"/>
          <w:szCs w:val="20"/>
        </w:rPr>
        <w:t>result.</w:t>
      </w:r>
    </w:p>
    <w:p w:rsidR="00F87A27" w:rsidRDefault="005A02C9">
      <w:pPr>
        <w:spacing w:line="223" w:lineRule="exact"/>
        <w:ind w:left="105"/>
        <w:jc w:val="both"/>
        <w:rPr>
          <w:rFonts w:ascii="Garamond" w:eastAsia="Garamond" w:hAnsi="Garamond" w:cs="Garamond"/>
          <w:sz w:val="20"/>
          <w:szCs w:val="20"/>
        </w:rPr>
      </w:pPr>
      <w:r>
        <w:rPr>
          <w:rFonts w:ascii="Garamond"/>
          <w:spacing w:val="8"/>
          <w:sz w:val="20"/>
        </w:rPr>
        <w:t>6</w:t>
      </w:r>
      <w:r>
        <w:rPr>
          <w:rFonts w:ascii="Garamond"/>
          <w:i/>
          <w:spacing w:val="8"/>
          <w:sz w:val="20"/>
        </w:rPr>
        <w:t>-</w:t>
      </w:r>
      <w:r>
        <w:rPr>
          <w:rFonts w:ascii="Garamond"/>
          <w:i/>
          <w:spacing w:val="-4"/>
          <w:sz w:val="20"/>
        </w:rPr>
        <w:t xml:space="preserve"> </w:t>
      </w:r>
      <w:r>
        <w:rPr>
          <w:rFonts w:ascii="Garamond"/>
          <w:i/>
          <w:sz w:val="20"/>
        </w:rPr>
        <w:t>Mobile</w:t>
      </w:r>
      <w:r>
        <w:rPr>
          <w:rFonts w:ascii="Garamond"/>
          <w:i/>
          <w:spacing w:val="-4"/>
          <w:sz w:val="20"/>
        </w:rPr>
        <w:t xml:space="preserve"> </w:t>
      </w:r>
      <w:r>
        <w:rPr>
          <w:rFonts w:ascii="Garamond"/>
          <w:i/>
          <w:sz w:val="20"/>
        </w:rPr>
        <w:t>Suit</w:t>
      </w:r>
      <w:r>
        <w:rPr>
          <w:rFonts w:ascii="Garamond"/>
          <w:i/>
          <w:spacing w:val="-4"/>
          <w:sz w:val="20"/>
        </w:rPr>
        <w:t xml:space="preserve"> </w:t>
      </w:r>
      <w:r>
        <w:rPr>
          <w:rFonts w:ascii="Garamond"/>
          <w:i/>
          <w:sz w:val="20"/>
        </w:rPr>
        <w:t>system</w:t>
      </w:r>
      <w:r>
        <w:rPr>
          <w:rFonts w:ascii="Garamond"/>
          <w:i/>
          <w:spacing w:val="-4"/>
          <w:sz w:val="20"/>
        </w:rPr>
        <w:t xml:space="preserve"> blow, </w:t>
      </w:r>
      <w:r>
        <w:rPr>
          <w:rFonts w:ascii="Garamond"/>
          <w:i/>
          <w:sz w:val="20"/>
        </w:rPr>
        <w:t>Suit</w:t>
      </w:r>
      <w:r>
        <w:rPr>
          <w:rFonts w:ascii="Garamond"/>
          <w:i/>
          <w:spacing w:val="-4"/>
          <w:sz w:val="20"/>
        </w:rPr>
        <w:t xml:space="preserve"> </w:t>
      </w:r>
      <w:r>
        <w:rPr>
          <w:rFonts w:ascii="Garamond"/>
          <w:i/>
          <w:sz w:val="20"/>
        </w:rPr>
        <w:t>counts</w:t>
      </w:r>
      <w:r>
        <w:rPr>
          <w:rFonts w:ascii="Garamond"/>
          <w:i/>
          <w:spacing w:val="-4"/>
          <w:sz w:val="20"/>
        </w:rPr>
        <w:t xml:space="preserve"> </w:t>
      </w:r>
      <w:r>
        <w:rPr>
          <w:rFonts w:ascii="Garamond"/>
          <w:i/>
          <w:sz w:val="20"/>
        </w:rPr>
        <w:t>as</w:t>
      </w:r>
      <w:r>
        <w:rPr>
          <w:rFonts w:ascii="Garamond"/>
          <w:i/>
          <w:spacing w:val="-4"/>
          <w:sz w:val="20"/>
        </w:rPr>
        <w:t xml:space="preserve"> </w:t>
      </w:r>
      <w:r>
        <w:rPr>
          <w:rFonts w:ascii="Garamond"/>
          <w:i/>
          <w:sz w:val="20"/>
        </w:rPr>
        <w:t>immobilized</w:t>
      </w:r>
      <w:r>
        <w:rPr>
          <w:rFonts w:ascii="Garamond"/>
          <w:i/>
          <w:spacing w:val="-4"/>
          <w:sz w:val="20"/>
        </w:rPr>
        <w:t xml:space="preserve"> </w:t>
      </w:r>
      <w:r>
        <w:rPr>
          <w:rFonts w:ascii="Garamond"/>
          <w:i/>
          <w:sz w:val="20"/>
        </w:rPr>
        <w:t>for</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pacing w:val="1"/>
          <w:sz w:val="20"/>
        </w:rPr>
        <w:t>rest</w:t>
      </w:r>
      <w:r>
        <w:rPr>
          <w:rFonts w:ascii="Garamond"/>
          <w:i/>
          <w:spacing w:val="-4"/>
          <w:sz w:val="20"/>
        </w:rPr>
        <w:t xml:space="preserve"> </w:t>
      </w:r>
      <w:r>
        <w:rPr>
          <w:rFonts w:ascii="Garamond"/>
          <w:i/>
          <w:sz w:val="20"/>
        </w:rPr>
        <w:t>of</w:t>
      </w:r>
      <w:r>
        <w:rPr>
          <w:rFonts w:ascii="Garamond"/>
          <w:i/>
          <w:spacing w:val="41"/>
          <w:sz w:val="20"/>
        </w:rPr>
        <w:t xml:space="preserve"> </w:t>
      </w:r>
      <w:r>
        <w:rPr>
          <w:rFonts w:ascii="Garamond"/>
          <w:i/>
          <w:sz w:val="20"/>
        </w:rPr>
        <w:t>the</w:t>
      </w:r>
      <w:r>
        <w:rPr>
          <w:rFonts w:ascii="Garamond"/>
          <w:i/>
          <w:spacing w:val="-4"/>
          <w:sz w:val="20"/>
        </w:rPr>
        <w:t xml:space="preserve"> </w:t>
      </w:r>
      <w:r>
        <w:rPr>
          <w:rFonts w:ascii="Garamond"/>
          <w:i/>
          <w:spacing w:val="-1"/>
          <w:sz w:val="20"/>
        </w:rPr>
        <w:t>game.</w:t>
      </w:r>
    </w:p>
    <w:p w:rsidR="00F87A27" w:rsidRDefault="00F87A27">
      <w:pPr>
        <w:spacing w:before="1"/>
        <w:rPr>
          <w:rFonts w:ascii="Garamond" w:eastAsia="Garamond" w:hAnsi="Garamond" w:cs="Garamond"/>
          <w:i/>
          <w:sz w:val="19"/>
          <w:szCs w:val="19"/>
        </w:rPr>
      </w:pPr>
    </w:p>
    <w:p w:rsidR="00F87A27" w:rsidRDefault="005A02C9">
      <w:pPr>
        <w:pStyle w:val="Heading4"/>
        <w:spacing w:line="223" w:lineRule="exact"/>
        <w:ind w:left="105"/>
        <w:jc w:val="both"/>
        <w:rPr>
          <w:b w:val="0"/>
          <w:bCs w:val="0"/>
        </w:rPr>
      </w:pPr>
      <w:r>
        <w:rPr>
          <w:spacing w:val="-1"/>
        </w:rPr>
        <w:t>Cracker</w:t>
      </w:r>
      <w:r>
        <w:rPr>
          <w:spacing w:val="5"/>
        </w:rPr>
        <w:t xml:space="preserve"> </w:t>
      </w:r>
      <w:r>
        <w:t>Grenade</w:t>
      </w:r>
    </w:p>
    <w:p w:rsidR="00F87A27" w:rsidRDefault="00E86CF6">
      <w:pPr>
        <w:pStyle w:val="BodyText"/>
        <w:spacing w:before="1" w:line="234" w:lineRule="auto"/>
        <w:ind w:left="105" w:right="48"/>
        <w:jc w:val="both"/>
      </w:pPr>
      <w:r>
        <w:pict>
          <v:shape id="_x0000_s1246" type="#_x0000_t75" style="position:absolute;left:0;text-align:left;margin-left:307.45pt;margin-top:30.65pt;width:280.8pt;height:255.3pt;z-index:251662848;mso-position-horizontal-relative:page">
            <v:imagedata r:id="rId67" o:title=""/>
            <w10:wrap anchorx="page"/>
          </v:shape>
        </w:pict>
      </w:r>
      <w:r w:rsidR="005A02C9">
        <w:t>Zeon</w:t>
      </w:r>
      <w:r w:rsidR="005A02C9">
        <w:rPr>
          <w:spacing w:val="-3"/>
        </w:rPr>
        <w:t xml:space="preserve"> </w:t>
      </w:r>
      <w:r w:rsidR="005A02C9">
        <w:t>forces</w:t>
      </w:r>
      <w:r w:rsidR="005A02C9">
        <w:rPr>
          <w:spacing w:val="-3"/>
        </w:rPr>
        <w:t xml:space="preserve"> </w:t>
      </w:r>
      <w:r w:rsidR="005A02C9">
        <w:rPr>
          <w:spacing w:val="-2"/>
        </w:rPr>
        <w:t>have</w:t>
      </w:r>
      <w:r w:rsidR="005A02C9">
        <w:rPr>
          <w:spacing w:val="-3"/>
        </w:rPr>
        <w:t xml:space="preserve"> </w:t>
      </w:r>
      <w:r w:rsidR="005A02C9">
        <w:rPr>
          <w:spacing w:val="-1"/>
        </w:rPr>
        <w:t>developed</w:t>
      </w:r>
      <w:r w:rsidR="005A02C9">
        <w:rPr>
          <w:spacing w:val="-3"/>
        </w:rPr>
        <w:t xml:space="preserve"> </w:t>
      </w:r>
      <w:r w:rsidR="005A02C9">
        <w:t>a</w:t>
      </w:r>
      <w:r w:rsidR="005A02C9">
        <w:rPr>
          <w:spacing w:val="-3"/>
        </w:rPr>
        <w:t xml:space="preserve"> </w:t>
      </w:r>
      <w:r w:rsidR="005A02C9">
        <w:rPr>
          <w:spacing w:val="-1"/>
        </w:rPr>
        <w:t>number</w:t>
      </w:r>
      <w:r w:rsidR="005A02C9">
        <w:rPr>
          <w:spacing w:val="-3"/>
        </w:rPr>
        <w:t xml:space="preserve"> </w:t>
      </w:r>
      <w:r w:rsidR="005A02C9">
        <w:t>of</w:t>
      </w:r>
      <w:r w:rsidR="005A02C9">
        <w:rPr>
          <w:spacing w:val="23"/>
        </w:rPr>
        <w:t xml:space="preserve"> </w:t>
      </w:r>
      <w:r w:rsidR="005A02C9">
        <w:t>anti-Suit</w:t>
      </w:r>
      <w:r w:rsidR="005A02C9">
        <w:rPr>
          <w:spacing w:val="-3"/>
        </w:rPr>
        <w:t xml:space="preserve"> </w:t>
      </w:r>
      <w:r w:rsidR="005A02C9">
        <w:t>targeting</w:t>
      </w:r>
      <w:r w:rsidR="005A02C9">
        <w:rPr>
          <w:spacing w:val="-3"/>
        </w:rPr>
        <w:t xml:space="preserve"> </w:t>
      </w:r>
      <w:r w:rsidR="005A02C9">
        <w:rPr>
          <w:spacing w:val="-1"/>
        </w:rPr>
        <w:t>devices.</w:t>
      </w:r>
      <w:r w:rsidR="005A02C9">
        <w:rPr>
          <w:spacing w:val="25"/>
        </w:rPr>
        <w:t xml:space="preserve"> </w:t>
      </w:r>
      <w:r w:rsidR="005A02C9">
        <w:t>One</w:t>
      </w:r>
      <w:r w:rsidR="005A02C9">
        <w:rPr>
          <w:spacing w:val="-5"/>
        </w:rPr>
        <w:t xml:space="preserve"> </w:t>
      </w:r>
      <w:r w:rsidR="005A02C9">
        <w:t>of</w:t>
      </w:r>
      <w:r w:rsidR="005A02C9">
        <w:rPr>
          <w:spacing w:val="21"/>
        </w:rPr>
        <w:t xml:space="preserve"> </w:t>
      </w:r>
      <w:r w:rsidR="005A02C9">
        <w:rPr>
          <w:spacing w:val="-1"/>
        </w:rPr>
        <w:t>which</w:t>
      </w:r>
      <w:r w:rsidR="005A02C9">
        <w:rPr>
          <w:spacing w:val="-5"/>
        </w:rPr>
        <w:t xml:space="preserve"> </w:t>
      </w:r>
      <w:r w:rsidR="005A02C9">
        <w:t>is</w:t>
      </w:r>
      <w:r w:rsidR="005A02C9">
        <w:rPr>
          <w:spacing w:val="-5"/>
        </w:rPr>
        <w:t xml:space="preserve"> </w:t>
      </w:r>
      <w:r w:rsidR="005A02C9">
        <w:t>the</w:t>
      </w:r>
      <w:r w:rsidR="005A02C9">
        <w:rPr>
          <w:spacing w:val="-5"/>
        </w:rPr>
        <w:t xml:space="preserve"> </w:t>
      </w:r>
      <w:r w:rsidR="005A02C9">
        <w:rPr>
          <w:spacing w:val="-1"/>
        </w:rPr>
        <w:t>Cracker</w:t>
      </w:r>
      <w:r w:rsidR="005A02C9">
        <w:rPr>
          <w:spacing w:val="-5"/>
        </w:rPr>
        <w:t xml:space="preserve"> </w:t>
      </w:r>
      <w:r w:rsidR="005A02C9">
        <w:t>grenade.</w:t>
      </w:r>
      <w:r w:rsidR="005A02C9">
        <w:rPr>
          <w:spacing w:val="-5"/>
        </w:rPr>
        <w:t xml:space="preserve"> </w:t>
      </w:r>
      <w:r w:rsidR="005A02C9">
        <w:t>When</w:t>
      </w:r>
      <w:r w:rsidR="005A02C9">
        <w:rPr>
          <w:spacing w:val="-5"/>
        </w:rPr>
        <w:t xml:space="preserve"> </w:t>
      </w:r>
      <w:r w:rsidR="005A02C9">
        <w:t>used</w:t>
      </w:r>
      <w:r w:rsidR="005A02C9">
        <w:rPr>
          <w:spacing w:val="-5"/>
        </w:rPr>
        <w:t xml:space="preserve"> </w:t>
      </w:r>
      <w:r w:rsidR="005A02C9">
        <w:t>it</w:t>
      </w:r>
      <w:r w:rsidR="005A02C9">
        <w:rPr>
          <w:spacing w:val="-5"/>
        </w:rPr>
        <w:t xml:space="preserve"> </w:t>
      </w:r>
      <w:r w:rsidR="005A02C9">
        <w:t>can</w:t>
      </w:r>
      <w:r w:rsidR="005A02C9">
        <w:rPr>
          <w:spacing w:val="-5"/>
        </w:rPr>
        <w:t xml:space="preserve"> </w:t>
      </w:r>
      <w:r w:rsidR="005A02C9">
        <w:rPr>
          <w:spacing w:val="-1"/>
        </w:rPr>
        <w:t>overload</w:t>
      </w:r>
      <w:r w:rsidR="005A02C9">
        <w:rPr>
          <w:spacing w:val="-5"/>
        </w:rPr>
        <w:t xml:space="preserve"> </w:t>
      </w:r>
      <w:r w:rsidR="005A02C9">
        <w:t>the</w:t>
      </w:r>
      <w:r w:rsidR="005A02C9">
        <w:rPr>
          <w:spacing w:val="26"/>
        </w:rPr>
        <w:t xml:space="preserve"> </w:t>
      </w:r>
      <w:r w:rsidR="005A02C9">
        <w:t>visual</w:t>
      </w:r>
      <w:r w:rsidR="005A02C9">
        <w:rPr>
          <w:spacing w:val="19"/>
        </w:rPr>
        <w:t xml:space="preserve"> </w:t>
      </w:r>
      <w:r w:rsidR="005A02C9">
        <w:t>sensors</w:t>
      </w:r>
      <w:r w:rsidR="005A02C9">
        <w:rPr>
          <w:spacing w:val="19"/>
        </w:rPr>
        <w:t xml:space="preserve"> </w:t>
      </w:r>
      <w:r w:rsidR="005A02C9">
        <w:t>of</w:t>
      </w:r>
      <w:r w:rsidR="005A02C9">
        <w:rPr>
          <w:spacing w:val="45"/>
        </w:rPr>
        <w:t xml:space="preserve"> </w:t>
      </w:r>
      <w:r w:rsidR="005A02C9">
        <w:t>a</w:t>
      </w:r>
      <w:r w:rsidR="005A02C9">
        <w:rPr>
          <w:spacing w:val="19"/>
        </w:rPr>
        <w:t xml:space="preserve"> </w:t>
      </w:r>
      <w:r w:rsidR="005A02C9">
        <w:t>Mobile</w:t>
      </w:r>
      <w:r w:rsidR="005A02C9">
        <w:rPr>
          <w:spacing w:val="19"/>
        </w:rPr>
        <w:t xml:space="preserve"> </w:t>
      </w:r>
      <w:r w:rsidR="005A02C9">
        <w:t>suit</w:t>
      </w:r>
      <w:r w:rsidR="005A02C9">
        <w:rPr>
          <w:spacing w:val="19"/>
        </w:rPr>
        <w:t xml:space="preserve"> </w:t>
      </w:r>
      <w:r w:rsidR="005A02C9">
        <w:t>rendering</w:t>
      </w:r>
      <w:r w:rsidR="005A02C9">
        <w:rPr>
          <w:spacing w:val="19"/>
        </w:rPr>
        <w:t xml:space="preserve"> </w:t>
      </w:r>
      <w:r w:rsidR="005A02C9">
        <w:t>them</w:t>
      </w:r>
      <w:r w:rsidR="005A02C9">
        <w:rPr>
          <w:spacing w:val="19"/>
        </w:rPr>
        <w:t xml:space="preserve"> </w:t>
      </w:r>
      <w:r w:rsidR="005A02C9">
        <w:t>useless</w:t>
      </w:r>
      <w:r w:rsidR="005A02C9">
        <w:rPr>
          <w:spacing w:val="19"/>
        </w:rPr>
        <w:t xml:space="preserve"> </w:t>
      </w:r>
      <w:r w:rsidR="005A02C9">
        <w:t>for</w:t>
      </w:r>
      <w:r w:rsidR="005A02C9">
        <w:rPr>
          <w:spacing w:val="19"/>
        </w:rPr>
        <w:t xml:space="preserve"> </w:t>
      </w:r>
      <w:r w:rsidR="005A02C9">
        <w:t>a</w:t>
      </w:r>
      <w:r w:rsidR="005A02C9">
        <w:rPr>
          <w:spacing w:val="19"/>
        </w:rPr>
        <w:t xml:space="preserve"> </w:t>
      </w:r>
      <w:r w:rsidR="005A02C9">
        <w:t>short</w:t>
      </w:r>
      <w:r w:rsidR="005A02C9">
        <w:rPr>
          <w:spacing w:val="24"/>
        </w:rPr>
        <w:t xml:space="preserve"> </w:t>
      </w:r>
      <w:r w:rsidR="005A02C9">
        <w:rPr>
          <w:spacing w:val="-1"/>
        </w:rPr>
        <w:t>while.</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left="105" w:right="48"/>
        <w:jc w:val="both"/>
      </w:pPr>
      <w:r>
        <w:t xml:space="preserve">A </w:t>
      </w:r>
      <w:r>
        <w:rPr>
          <w:spacing w:val="-1"/>
        </w:rPr>
        <w:t>Cracker</w:t>
      </w:r>
      <w:r>
        <w:t xml:space="preserve"> is used in HTH combat and can only very once per </w:t>
      </w:r>
      <w:r>
        <w:rPr>
          <w:spacing w:val="1"/>
        </w:rPr>
        <w:t>game</w:t>
      </w:r>
      <w:r>
        <w:rPr>
          <w:spacing w:val="23"/>
        </w:rPr>
        <w:t xml:space="preserve"> </w:t>
      </w:r>
      <w:r>
        <w:t>for</w:t>
      </w:r>
      <w:r>
        <w:rPr>
          <w:spacing w:val="48"/>
        </w:rPr>
        <w:t xml:space="preserve"> </w:t>
      </w:r>
      <w:r>
        <w:rPr>
          <w:spacing w:val="-1"/>
        </w:rPr>
        <w:t>each</w:t>
      </w:r>
      <w:r>
        <w:rPr>
          <w:spacing w:val="48"/>
        </w:rPr>
        <w:t xml:space="preserve"> </w:t>
      </w:r>
      <w:r>
        <w:t>suit</w:t>
      </w:r>
      <w:r>
        <w:rPr>
          <w:spacing w:val="48"/>
        </w:rPr>
        <w:t xml:space="preserve"> </w:t>
      </w:r>
      <w:r>
        <w:t>that</w:t>
      </w:r>
      <w:r>
        <w:rPr>
          <w:spacing w:val="48"/>
        </w:rPr>
        <w:t xml:space="preserve"> </w:t>
      </w:r>
      <w:r>
        <w:t>carries</w:t>
      </w:r>
      <w:r>
        <w:rPr>
          <w:spacing w:val="48"/>
        </w:rPr>
        <w:t xml:space="preserve"> </w:t>
      </w:r>
      <w:r>
        <w:rPr>
          <w:spacing w:val="-1"/>
        </w:rPr>
        <w:t>one.</w:t>
      </w:r>
      <w:r>
        <w:rPr>
          <w:spacing w:val="48"/>
        </w:rPr>
        <w:t xml:space="preserve"> </w:t>
      </w:r>
      <w:r>
        <w:rPr>
          <w:spacing w:val="-4"/>
        </w:rPr>
        <w:t>It’s</w:t>
      </w:r>
      <w:r>
        <w:rPr>
          <w:spacing w:val="48"/>
        </w:rPr>
        <w:t xml:space="preserve"> </w:t>
      </w:r>
      <w:r>
        <w:t>sudden</w:t>
      </w:r>
      <w:r>
        <w:rPr>
          <w:spacing w:val="48"/>
        </w:rPr>
        <w:t xml:space="preserve"> </w:t>
      </w:r>
      <w:r>
        <w:t>flash</w:t>
      </w:r>
      <w:r>
        <w:rPr>
          <w:spacing w:val="48"/>
        </w:rPr>
        <w:t xml:space="preserve"> </w:t>
      </w:r>
      <w:r>
        <w:t>and</w:t>
      </w:r>
      <w:r>
        <w:rPr>
          <w:spacing w:val="48"/>
        </w:rPr>
        <w:t xml:space="preserve"> </w:t>
      </w:r>
      <w:r>
        <w:t>scrambling</w:t>
      </w:r>
      <w:r>
        <w:rPr>
          <w:spacing w:val="28"/>
        </w:rPr>
        <w:t xml:space="preserve"> </w:t>
      </w:r>
      <w:r>
        <w:t>electronic</w:t>
      </w:r>
      <w:r>
        <w:rPr>
          <w:spacing w:val="4"/>
        </w:rPr>
        <w:t xml:space="preserve"> </w:t>
      </w:r>
      <w:r>
        <w:rPr>
          <w:spacing w:val="-2"/>
        </w:rPr>
        <w:t>waves</w:t>
      </w:r>
      <w:r>
        <w:rPr>
          <w:spacing w:val="4"/>
        </w:rPr>
        <w:t xml:space="preserve"> </w:t>
      </w:r>
      <w:r>
        <w:t>will</w:t>
      </w:r>
      <w:r>
        <w:rPr>
          <w:spacing w:val="4"/>
        </w:rPr>
        <w:t xml:space="preserve"> </w:t>
      </w:r>
      <w:r>
        <w:rPr>
          <w:spacing w:val="-1"/>
        </w:rPr>
        <w:t>overload</w:t>
      </w:r>
      <w:r>
        <w:rPr>
          <w:spacing w:val="4"/>
        </w:rPr>
        <w:t xml:space="preserve"> </w:t>
      </w:r>
      <w:r>
        <w:t>the</w:t>
      </w:r>
      <w:r>
        <w:rPr>
          <w:spacing w:val="4"/>
        </w:rPr>
        <w:t xml:space="preserve"> </w:t>
      </w:r>
      <w:r>
        <w:rPr>
          <w:spacing w:val="-4"/>
        </w:rPr>
        <w:t>Zeon’s</w:t>
      </w:r>
      <w:r>
        <w:rPr>
          <w:spacing w:val="4"/>
        </w:rPr>
        <w:t xml:space="preserve"> </w:t>
      </w:r>
      <w:r>
        <w:t>opponent</w:t>
      </w:r>
      <w:r>
        <w:rPr>
          <w:spacing w:val="4"/>
        </w:rPr>
        <w:t xml:space="preserve"> </w:t>
      </w:r>
      <w:r>
        <w:t>on</w:t>
      </w:r>
      <w:r>
        <w:rPr>
          <w:spacing w:val="4"/>
        </w:rPr>
        <w:t xml:space="preserve"> </w:t>
      </w:r>
      <w:r>
        <w:t>a</w:t>
      </w:r>
      <w:r>
        <w:rPr>
          <w:spacing w:val="4"/>
        </w:rPr>
        <w:t xml:space="preserve"> </w:t>
      </w:r>
      <w:r>
        <w:t>role</w:t>
      </w:r>
      <w:r>
        <w:rPr>
          <w:spacing w:val="4"/>
        </w:rPr>
        <w:t xml:space="preserve"> </w:t>
      </w:r>
      <w:r>
        <w:t>of</w:t>
      </w:r>
      <w:r>
        <w:rPr>
          <w:spacing w:val="30"/>
        </w:rPr>
        <w:t xml:space="preserve"> </w:t>
      </w:r>
      <w:r>
        <w:t>5+</w:t>
      </w:r>
      <w:r>
        <w:rPr>
          <w:spacing w:val="23"/>
        </w:rPr>
        <w:t xml:space="preserve"> </w:t>
      </w:r>
      <w:r>
        <w:t>rendering</w:t>
      </w:r>
      <w:r>
        <w:rPr>
          <w:spacing w:val="39"/>
        </w:rPr>
        <w:t xml:space="preserve"> </w:t>
      </w:r>
      <w:r>
        <w:t>the</w:t>
      </w:r>
      <w:r>
        <w:rPr>
          <w:spacing w:val="39"/>
        </w:rPr>
        <w:t xml:space="preserve"> </w:t>
      </w:r>
      <w:r>
        <w:rPr>
          <w:spacing w:val="-1"/>
        </w:rPr>
        <w:t>enemy</w:t>
      </w:r>
      <w:r>
        <w:rPr>
          <w:spacing w:val="39"/>
        </w:rPr>
        <w:t xml:space="preserve"> </w:t>
      </w:r>
      <w:r>
        <w:t>suit</w:t>
      </w:r>
      <w:r>
        <w:rPr>
          <w:spacing w:val="39"/>
        </w:rPr>
        <w:t xml:space="preserve"> </w:t>
      </w:r>
      <w:r>
        <w:t>unable</w:t>
      </w:r>
      <w:r>
        <w:rPr>
          <w:spacing w:val="39"/>
        </w:rPr>
        <w:t xml:space="preserve"> </w:t>
      </w:r>
      <w:r>
        <w:t>to</w:t>
      </w:r>
      <w:r>
        <w:rPr>
          <w:spacing w:val="39"/>
        </w:rPr>
        <w:t xml:space="preserve"> </w:t>
      </w:r>
      <w:r>
        <w:rPr>
          <w:spacing w:val="-1"/>
        </w:rPr>
        <w:t>attack</w:t>
      </w:r>
      <w:r>
        <w:rPr>
          <w:spacing w:val="39"/>
        </w:rPr>
        <w:t xml:space="preserve"> </w:t>
      </w:r>
      <w:r>
        <w:rPr>
          <w:spacing w:val="-1"/>
        </w:rPr>
        <w:t>back</w:t>
      </w:r>
      <w:r>
        <w:rPr>
          <w:spacing w:val="39"/>
        </w:rPr>
        <w:t xml:space="preserve"> </w:t>
      </w:r>
      <w:r>
        <w:t>for</w:t>
      </w:r>
      <w:r>
        <w:rPr>
          <w:spacing w:val="39"/>
        </w:rPr>
        <w:t xml:space="preserve"> </w:t>
      </w:r>
      <w:r>
        <w:t>that</w:t>
      </w:r>
      <w:r>
        <w:rPr>
          <w:spacing w:val="39"/>
        </w:rPr>
        <w:t xml:space="preserve"> </w:t>
      </w:r>
      <w:r>
        <w:rPr>
          <w:spacing w:val="1"/>
        </w:rPr>
        <w:t>turn</w:t>
      </w:r>
      <w:r>
        <w:rPr>
          <w:spacing w:val="39"/>
        </w:rPr>
        <w:t xml:space="preserve"> </w:t>
      </w:r>
      <w:r>
        <w:t>or</w:t>
      </w:r>
      <w:r>
        <w:rPr>
          <w:spacing w:val="26"/>
        </w:rPr>
        <w:t xml:space="preserve"> </w:t>
      </w:r>
      <w:r>
        <w:t>defend</w:t>
      </w:r>
      <w:r>
        <w:rPr>
          <w:spacing w:val="5"/>
        </w:rPr>
        <w:t xml:space="preserve"> </w:t>
      </w:r>
      <w:r>
        <w:t>itself</w:t>
      </w:r>
      <w:r>
        <w:rPr>
          <w:spacing w:val="31"/>
        </w:rPr>
        <w:t xml:space="preserve"> </w:t>
      </w:r>
      <w:r>
        <w:t>for</w:t>
      </w:r>
      <w:r>
        <w:rPr>
          <w:spacing w:val="5"/>
        </w:rPr>
        <w:t xml:space="preserve"> </w:t>
      </w:r>
      <w:r>
        <w:t>that</w:t>
      </w:r>
      <w:r>
        <w:rPr>
          <w:spacing w:val="5"/>
        </w:rPr>
        <w:t xml:space="preserve"> </w:t>
      </w:r>
      <w:r>
        <w:t>turn.</w:t>
      </w:r>
    </w:p>
    <w:p w:rsidR="00F87A27" w:rsidRDefault="00F87A27">
      <w:pPr>
        <w:spacing w:before="10"/>
        <w:rPr>
          <w:rFonts w:ascii="Garamond" w:eastAsia="Garamond" w:hAnsi="Garamond" w:cs="Garamond"/>
          <w:sz w:val="19"/>
          <w:szCs w:val="19"/>
        </w:rPr>
      </w:pPr>
    </w:p>
    <w:p w:rsidR="00F87A27" w:rsidRDefault="005A02C9">
      <w:pPr>
        <w:pStyle w:val="Heading4"/>
        <w:spacing w:line="223" w:lineRule="exact"/>
        <w:ind w:left="105"/>
        <w:jc w:val="both"/>
        <w:rPr>
          <w:b w:val="0"/>
          <w:bCs w:val="0"/>
        </w:rPr>
      </w:pPr>
      <w:r>
        <w:t>Pilot</w:t>
      </w:r>
      <w:r>
        <w:rPr>
          <w:spacing w:val="5"/>
        </w:rPr>
        <w:t xml:space="preserve"> </w:t>
      </w:r>
      <w:r>
        <w:t>Eject</w:t>
      </w:r>
      <w:r>
        <w:rPr>
          <w:spacing w:val="5"/>
        </w:rPr>
        <w:t xml:space="preserve"> </w:t>
      </w:r>
      <w:r>
        <w:t>System</w:t>
      </w:r>
    </w:p>
    <w:p w:rsidR="00F87A27" w:rsidRDefault="005A02C9">
      <w:pPr>
        <w:pStyle w:val="BodyText"/>
        <w:spacing w:before="1" w:line="234" w:lineRule="auto"/>
        <w:ind w:left="105"/>
        <w:jc w:val="both"/>
      </w:pPr>
      <w:r>
        <w:t>All</w:t>
      </w:r>
      <w:r>
        <w:rPr>
          <w:spacing w:val="35"/>
        </w:rPr>
        <w:t xml:space="preserve"> </w:t>
      </w:r>
      <w:r>
        <w:t>Mobile</w:t>
      </w:r>
      <w:r>
        <w:rPr>
          <w:spacing w:val="35"/>
        </w:rPr>
        <w:t xml:space="preserve"> </w:t>
      </w:r>
      <w:r>
        <w:t>Suits</w:t>
      </w:r>
      <w:r>
        <w:rPr>
          <w:spacing w:val="34"/>
        </w:rPr>
        <w:t xml:space="preserve"> </w:t>
      </w:r>
      <w:r>
        <w:t>are</w:t>
      </w:r>
      <w:r>
        <w:rPr>
          <w:spacing w:val="34"/>
        </w:rPr>
        <w:t xml:space="preserve"> </w:t>
      </w:r>
      <w:r>
        <w:t>fitted</w:t>
      </w:r>
      <w:r>
        <w:rPr>
          <w:spacing w:val="34"/>
        </w:rPr>
        <w:t xml:space="preserve"> </w:t>
      </w:r>
      <w:r>
        <w:t>with</w:t>
      </w:r>
      <w:r>
        <w:rPr>
          <w:spacing w:val="34"/>
        </w:rPr>
        <w:t xml:space="preserve"> </w:t>
      </w:r>
      <w:r>
        <w:t>a</w:t>
      </w:r>
      <w:r>
        <w:rPr>
          <w:spacing w:val="34"/>
        </w:rPr>
        <w:t xml:space="preserve"> </w:t>
      </w:r>
      <w:r>
        <w:t>pilot</w:t>
      </w:r>
      <w:r>
        <w:rPr>
          <w:spacing w:val="34"/>
        </w:rPr>
        <w:t xml:space="preserve"> </w:t>
      </w:r>
      <w:r>
        <w:t>eject</w:t>
      </w:r>
      <w:r>
        <w:rPr>
          <w:spacing w:val="34"/>
        </w:rPr>
        <w:t xml:space="preserve"> </w:t>
      </w:r>
      <w:r>
        <w:t>system,</w:t>
      </w:r>
      <w:r>
        <w:rPr>
          <w:spacing w:val="34"/>
        </w:rPr>
        <w:t xml:space="preserve"> </w:t>
      </w:r>
      <w:r>
        <w:rPr>
          <w:spacing w:val="-1"/>
        </w:rPr>
        <w:t>keeping</w:t>
      </w:r>
      <w:r>
        <w:rPr>
          <w:spacing w:val="35"/>
        </w:rPr>
        <w:t xml:space="preserve"> </w:t>
      </w:r>
      <w:r>
        <w:t>the</w:t>
      </w:r>
      <w:r>
        <w:rPr>
          <w:spacing w:val="26"/>
        </w:rPr>
        <w:t xml:space="preserve"> </w:t>
      </w:r>
      <w:r>
        <w:rPr>
          <w:spacing w:val="-1"/>
        </w:rPr>
        <w:t>valued</w:t>
      </w:r>
      <w:r>
        <w:rPr>
          <w:spacing w:val="12"/>
        </w:rPr>
        <w:t xml:space="preserve"> </w:t>
      </w:r>
      <w:r>
        <w:t>resource</w:t>
      </w:r>
      <w:r>
        <w:rPr>
          <w:spacing w:val="12"/>
        </w:rPr>
        <w:t xml:space="preserve"> </w:t>
      </w:r>
      <w:r>
        <w:t>of</w:t>
      </w:r>
      <w:r>
        <w:rPr>
          <w:spacing w:val="38"/>
        </w:rPr>
        <w:t xml:space="preserve"> </w:t>
      </w:r>
      <w:r>
        <w:t>the</w:t>
      </w:r>
      <w:r>
        <w:rPr>
          <w:spacing w:val="12"/>
        </w:rPr>
        <w:t xml:space="preserve"> </w:t>
      </w:r>
      <w:r>
        <w:t>pilot</w:t>
      </w:r>
      <w:r>
        <w:rPr>
          <w:spacing w:val="12"/>
        </w:rPr>
        <w:t xml:space="preserve"> </w:t>
      </w:r>
      <w:r>
        <w:rPr>
          <w:spacing w:val="-2"/>
        </w:rPr>
        <w:t>alive.</w:t>
      </w:r>
      <w:r>
        <w:rPr>
          <w:spacing w:val="12"/>
        </w:rPr>
        <w:t xml:space="preserve"> </w:t>
      </w:r>
      <w:r>
        <w:rPr>
          <w:spacing w:val="-4"/>
        </w:rPr>
        <w:t>It’s</w:t>
      </w:r>
      <w:r>
        <w:rPr>
          <w:spacing w:val="12"/>
        </w:rPr>
        <w:t xml:space="preserve"> </w:t>
      </w:r>
      <w:r>
        <w:t>not</w:t>
      </w:r>
      <w:r>
        <w:rPr>
          <w:spacing w:val="12"/>
        </w:rPr>
        <w:t xml:space="preserve"> </w:t>
      </w:r>
      <w:r>
        <w:t>an</w:t>
      </w:r>
      <w:r>
        <w:rPr>
          <w:spacing w:val="12"/>
        </w:rPr>
        <w:t xml:space="preserve"> </w:t>
      </w:r>
      <w:r>
        <w:t>automatic</w:t>
      </w:r>
      <w:r>
        <w:rPr>
          <w:spacing w:val="12"/>
        </w:rPr>
        <w:t xml:space="preserve"> </w:t>
      </w:r>
      <w:r>
        <w:t>system</w:t>
      </w:r>
      <w:r>
        <w:rPr>
          <w:spacing w:val="11"/>
        </w:rPr>
        <w:t xml:space="preserve"> </w:t>
      </w:r>
      <w:r>
        <w:t>and</w:t>
      </w:r>
      <w:r>
        <w:rPr>
          <w:spacing w:val="24"/>
        </w:rPr>
        <w:t xml:space="preserve"> </w:t>
      </w:r>
      <w:r>
        <w:t>the</w:t>
      </w:r>
      <w:r>
        <w:rPr>
          <w:spacing w:val="18"/>
        </w:rPr>
        <w:t xml:space="preserve"> </w:t>
      </w:r>
      <w:r>
        <w:t>pilot</w:t>
      </w:r>
      <w:r>
        <w:rPr>
          <w:spacing w:val="18"/>
        </w:rPr>
        <w:t xml:space="preserve"> </w:t>
      </w:r>
      <w:r>
        <w:rPr>
          <w:spacing w:val="-1"/>
        </w:rPr>
        <w:t>must</w:t>
      </w:r>
      <w:r>
        <w:rPr>
          <w:spacing w:val="18"/>
        </w:rPr>
        <w:t xml:space="preserve"> </w:t>
      </w:r>
      <w:r>
        <w:t>be</w:t>
      </w:r>
      <w:r>
        <w:rPr>
          <w:spacing w:val="18"/>
        </w:rPr>
        <w:t xml:space="preserve"> </w:t>
      </w:r>
      <w:r>
        <w:t>conscious</w:t>
      </w:r>
      <w:r>
        <w:rPr>
          <w:spacing w:val="18"/>
        </w:rPr>
        <w:t xml:space="preserve"> </w:t>
      </w:r>
      <w:r>
        <w:t>to</w:t>
      </w:r>
      <w:r>
        <w:rPr>
          <w:spacing w:val="18"/>
        </w:rPr>
        <w:t xml:space="preserve"> </w:t>
      </w:r>
      <w:r>
        <w:t>use</w:t>
      </w:r>
      <w:r>
        <w:rPr>
          <w:spacing w:val="18"/>
        </w:rPr>
        <w:t xml:space="preserve"> </w:t>
      </w:r>
      <w:r>
        <w:t>it.</w:t>
      </w:r>
      <w:r>
        <w:rPr>
          <w:spacing w:val="18"/>
        </w:rPr>
        <w:t xml:space="preserve"> </w:t>
      </w:r>
      <w:r>
        <w:t>When</w:t>
      </w:r>
      <w:r>
        <w:rPr>
          <w:spacing w:val="18"/>
        </w:rPr>
        <w:t xml:space="preserve"> </w:t>
      </w:r>
      <w:r>
        <w:t>a</w:t>
      </w:r>
      <w:r>
        <w:rPr>
          <w:spacing w:val="18"/>
        </w:rPr>
        <w:t xml:space="preserve"> </w:t>
      </w:r>
      <w:r>
        <w:t>Suit</w:t>
      </w:r>
      <w:r>
        <w:rPr>
          <w:spacing w:val="18"/>
        </w:rPr>
        <w:t xml:space="preserve"> </w:t>
      </w:r>
      <w:r>
        <w:t>is</w:t>
      </w:r>
      <w:r>
        <w:rPr>
          <w:spacing w:val="18"/>
        </w:rPr>
        <w:t xml:space="preserve"> </w:t>
      </w:r>
      <w:r>
        <w:rPr>
          <w:spacing w:val="-1"/>
        </w:rPr>
        <w:t>destroyed</w:t>
      </w:r>
      <w:r>
        <w:rPr>
          <w:spacing w:val="18"/>
        </w:rPr>
        <w:t xml:space="preserve"> </w:t>
      </w:r>
      <w:r>
        <w:t>or</w:t>
      </w:r>
      <w:r>
        <w:rPr>
          <w:spacing w:val="28"/>
        </w:rPr>
        <w:t xml:space="preserve"> </w:t>
      </w:r>
      <w:r>
        <w:t xml:space="preserve">immobilized the Pilot can </w:t>
      </w:r>
      <w:r>
        <w:rPr>
          <w:spacing w:val="-1"/>
        </w:rPr>
        <w:t>choose</w:t>
      </w:r>
      <w:r>
        <w:t xml:space="preserve"> to eject. On a 3+ it </w:t>
      </w:r>
      <w:r>
        <w:rPr>
          <w:spacing w:val="-2"/>
        </w:rPr>
        <w:t>works</w:t>
      </w:r>
      <w:r>
        <w:t xml:space="preserve"> and the</w:t>
      </w:r>
      <w:r>
        <w:rPr>
          <w:spacing w:val="27"/>
        </w:rPr>
        <w:t xml:space="preserve"> </w:t>
      </w:r>
      <w:r>
        <w:t>pilot</w:t>
      </w:r>
      <w:r>
        <w:rPr>
          <w:spacing w:val="33"/>
        </w:rPr>
        <w:t xml:space="preserve"> </w:t>
      </w:r>
      <w:r>
        <w:t>is</w:t>
      </w:r>
      <w:r>
        <w:rPr>
          <w:spacing w:val="33"/>
        </w:rPr>
        <w:t xml:space="preserve"> </w:t>
      </w:r>
      <w:r>
        <w:t>safe</w:t>
      </w:r>
      <w:r>
        <w:rPr>
          <w:spacing w:val="33"/>
        </w:rPr>
        <w:t xml:space="preserve"> </w:t>
      </w:r>
      <w:r>
        <w:t>from</w:t>
      </w:r>
      <w:r>
        <w:rPr>
          <w:spacing w:val="33"/>
        </w:rPr>
        <w:t xml:space="preserve"> </w:t>
      </w:r>
      <w:r>
        <w:t>harm.</w:t>
      </w:r>
      <w:r>
        <w:rPr>
          <w:spacing w:val="17"/>
        </w:rPr>
        <w:t xml:space="preserve"> </w:t>
      </w:r>
      <w:r>
        <w:t>If</w:t>
      </w:r>
      <w:r>
        <w:rPr>
          <w:spacing w:val="43"/>
        </w:rPr>
        <w:t xml:space="preserve"> </w:t>
      </w:r>
      <w:r>
        <w:t>it</w:t>
      </w:r>
      <w:r>
        <w:rPr>
          <w:spacing w:val="33"/>
        </w:rPr>
        <w:t xml:space="preserve"> </w:t>
      </w:r>
      <w:r>
        <w:t>fails</w:t>
      </w:r>
      <w:r>
        <w:rPr>
          <w:spacing w:val="33"/>
        </w:rPr>
        <w:t xml:space="preserve"> </w:t>
      </w:r>
      <w:r>
        <w:t>the</w:t>
      </w:r>
      <w:r>
        <w:rPr>
          <w:spacing w:val="33"/>
        </w:rPr>
        <w:t xml:space="preserve"> </w:t>
      </w:r>
      <w:r>
        <w:t>Pilot</w:t>
      </w:r>
      <w:r>
        <w:rPr>
          <w:spacing w:val="33"/>
        </w:rPr>
        <w:t xml:space="preserve"> </w:t>
      </w:r>
      <w:r>
        <w:t>is</w:t>
      </w:r>
      <w:r>
        <w:rPr>
          <w:spacing w:val="33"/>
        </w:rPr>
        <w:t xml:space="preserve"> </w:t>
      </w:r>
      <w:r>
        <w:t>assumed</w:t>
      </w:r>
      <w:r>
        <w:rPr>
          <w:spacing w:val="33"/>
        </w:rPr>
        <w:t xml:space="preserve"> </w:t>
      </w:r>
      <w:r>
        <w:t>killed</w:t>
      </w:r>
      <w:r>
        <w:rPr>
          <w:spacing w:val="33"/>
        </w:rPr>
        <w:t xml:space="preserve"> </w:t>
      </w:r>
      <w:r>
        <w:t>or knocked</w:t>
      </w:r>
      <w:r>
        <w:rPr>
          <w:spacing w:val="8"/>
        </w:rPr>
        <w:t xml:space="preserve"> </w:t>
      </w:r>
      <w:r>
        <w:t>unconscious</w:t>
      </w:r>
      <w:r>
        <w:rPr>
          <w:spacing w:val="8"/>
        </w:rPr>
        <w:t xml:space="preserve"> </w:t>
      </w:r>
      <w:r>
        <w:t>in</w:t>
      </w:r>
      <w:r>
        <w:rPr>
          <w:spacing w:val="8"/>
        </w:rPr>
        <w:t xml:space="preserve"> </w:t>
      </w:r>
      <w:r>
        <w:t>his</w:t>
      </w:r>
      <w:r>
        <w:rPr>
          <w:spacing w:val="8"/>
        </w:rPr>
        <w:t xml:space="preserve"> </w:t>
      </w:r>
      <w:r>
        <w:t>Suit.</w:t>
      </w:r>
      <w:r>
        <w:rPr>
          <w:spacing w:val="18"/>
        </w:rPr>
        <w:t xml:space="preserve"> </w:t>
      </w:r>
      <w:r>
        <w:t>See</w:t>
      </w:r>
      <w:r>
        <w:rPr>
          <w:spacing w:val="8"/>
        </w:rPr>
        <w:t xml:space="preserve"> </w:t>
      </w:r>
      <w:r>
        <w:t>the</w:t>
      </w:r>
      <w:r>
        <w:rPr>
          <w:spacing w:val="8"/>
        </w:rPr>
        <w:t xml:space="preserve"> </w:t>
      </w:r>
      <w:r>
        <w:t>campaign</w:t>
      </w:r>
      <w:r>
        <w:rPr>
          <w:spacing w:val="8"/>
        </w:rPr>
        <w:t xml:space="preserve"> </w:t>
      </w:r>
      <w:r>
        <w:t>rules</w:t>
      </w:r>
      <w:r>
        <w:rPr>
          <w:spacing w:val="8"/>
        </w:rPr>
        <w:t xml:space="preserve"> </w:t>
      </w:r>
      <w:r>
        <w:t>for</w:t>
      </w:r>
      <w:r>
        <w:rPr>
          <w:spacing w:val="8"/>
        </w:rPr>
        <w:t xml:space="preserve"> </w:t>
      </w:r>
      <w:r>
        <w:t>further expansion on Pilot recovery.</w:t>
      </w:r>
    </w:p>
    <w:p w:rsidR="00F87A27" w:rsidRDefault="00F87A27">
      <w:pPr>
        <w:spacing w:before="2"/>
        <w:rPr>
          <w:rFonts w:ascii="Garamond" w:eastAsia="Garamond" w:hAnsi="Garamond" w:cs="Garamond"/>
          <w:sz w:val="19"/>
          <w:szCs w:val="19"/>
        </w:rPr>
      </w:pPr>
    </w:p>
    <w:p w:rsidR="00F87A27" w:rsidRDefault="005A02C9">
      <w:pPr>
        <w:pStyle w:val="Heading4"/>
        <w:spacing w:line="223" w:lineRule="exact"/>
        <w:ind w:left="105"/>
        <w:jc w:val="both"/>
        <w:rPr>
          <w:b w:val="0"/>
          <w:bCs w:val="0"/>
        </w:rPr>
      </w:pPr>
      <w:r>
        <w:rPr>
          <w:spacing w:val="-3"/>
        </w:rPr>
        <w:t>Targeter</w:t>
      </w:r>
    </w:p>
    <w:p w:rsidR="00F87A27" w:rsidRDefault="005A02C9">
      <w:pPr>
        <w:pStyle w:val="BodyText"/>
        <w:spacing w:before="1" w:line="234" w:lineRule="auto"/>
        <w:ind w:left="105"/>
      </w:pPr>
      <w:r>
        <w:t>A</w:t>
      </w:r>
      <w:r>
        <w:rPr>
          <w:spacing w:val="31"/>
        </w:rPr>
        <w:t xml:space="preserve"> </w:t>
      </w:r>
      <w:r>
        <w:rPr>
          <w:spacing w:val="-1"/>
        </w:rPr>
        <w:t>Targeting</w:t>
      </w:r>
      <w:r>
        <w:rPr>
          <w:spacing w:val="31"/>
        </w:rPr>
        <w:t xml:space="preserve"> </w:t>
      </w:r>
      <w:r>
        <w:t>computer</w:t>
      </w:r>
      <w:r>
        <w:rPr>
          <w:spacing w:val="31"/>
        </w:rPr>
        <w:t xml:space="preserve"> </w:t>
      </w:r>
      <w:r>
        <w:t>helps</w:t>
      </w:r>
      <w:r>
        <w:rPr>
          <w:spacing w:val="31"/>
        </w:rPr>
        <w:t xml:space="preserve"> </w:t>
      </w:r>
      <w:r>
        <w:t>a</w:t>
      </w:r>
      <w:r>
        <w:rPr>
          <w:spacing w:val="31"/>
        </w:rPr>
        <w:t xml:space="preserve"> </w:t>
      </w:r>
      <w:r>
        <w:t>Pilot</w:t>
      </w:r>
      <w:r>
        <w:rPr>
          <w:spacing w:val="31"/>
        </w:rPr>
        <w:t xml:space="preserve"> </w:t>
      </w:r>
      <w:r>
        <w:rPr>
          <w:spacing w:val="-1"/>
        </w:rPr>
        <w:t>keep</w:t>
      </w:r>
      <w:r>
        <w:rPr>
          <w:spacing w:val="31"/>
        </w:rPr>
        <w:t xml:space="preserve"> </w:t>
      </w:r>
      <w:r>
        <w:t>a</w:t>
      </w:r>
      <w:r>
        <w:rPr>
          <w:spacing w:val="31"/>
        </w:rPr>
        <w:t xml:space="preserve"> </w:t>
      </w:r>
      <w:r>
        <w:rPr>
          <w:spacing w:val="-1"/>
        </w:rPr>
        <w:t>lock</w:t>
      </w:r>
      <w:r>
        <w:rPr>
          <w:spacing w:val="31"/>
        </w:rPr>
        <w:t xml:space="preserve"> </w:t>
      </w:r>
      <w:r>
        <w:t>on</w:t>
      </w:r>
      <w:r>
        <w:rPr>
          <w:spacing w:val="31"/>
        </w:rPr>
        <w:t xml:space="preserve"> </w:t>
      </w:r>
      <w:r>
        <w:t>his</w:t>
      </w:r>
      <w:r>
        <w:rPr>
          <w:spacing w:val="31"/>
        </w:rPr>
        <w:t xml:space="preserve"> </w:t>
      </w:r>
      <w:r>
        <w:t>target</w:t>
      </w:r>
      <w:r>
        <w:rPr>
          <w:spacing w:val="31"/>
        </w:rPr>
        <w:t xml:space="preserve"> </w:t>
      </w:r>
      <w:r>
        <w:rPr>
          <w:spacing w:val="-2"/>
        </w:rPr>
        <w:t>by</w:t>
      </w:r>
      <w:r>
        <w:rPr>
          <w:spacing w:val="23"/>
        </w:rPr>
        <w:t xml:space="preserve"> </w:t>
      </w:r>
      <w:r>
        <w:t>calculating</w:t>
      </w:r>
      <w:r>
        <w:rPr>
          <w:spacing w:val="28"/>
        </w:rPr>
        <w:t xml:space="preserve"> </w:t>
      </w:r>
      <w:r>
        <w:t>range,</w:t>
      </w:r>
      <w:r>
        <w:rPr>
          <w:spacing w:val="28"/>
        </w:rPr>
        <w:t xml:space="preserve"> </w:t>
      </w:r>
      <w:r>
        <w:t>speed</w:t>
      </w:r>
      <w:r>
        <w:rPr>
          <w:spacing w:val="28"/>
        </w:rPr>
        <w:t xml:space="preserve"> </w:t>
      </w:r>
      <w:r>
        <w:t>and</w:t>
      </w:r>
      <w:r>
        <w:rPr>
          <w:spacing w:val="29"/>
        </w:rPr>
        <w:t xml:space="preserve"> </w:t>
      </w:r>
      <w:r>
        <w:rPr>
          <w:spacing w:val="-1"/>
        </w:rPr>
        <w:t>various</w:t>
      </w:r>
      <w:r>
        <w:rPr>
          <w:spacing w:val="29"/>
        </w:rPr>
        <w:t xml:space="preserve"> </w:t>
      </w:r>
      <w:r>
        <w:t>other</w:t>
      </w:r>
      <w:r>
        <w:rPr>
          <w:spacing w:val="28"/>
        </w:rPr>
        <w:t xml:space="preserve"> </w:t>
      </w:r>
      <w:r>
        <w:t>factors</w:t>
      </w:r>
      <w:r>
        <w:rPr>
          <w:spacing w:val="28"/>
        </w:rPr>
        <w:t xml:space="preserve"> </w:t>
      </w:r>
      <w:r>
        <w:t>in</w:t>
      </w:r>
      <w:r>
        <w:rPr>
          <w:spacing w:val="29"/>
        </w:rPr>
        <w:t xml:space="preserve"> </w:t>
      </w:r>
      <w:r>
        <w:t>to</w:t>
      </w:r>
      <w:r>
        <w:rPr>
          <w:spacing w:val="28"/>
        </w:rPr>
        <w:t xml:space="preserve"> </w:t>
      </w:r>
      <w:r>
        <w:t>the</w:t>
      </w:r>
      <w:r>
        <w:rPr>
          <w:spacing w:val="28"/>
        </w:rPr>
        <w:t xml:space="preserve"> </w:t>
      </w:r>
      <w:r>
        <w:t>firing</w:t>
      </w:r>
      <w:r>
        <w:rPr>
          <w:spacing w:val="23"/>
        </w:rPr>
        <w:t xml:space="preserve"> </w:t>
      </w:r>
      <w:r>
        <w:t>solution.</w:t>
      </w:r>
      <w:r>
        <w:rPr>
          <w:spacing w:val="-1"/>
        </w:rPr>
        <w:t xml:space="preserve"> </w:t>
      </w:r>
      <w:r>
        <w:t>A lot of</w:t>
      </w:r>
      <w:r>
        <w:rPr>
          <w:spacing w:val="26"/>
        </w:rPr>
        <w:t xml:space="preserve"> </w:t>
      </w:r>
      <w:r>
        <w:t>Mobile Suits have</w:t>
      </w:r>
      <w:r>
        <w:rPr>
          <w:spacing w:val="-1"/>
        </w:rPr>
        <w:t xml:space="preserve"> </w:t>
      </w:r>
      <w:r>
        <w:t xml:space="preserve">a </w:t>
      </w:r>
      <w:r>
        <w:rPr>
          <w:spacing w:val="-1"/>
        </w:rPr>
        <w:t>targeter</w:t>
      </w:r>
      <w:r>
        <w:t xml:space="preserve"> built</w:t>
      </w:r>
      <w:r>
        <w:rPr>
          <w:spacing w:val="-1"/>
        </w:rPr>
        <w:t xml:space="preserve"> </w:t>
      </w:r>
      <w:r>
        <w:t xml:space="preserve">in and </w:t>
      </w:r>
      <w:r>
        <w:rPr>
          <w:spacing w:val="-1"/>
        </w:rPr>
        <w:t>the +1</w:t>
      </w:r>
      <w:r>
        <w:t xml:space="preserve"> </w:t>
      </w:r>
      <w:r>
        <w:rPr>
          <w:spacing w:val="-1"/>
        </w:rPr>
        <w:t>to</w:t>
      </w:r>
      <w:r>
        <w:rPr>
          <w:spacing w:val="29"/>
        </w:rPr>
        <w:t xml:space="preserve"> </w:t>
      </w:r>
      <w:r>
        <w:t>hit</w:t>
      </w:r>
      <w:r>
        <w:rPr>
          <w:spacing w:val="4"/>
        </w:rPr>
        <w:t xml:space="preserve"> </w:t>
      </w:r>
      <w:r>
        <w:t>is</w:t>
      </w:r>
      <w:r>
        <w:rPr>
          <w:spacing w:val="4"/>
        </w:rPr>
        <w:t xml:space="preserve"> </w:t>
      </w:r>
      <w:r>
        <w:t>already</w:t>
      </w:r>
      <w:r>
        <w:rPr>
          <w:spacing w:val="5"/>
        </w:rPr>
        <w:t xml:space="preserve"> </w:t>
      </w:r>
      <w:r>
        <w:t>included</w:t>
      </w:r>
      <w:r>
        <w:rPr>
          <w:spacing w:val="4"/>
        </w:rPr>
        <w:t xml:space="preserve"> </w:t>
      </w:r>
      <w:r>
        <w:t>in</w:t>
      </w:r>
      <w:r>
        <w:rPr>
          <w:spacing w:val="5"/>
        </w:rPr>
        <w:t xml:space="preserve"> </w:t>
      </w:r>
      <w:r>
        <w:t>their</w:t>
      </w:r>
      <w:r>
        <w:rPr>
          <w:spacing w:val="4"/>
        </w:rPr>
        <w:t xml:space="preserve"> </w:t>
      </w:r>
      <w:r>
        <w:t>Pilot</w:t>
      </w:r>
      <w:r>
        <w:rPr>
          <w:spacing w:val="4"/>
        </w:rPr>
        <w:t xml:space="preserve"> </w:t>
      </w:r>
      <w:r>
        <w:t>bonus</w:t>
      </w:r>
      <w:r>
        <w:rPr>
          <w:spacing w:val="5"/>
        </w:rPr>
        <w:t xml:space="preserve"> </w:t>
      </w:r>
      <w:r>
        <w:t>profile.</w:t>
      </w:r>
      <w:r>
        <w:rPr>
          <w:spacing w:val="50"/>
        </w:rPr>
        <w:t xml:space="preserve"> </w:t>
      </w:r>
      <w:r>
        <w:t>It may be purchased by others, adding a +1 to their shooting To Hit rolls.</w:t>
      </w:r>
    </w:p>
    <w:p w:rsidR="00F87A27" w:rsidRDefault="005A02C9">
      <w:pPr>
        <w:pStyle w:val="Heading4"/>
        <w:spacing w:before="106" w:line="223" w:lineRule="exact"/>
        <w:ind w:left="260"/>
        <w:jc w:val="both"/>
        <w:rPr>
          <w:rFonts w:cs="Garamond"/>
          <w:b w:val="0"/>
          <w:bCs w:val="0"/>
        </w:rPr>
      </w:pPr>
      <w:r>
        <w:rPr>
          <w:b w:val="0"/>
        </w:rPr>
        <w:br w:type="column"/>
      </w:r>
      <w:r>
        <w:lastRenderedPageBreak/>
        <w:t>MMP-70C</w:t>
      </w:r>
      <w:r>
        <w:rPr>
          <w:spacing w:val="5"/>
        </w:rPr>
        <w:t xml:space="preserve"> </w:t>
      </w:r>
      <w:r>
        <w:t>Special</w:t>
      </w:r>
      <w:r>
        <w:rPr>
          <w:spacing w:val="5"/>
        </w:rPr>
        <w:t xml:space="preserve"> </w:t>
      </w:r>
      <w:r>
        <w:rPr>
          <w:spacing w:val="-1"/>
        </w:rPr>
        <w:t>Rules</w:t>
      </w:r>
    </w:p>
    <w:p w:rsidR="00F87A27" w:rsidRDefault="005A02C9">
      <w:pPr>
        <w:pStyle w:val="BodyText"/>
        <w:spacing w:before="1" w:line="234" w:lineRule="auto"/>
        <w:ind w:left="260" w:right="472"/>
        <w:jc w:val="both"/>
      </w:pPr>
      <w:r>
        <w:rPr>
          <w:rFonts w:cs="Garamond"/>
          <w:b/>
          <w:bCs/>
        </w:rPr>
        <w:t>Grenade</w:t>
      </w:r>
      <w:r>
        <w:rPr>
          <w:rFonts w:cs="Garamond"/>
          <w:b/>
          <w:bCs/>
          <w:spacing w:val="45"/>
        </w:rPr>
        <w:t xml:space="preserve"> </w:t>
      </w:r>
      <w:r>
        <w:rPr>
          <w:rFonts w:cs="Garamond"/>
          <w:b/>
          <w:bCs/>
        </w:rPr>
        <w:t>Launcher:</w:t>
      </w:r>
      <w:r>
        <w:rPr>
          <w:rFonts w:cs="Garamond"/>
          <w:b/>
          <w:bCs/>
          <w:spacing w:val="45"/>
        </w:rPr>
        <w:t xml:space="preserve"> </w:t>
      </w:r>
      <w:r>
        <w:rPr>
          <w:spacing w:val="1"/>
        </w:rPr>
        <w:t>The</w:t>
      </w:r>
      <w:r>
        <w:rPr>
          <w:spacing w:val="45"/>
        </w:rPr>
        <w:t xml:space="preserve"> </w:t>
      </w:r>
      <w:r>
        <w:t>MMP-70C</w:t>
      </w:r>
      <w:r>
        <w:rPr>
          <w:spacing w:val="45"/>
        </w:rPr>
        <w:t xml:space="preserve"> </w:t>
      </w:r>
      <w:r>
        <w:t>is</w:t>
      </w:r>
      <w:r>
        <w:rPr>
          <w:spacing w:val="45"/>
        </w:rPr>
        <w:t xml:space="preserve"> </w:t>
      </w:r>
      <w:r>
        <w:t>fitted</w:t>
      </w:r>
      <w:r>
        <w:rPr>
          <w:spacing w:val="45"/>
        </w:rPr>
        <w:t xml:space="preserve"> </w:t>
      </w:r>
      <w:r>
        <w:t>with</w:t>
      </w:r>
      <w:r>
        <w:rPr>
          <w:spacing w:val="45"/>
        </w:rPr>
        <w:t xml:space="preserve"> </w:t>
      </w:r>
      <w:r>
        <w:t>a</w:t>
      </w:r>
      <w:r>
        <w:rPr>
          <w:spacing w:val="45"/>
        </w:rPr>
        <w:t xml:space="preserve"> </w:t>
      </w:r>
      <w:r>
        <w:t>Grenade</w:t>
      </w:r>
      <w:r>
        <w:rPr>
          <w:spacing w:val="22"/>
        </w:rPr>
        <w:t xml:space="preserve"> </w:t>
      </w:r>
      <w:r>
        <w:rPr>
          <w:spacing w:val="-2"/>
        </w:rPr>
        <w:t>Launcher.</w:t>
      </w:r>
      <w:r>
        <w:rPr>
          <w:spacing w:val="-7"/>
        </w:rPr>
        <w:t xml:space="preserve"> </w:t>
      </w:r>
      <w:r>
        <w:rPr>
          <w:spacing w:val="1"/>
        </w:rPr>
        <w:t>The</w:t>
      </w:r>
      <w:r>
        <w:rPr>
          <w:spacing w:val="-7"/>
        </w:rPr>
        <w:t xml:space="preserve"> </w:t>
      </w:r>
      <w:r>
        <w:t>Pilot</w:t>
      </w:r>
      <w:r>
        <w:rPr>
          <w:spacing w:val="-7"/>
        </w:rPr>
        <w:t xml:space="preserve"> </w:t>
      </w:r>
      <w:r>
        <w:t>can</w:t>
      </w:r>
      <w:r>
        <w:rPr>
          <w:spacing w:val="-7"/>
        </w:rPr>
        <w:t xml:space="preserve"> </w:t>
      </w:r>
      <w:r>
        <w:rPr>
          <w:spacing w:val="-1"/>
        </w:rPr>
        <w:t>choose</w:t>
      </w:r>
      <w:r>
        <w:rPr>
          <w:spacing w:val="-7"/>
        </w:rPr>
        <w:t xml:space="preserve"> </w:t>
      </w:r>
      <w:r>
        <w:t>to</w:t>
      </w:r>
      <w:r>
        <w:rPr>
          <w:spacing w:val="-7"/>
        </w:rPr>
        <w:t xml:space="preserve"> </w:t>
      </w:r>
      <w:r>
        <w:t>fire</w:t>
      </w:r>
      <w:r>
        <w:rPr>
          <w:spacing w:val="-7"/>
        </w:rPr>
        <w:t xml:space="preserve"> </w:t>
      </w:r>
      <w:r>
        <w:t>his</w:t>
      </w:r>
      <w:r>
        <w:rPr>
          <w:spacing w:val="-7"/>
        </w:rPr>
        <w:t xml:space="preserve"> </w:t>
      </w:r>
      <w:r>
        <w:t>gun</w:t>
      </w:r>
      <w:r>
        <w:rPr>
          <w:spacing w:val="-7"/>
        </w:rPr>
        <w:t xml:space="preserve"> </w:t>
      </w:r>
      <w:r>
        <w:t>as</w:t>
      </w:r>
      <w:r>
        <w:rPr>
          <w:spacing w:val="-7"/>
        </w:rPr>
        <w:t xml:space="preserve"> </w:t>
      </w:r>
      <w:r>
        <w:rPr>
          <w:spacing w:val="1"/>
        </w:rPr>
        <w:t>normal</w:t>
      </w:r>
      <w:r>
        <w:rPr>
          <w:spacing w:val="-7"/>
        </w:rPr>
        <w:t xml:space="preserve"> </w:t>
      </w:r>
      <w:r>
        <w:t>or</w:t>
      </w:r>
      <w:r>
        <w:rPr>
          <w:spacing w:val="-7"/>
        </w:rPr>
        <w:t xml:space="preserve"> </w:t>
      </w:r>
      <w:r>
        <w:rPr>
          <w:spacing w:val="-1"/>
        </w:rPr>
        <w:t>launch</w:t>
      </w:r>
      <w:r>
        <w:rPr>
          <w:spacing w:val="29"/>
        </w:rPr>
        <w:t xml:space="preserve"> </w:t>
      </w:r>
      <w:r>
        <w:t>one</w:t>
      </w:r>
      <w:r>
        <w:rPr>
          <w:spacing w:val="5"/>
        </w:rPr>
        <w:t xml:space="preserve"> </w:t>
      </w:r>
      <w:r>
        <w:rPr>
          <w:spacing w:val="-1"/>
        </w:rPr>
        <w:t>Cracker</w:t>
      </w:r>
      <w:r>
        <w:rPr>
          <w:spacing w:val="5"/>
        </w:rPr>
        <w:t xml:space="preserve"> </w:t>
      </w:r>
      <w:r>
        <w:t>grenade</w:t>
      </w:r>
      <w:r>
        <w:rPr>
          <w:spacing w:val="5"/>
        </w:rPr>
        <w:t xml:space="preserve"> </w:t>
      </w:r>
      <w:r>
        <w:t>up</w:t>
      </w:r>
      <w:r>
        <w:rPr>
          <w:spacing w:val="5"/>
        </w:rPr>
        <w:t xml:space="preserve"> </w:t>
      </w:r>
      <w:r>
        <w:t>to</w:t>
      </w:r>
      <w:r>
        <w:rPr>
          <w:spacing w:val="5"/>
        </w:rPr>
        <w:t xml:space="preserve"> </w:t>
      </w:r>
      <w:r>
        <w:t>18”</w:t>
      </w:r>
      <w:r>
        <w:rPr>
          <w:spacing w:val="5"/>
        </w:rPr>
        <w:t xml:space="preserve"> </w:t>
      </w:r>
      <w:r>
        <w:t>if</w:t>
      </w:r>
      <w:r>
        <w:rPr>
          <w:spacing w:val="31"/>
        </w:rPr>
        <w:t xml:space="preserve"> </w:t>
      </w:r>
      <w:r>
        <w:t>he</w:t>
      </w:r>
      <w:r>
        <w:rPr>
          <w:spacing w:val="5"/>
        </w:rPr>
        <w:t xml:space="preserve"> </w:t>
      </w:r>
      <w:r>
        <w:rPr>
          <w:spacing w:val="-2"/>
        </w:rPr>
        <w:t>wishes.</w:t>
      </w:r>
    </w:p>
    <w:p w:rsidR="00F87A27" w:rsidRDefault="00F87A27">
      <w:pPr>
        <w:spacing w:before="11"/>
        <w:rPr>
          <w:rFonts w:ascii="Garamond" w:eastAsia="Garamond" w:hAnsi="Garamond" w:cs="Garamond"/>
          <w:sz w:val="20"/>
          <w:szCs w:val="20"/>
        </w:rPr>
      </w:pPr>
    </w:p>
    <w:p w:rsidR="00F87A27" w:rsidRDefault="005A02C9">
      <w:pPr>
        <w:spacing w:line="220" w:lineRule="exact"/>
        <w:ind w:left="257" w:right="316"/>
        <w:jc w:val="both"/>
        <w:rPr>
          <w:rFonts w:ascii="Garamond" w:eastAsia="Garamond" w:hAnsi="Garamond" w:cs="Garamond"/>
          <w:sz w:val="20"/>
          <w:szCs w:val="20"/>
        </w:rPr>
      </w:pPr>
      <w:r>
        <w:rPr>
          <w:rFonts w:ascii="Garamond" w:eastAsia="Garamond" w:hAnsi="Garamond" w:cs="Garamond"/>
          <w:i/>
          <w:sz w:val="20"/>
          <w:szCs w:val="20"/>
        </w:rPr>
        <w:t>Good</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luck</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Pilots,</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check</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weapons,</w:t>
      </w:r>
      <w:r>
        <w:rPr>
          <w:rFonts w:ascii="Garamond" w:eastAsia="Garamond" w:hAnsi="Garamond" w:cs="Garamond"/>
          <w:i/>
          <w:spacing w:val="25"/>
          <w:sz w:val="20"/>
          <w:szCs w:val="20"/>
        </w:rPr>
        <w:t xml:space="preserve"> </w:t>
      </w:r>
      <w:r>
        <w:rPr>
          <w:rFonts w:ascii="Garamond" w:eastAsia="Garamond" w:hAnsi="Garamond" w:cs="Garamond"/>
          <w:i/>
          <w:sz w:val="20"/>
          <w:szCs w:val="20"/>
        </w:rPr>
        <w:t>stay</w:t>
      </w:r>
      <w:r>
        <w:rPr>
          <w:rFonts w:ascii="Garamond" w:eastAsia="Garamond" w:hAnsi="Garamond" w:cs="Garamond"/>
          <w:i/>
          <w:spacing w:val="25"/>
          <w:sz w:val="20"/>
          <w:szCs w:val="20"/>
        </w:rPr>
        <w:t xml:space="preserve"> </w:t>
      </w:r>
      <w:r>
        <w:rPr>
          <w:rFonts w:ascii="Garamond" w:eastAsia="Garamond" w:hAnsi="Garamond" w:cs="Garamond"/>
          <w:i/>
          <w:spacing w:val="2"/>
          <w:sz w:val="20"/>
          <w:szCs w:val="20"/>
        </w:rPr>
        <w:t>sharp</w:t>
      </w:r>
      <w:r>
        <w:rPr>
          <w:rFonts w:ascii="Garamond" w:eastAsia="Garamond" w:hAnsi="Garamond" w:cs="Garamond"/>
          <w:i/>
          <w:spacing w:val="25"/>
          <w:sz w:val="20"/>
          <w:szCs w:val="20"/>
        </w:rPr>
        <w:t xml:space="preserve"> </w:t>
      </w:r>
      <w:r>
        <w:rPr>
          <w:rFonts w:ascii="Garamond" w:eastAsia="Garamond" w:hAnsi="Garamond" w:cs="Garamond"/>
          <w:i/>
          <w:sz w:val="20"/>
          <w:szCs w:val="20"/>
        </w:rPr>
        <w:t>and</w:t>
      </w:r>
      <w:r>
        <w:rPr>
          <w:rFonts w:ascii="Garamond" w:eastAsia="Garamond" w:hAnsi="Garamond" w:cs="Garamond"/>
          <w:i/>
          <w:spacing w:val="25"/>
          <w:sz w:val="20"/>
          <w:szCs w:val="20"/>
        </w:rPr>
        <w:t xml:space="preserve"> </w:t>
      </w:r>
      <w:r>
        <w:rPr>
          <w:rFonts w:ascii="Garamond" w:eastAsia="Garamond" w:hAnsi="Garamond" w:cs="Garamond"/>
          <w:i/>
          <w:sz w:val="20"/>
          <w:szCs w:val="20"/>
        </w:rPr>
        <w:t>remember</w:t>
      </w:r>
      <w:r>
        <w:rPr>
          <w:rFonts w:ascii="Garamond" w:eastAsia="Garamond" w:hAnsi="Garamond" w:cs="Garamond"/>
          <w:i/>
          <w:spacing w:val="25"/>
          <w:sz w:val="20"/>
          <w:szCs w:val="20"/>
        </w:rPr>
        <w:t xml:space="preserve"> </w:t>
      </w:r>
      <w:r>
        <w:rPr>
          <w:rFonts w:ascii="Garamond" w:eastAsia="Garamond" w:hAnsi="Garamond" w:cs="Garamond"/>
          <w:i/>
          <w:sz w:val="20"/>
          <w:szCs w:val="20"/>
        </w:rPr>
        <w:t>work</w:t>
      </w:r>
      <w:r>
        <w:rPr>
          <w:rFonts w:ascii="Garamond" w:eastAsia="Garamond" w:hAnsi="Garamond" w:cs="Garamond"/>
          <w:i/>
          <w:spacing w:val="25"/>
          <w:sz w:val="20"/>
          <w:szCs w:val="20"/>
        </w:rPr>
        <w:t xml:space="preserve"> </w:t>
      </w:r>
      <w:r>
        <w:rPr>
          <w:rFonts w:ascii="Garamond" w:eastAsia="Garamond" w:hAnsi="Garamond" w:cs="Garamond"/>
          <w:i/>
          <w:sz w:val="20"/>
          <w:szCs w:val="20"/>
        </w:rPr>
        <w:t>as</w:t>
      </w:r>
      <w:r>
        <w:rPr>
          <w:rFonts w:ascii="Garamond" w:eastAsia="Garamond" w:hAnsi="Garamond" w:cs="Garamond"/>
          <w:i/>
          <w:spacing w:val="25"/>
          <w:sz w:val="20"/>
          <w:szCs w:val="20"/>
        </w:rPr>
        <w:t xml:space="preserve"> </w:t>
      </w:r>
      <w:r>
        <w:rPr>
          <w:rFonts w:ascii="Garamond" w:eastAsia="Garamond" w:hAnsi="Garamond" w:cs="Garamond"/>
          <w:i/>
          <w:sz w:val="20"/>
          <w:szCs w:val="20"/>
        </w:rPr>
        <w:t>a</w:t>
      </w:r>
      <w:r>
        <w:rPr>
          <w:rFonts w:ascii="Garamond" w:eastAsia="Garamond" w:hAnsi="Garamond" w:cs="Garamond"/>
          <w:i/>
          <w:spacing w:val="39"/>
          <w:sz w:val="20"/>
          <w:szCs w:val="20"/>
        </w:rPr>
        <w:t xml:space="preserve"> </w:t>
      </w:r>
      <w:r>
        <w:rPr>
          <w:rFonts w:ascii="Garamond" w:eastAsia="Garamond" w:hAnsi="Garamond" w:cs="Garamond"/>
          <w:i/>
          <w:spacing w:val="-2"/>
          <w:sz w:val="20"/>
          <w:szCs w:val="20"/>
        </w:rPr>
        <w:t>Team.</w:t>
      </w:r>
      <w:r>
        <w:rPr>
          <w:rFonts w:ascii="Garamond" w:eastAsia="Garamond" w:hAnsi="Garamond" w:cs="Garamond"/>
          <w:i/>
          <w:spacing w:val="-5"/>
          <w:sz w:val="20"/>
          <w:szCs w:val="20"/>
        </w:rPr>
        <w:t xml:space="preserve"> </w:t>
      </w:r>
      <w:r>
        <w:rPr>
          <w:rFonts w:ascii="Garamond" w:eastAsia="Garamond" w:hAnsi="Garamond" w:cs="Garamond"/>
          <w:i/>
          <w:spacing w:val="-8"/>
          <w:sz w:val="20"/>
          <w:szCs w:val="20"/>
        </w:rPr>
        <w:t>You</w:t>
      </w:r>
      <w:r>
        <w:rPr>
          <w:rFonts w:ascii="Garamond" w:eastAsia="Garamond" w:hAnsi="Garamond" w:cs="Garamond"/>
          <w:i/>
          <w:spacing w:val="-5"/>
          <w:sz w:val="20"/>
          <w:szCs w:val="20"/>
        </w:rPr>
        <w:t xml:space="preserve"> </w:t>
      </w:r>
      <w:r>
        <w:rPr>
          <w:rFonts w:ascii="Garamond" w:eastAsia="Garamond" w:hAnsi="Garamond" w:cs="Garamond"/>
          <w:i/>
          <w:sz w:val="20"/>
          <w:szCs w:val="20"/>
        </w:rPr>
        <w:t>are now</w:t>
      </w:r>
      <w:r>
        <w:rPr>
          <w:rFonts w:ascii="Garamond" w:eastAsia="Garamond" w:hAnsi="Garamond" w:cs="Garamond"/>
          <w:i/>
          <w:spacing w:val="-5"/>
          <w:sz w:val="20"/>
          <w:szCs w:val="20"/>
        </w:rPr>
        <w:t xml:space="preserve"> </w:t>
      </w:r>
      <w:r>
        <w:rPr>
          <w:rFonts w:ascii="Garamond" w:eastAsia="Garamond" w:hAnsi="Garamond" w:cs="Garamond"/>
          <w:i/>
          <w:sz w:val="20"/>
          <w:szCs w:val="20"/>
        </w:rPr>
        <w:t>ready to</w:t>
      </w:r>
      <w:r>
        <w:rPr>
          <w:rFonts w:ascii="Garamond" w:eastAsia="Garamond" w:hAnsi="Garamond" w:cs="Garamond"/>
          <w:i/>
          <w:spacing w:val="-5"/>
          <w:sz w:val="20"/>
          <w:szCs w:val="20"/>
        </w:rPr>
        <w:t xml:space="preserve"> </w:t>
      </w:r>
      <w:r>
        <w:rPr>
          <w:rFonts w:ascii="Garamond" w:eastAsia="Garamond" w:hAnsi="Garamond" w:cs="Garamond"/>
          <w:i/>
          <w:sz w:val="20"/>
          <w:szCs w:val="20"/>
        </w:rPr>
        <w:t>start</w:t>
      </w:r>
      <w:r>
        <w:rPr>
          <w:rFonts w:ascii="Garamond" w:eastAsia="Garamond" w:hAnsi="Garamond" w:cs="Garamond"/>
          <w:i/>
          <w:spacing w:val="-5"/>
          <w:sz w:val="20"/>
          <w:szCs w:val="20"/>
        </w:rPr>
        <w:t xml:space="preserve"> </w:t>
      </w:r>
      <w:r>
        <w:rPr>
          <w:rFonts w:ascii="Garamond" w:eastAsia="Garamond" w:hAnsi="Garamond" w:cs="Garamond"/>
          <w:i/>
          <w:sz w:val="20"/>
          <w:szCs w:val="20"/>
        </w:rPr>
        <w:t>fighting</w:t>
      </w:r>
      <w:r>
        <w:rPr>
          <w:rFonts w:ascii="Garamond" w:eastAsia="Garamond" w:hAnsi="Garamond" w:cs="Garamond"/>
          <w:i/>
          <w:spacing w:val="-6"/>
          <w:sz w:val="20"/>
          <w:szCs w:val="20"/>
        </w:rPr>
        <w:t xml:space="preserve"> </w:t>
      </w:r>
      <w:r>
        <w:rPr>
          <w:rFonts w:ascii="Garamond" w:eastAsia="Garamond" w:hAnsi="Garamond" w:cs="Garamond"/>
          <w:i/>
          <w:sz w:val="20"/>
          <w:szCs w:val="20"/>
        </w:rPr>
        <w:t>in</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6"/>
          <w:sz w:val="20"/>
          <w:szCs w:val="20"/>
        </w:rPr>
        <w:t xml:space="preserve"> </w:t>
      </w:r>
      <w:r>
        <w:rPr>
          <w:rFonts w:ascii="Garamond" w:eastAsia="Garamond" w:hAnsi="Garamond" w:cs="Garamond"/>
          <w:i/>
          <w:sz w:val="20"/>
          <w:szCs w:val="20"/>
        </w:rPr>
        <w:t>world</w:t>
      </w:r>
      <w:r>
        <w:rPr>
          <w:rFonts w:ascii="Garamond" w:eastAsia="Garamond" w:hAnsi="Garamond" w:cs="Garamond"/>
          <w:i/>
          <w:spacing w:val="-5"/>
          <w:sz w:val="20"/>
          <w:szCs w:val="20"/>
        </w:rPr>
        <w:t xml:space="preserve"> </w:t>
      </w:r>
      <w:r>
        <w:rPr>
          <w:rFonts w:ascii="Garamond" w:eastAsia="Garamond" w:hAnsi="Garamond" w:cs="Garamond"/>
          <w:i/>
          <w:sz w:val="20"/>
          <w:szCs w:val="20"/>
        </w:rPr>
        <w:t>of</w:t>
      </w:r>
      <w:r>
        <w:rPr>
          <w:rFonts w:ascii="Garamond" w:eastAsia="Garamond" w:hAnsi="Garamond" w:cs="Garamond"/>
          <w:i/>
          <w:spacing w:val="40"/>
          <w:sz w:val="20"/>
          <w:szCs w:val="20"/>
        </w:rPr>
        <w:t xml:space="preserve"> </w:t>
      </w:r>
      <w:r>
        <w:rPr>
          <w:rFonts w:ascii="Garamond" w:eastAsia="Garamond" w:hAnsi="Garamond" w:cs="Garamond"/>
          <w:i/>
          <w:spacing w:val="-1"/>
          <w:sz w:val="20"/>
          <w:szCs w:val="20"/>
        </w:rPr>
        <w:t>Gundams,</w:t>
      </w:r>
      <w:r>
        <w:rPr>
          <w:rFonts w:ascii="Garamond" w:eastAsia="Garamond" w:hAnsi="Garamond" w:cs="Garamond"/>
          <w:i/>
          <w:spacing w:val="-5"/>
          <w:sz w:val="20"/>
          <w:szCs w:val="20"/>
        </w:rPr>
        <w:t xml:space="preserve"> </w:t>
      </w:r>
      <w:r>
        <w:rPr>
          <w:rFonts w:ascii="Garamond" w:eastAsia="Garamond" w:hAnsi="Garamond" w:cs="Garamond"/>
          <w:i/>
          <w:sz w:val="20"/>
          <w:szCs w:val="20"/>
        </w:rPr>
        <w:t>choose</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23"/>
          <w:sz w:val="20"/>
          <w:szCs w:val="20"/>
        </w:rPr>
        <w:t xml:space="preserve"> </w:t>
      </w:r>
      <w:r>
        <w:rPr>
          <w:rFonts w:ascii="Garamond" w:eastAsia="Garamond" w:hAnsi="Garamond" w:cs="Garamond"/>
          <w:i/>
          <w:sz w:val="20"/>
          <w:szCs w:val="20"/>
        </w:rPr>
        <w:t>forces</w:t>
      </w:r>
      <w:r>
        <w:rPr>
          <w:rFonts w:ascii="Garamond" w:eastAsia="Garamond" w:hAnsi="Garamond" w:cs="Garamond"/>
          <w:i/>
          <w:spacing w:val="7"/>
          <w:sz w:val="20"/>
          <w:szCs w:val="20"/>
        </w:rPr>
        <w:t xml:space="preserve"> </w:t>
      </w:r>
      <w:r>
        <w:rPr>
          <w:rFonts w:ascii="Garamond" w:eastAsia="Garamond" w:hAnsi="Garamond" w:cs="Garamond"/>
          <w:i/>
          <w:sz w:val="20"/>
          <w:szCs w:val="20"/>
        </w:rPr>
        <w:t>wisely</w:t>
      </w:r>
      <w:r>
        <w:rPr>
          <w:rFonts w:ascii="Garamond" w:eastAsia="Garamond" w:hAnsi="Garamond" w:cs="Garamond"/>
          <w:i/>
          <w:spacing w:val="4"/>
          <w:sz w:val="20"/>
          <w:szCs w:val="20"/>
        </w:rPr>
        <w:t xml:space="preserve"> </w:t>
      </w:r>
      <w:r>
        <w:rPr>
          <w:rFonts w:ascii="Garamond" w:eastAsia="Garamond" w:hAnsi="Garamond" w:cs="Garamond"/>
          <w:i/>
          <w:spacing w:val="-1"/>
          <w:sz w:val="20"/>
          <w:szCs w:val="20"/>
        </w:rPr>
        <w:t>Commander.</w:t>
      </w:r>
      <w:r>
        <w:rPr>
          <w:rFonts w:ascii="Garamond" w:eastAsia="Garamond" w:hAnsi="Garamond" w:cs="Garamond"/>
          <w:i/>
          <w:spacing w:val="4"/>
          <w:sz w:val="20"/>
          <w:szCs w:val="20"/>
        </w:rPr>
        <w:t xml:space="preserve"> </w:t>
      </w:r>
      <w:r>
        <w:rPr>
          <w:rFonts w:ascii="Garamond" w:eastAsia="Garamond" w:hAnsi="Garamond" w:cs="Garamond"/>
          <w:i/>
          <w:sz w:val="20"/>
          <w:szCs w:val="20"/>
        </w:rPr>
        <w:t>That</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4"/>
          <w:sz w:val="20"/>
          <w:szCs w:val="20"/>
        </w:rPr>
        <w:t xml:space="preserve"> </w:t>
      </w:r>
      <w:r>
        <w:rPr>
          <w:rFonts w:ascii="Garamond" w:eastAsia="Garamond" w:hAnsi="Garamond" w:cs="Garamond"/>
          <w:i/>
          <w:sz w:val="20"/>
          <w:szCs w:val="20"/>
        </w:rPr>
        <w:t>all…</w:t>
      </w:r>
    </w:p>
    <w:p w:rsidR="00F87A27" w:rsidRDefault="00F87A27">
      <w:pPr>
        <w:spacing w:line="220" w:lineRule="exact"/>
        <w:jc w:val="both"/>
        <w:rPr>
          <w:rFonts w:ascii="Garamond" w:eastAsia="Garamond" w:hAnsi="Garamond" w:cs="Garamond"/>
          <w:sz w:val="20"/>
          <w:szCs w:val="20"/>
        </w:rPr>
        <w:sectPr w:rsidR="00F87A27">
          <w:type w:val="continuous"/>
          <w:pgSz w:w="12240" w:h="15840"/>
          <w:pgMar w:top="700" w:right="360" w:bottom="280" w:left="540" w:header="720" w:footer="720" w:gutter="0"/>
          <w:cols w:num="2" w:space="720" w:equalWidth="0">
            <w:col w:w="5418" w:space="86"/>
            <w:col w:w="5836"/>
          </w:cols>
        </w:sectPr>
      </w:pPr>
    </w:p>
    <w:p w:rsidR="00F87A27" w:rsidRDefault="005A02C9">
      <w:pPr>
        <w:pStyle w:val="Heading2"/>
        <w:spacing w:before="57" w:line="265" w:lineRule="exact"/>
        <w:ind w:left="140"/>
        <w:rPr>
          <w:b w:val="0"/>
          <w:bCs w:val="0"/>
        </w:rPr>
      </w:pPr>
      <w:bookmarkStart w:id="12" w:name="msg_characters"/>
      <w:bookmarkEnd w:id="12"/>
      <w:r>
        <w:lastRenderedPageBreak/>
        <w:t>FEDERATION</w:t>
      </w:r>
      <w:r>
        <w:rPr>
          <w:spacing w:val="2"/>
        </w:rPr>
        <w:t xml:space="preserve"> </w:t>
      </w:r>
      <w:r>
        <w:t>SPECIAL</w:t>
      </w:r>
      <w:r>
        <w:rPr>
          <w:spacing w:val="2"/>
        </w:rPr>
        <w:t xml:space="preserve"> </w:t>
      </w:r>
      <w:r>
        <w:t>CHARACTER</w:t>
      </w:r>
    </w:p>
    <w:p w:rsidR="00F87A27" w:rsidRDefault="005A02C9">
      <w:pPr>
        <w:spacing w:line="264" w:lineRule="exact"/>
        <w:ind w:left="140"/>
        <w:rPr>
          <w:rFonts w:ascii="Garamond" w:eastAsia="Garamond" w:hAnsi="Garamond" w:cs="Garamond"/>
          <w:sz w:val="24"/>
          <w:szCs w:val="24"/>
        </w:rPr>
      </w:pPr>
      <w:r>
        <w:rPr>
          <w:rFonts w:ascii="Garamond"/>
          <w:b/>
          <w:sz w:val="24"/>
        </w:rPr>
        <w:t>Amuro</w:t>
      </w:r>
      <w:r>
        <w:rPr>
          <w:rFonts w:ascii="Garamond"/>
          <w:b/>
          <w:spacing w:val="6"/>
          <w:sz w:val="24"/>
        </w:rPr>
        <w:t xml:space="preserve"> </w:t>
      </w:r>
      <w:r>
        <w:rPr>
          <w:rFonts w:ascii="Garamond"/>
          <w:b/>
          <w:sz w:val="24"/>
        </w:rPr>
        <w:t>Ray</w:t>
      </w:r>
      <w:r>
        <w:rPr>
          <w:rFonts w:ascii="Garamond"/>
          <w:b/>
          <w:spacing w:val="6"/>
          <w:sz w:val="24"/>
        </w:rPr>
        <w:t xml:space="preserve"> </w:t>
      </w:r>
      <w:r>
        <w:rPr>
          <w:rFonts w:ascii="Garamond"/>
          <w:b/>
          <w:sz w:val="24"/>
        </w:rPr>
        <w:t>-</w:t>
      </w:r>
      <w:r>
        <w:rPr>
          <w:rFonts w:ascii="Garamond"/>
          <w:b/>
          <w:spacing w:val="6"/>
          <w:sz w:val="24"/>
        </w:rPr>
        <w:t xml:space="preserve"> </w:t>
      </w:r>
      <w:r>
        <w:rPr>
          <w:rFonts w:ascii="Garamond"/>
          <w:b/>
          <w:sz w:val="24"/>
        </w:rPr>
        <w:t>120</w:t>
      </w:r>
      <w:r>
        <w:rPr>
          <w:rFonts w:ascii="Garamond"/>
          <w:b/>
          <w:spacing w:val="6"/>
          <w:sz w:val="24"/>
        </w:rPr>
        <w:t xml:space="preserve"> </w:t>
      </w:r>
      <w:r>
        <w:rPr>
          <w:rFonts w:ascii="Garamond"/>
          <w:b/>
          <w:sz w:val="24"/>
        </w:rPr>
        <w:t>points</w:t>
      </w:r>
    </w:p>
    <w:p w:rsidR="00F87A27" w:rsidRDefault="00E86CF6">
      <w:pPr>
        <w:pStyle w:val="BodyText"/>
        <w:spacing w:before="3" w:line="234" w:lineRule="auto"/>
        <w:ind w:left="2354"/>
        <w:jc w:val="both"/>
      </w:pPr>
      <w:r>
        <w:pict>
          <v:group id="_x0000_s1240" style="position:absolute;left:0;text-align:left;margin-left:36.55pt;margin-top:6.2pt;width:106.2pt;height:283.2pt;z-index:251664896;mso-position-horizontal-relative:page" coordorigin="731,124" coordsize="2124,5664">
            <v:shape id="_x0000_s1245" type="#_x0000_t75" style="position:absolute;left:1072;top:239;width:1435;height:5469">
              <v:imagedata r:id="rId68" o:title=""/>
            </v:shape>
            <v:group id="_x0000_s1243" style="position:absolute;left:751;top:144;width:2084;height:5624" coordorigin="751,144" coordsize="2084,5624">
              <v:shape id="_x0000_s1244" style="position:absolute;left:751;top:144;width:2084;height:5624" coordorigin="751,144" coordsize="2084,5624" path="m751,144r2084,l2835,5768r-2084,l751,144xe" filled="f" strokeweight="2pt">
                <v:path arrowok="t"/>
              </v:shape>
            </v:group>
            <v:group id="_x0000_s1241" style="position:absolute;left:805;top:198;width:1977;height:5517" coordorigin="805,198" coordsize="1977,5517">
              <v:shape id="_x0000_s1242" style="position:absolute;left:805;top:198;width:1977;height:5517" coordorigin="805,198" coordsize="1977,5517" path="m805,198r1976,l2781,5714r-1976,l805,198xe" filled="f" strokeweight=".23528mm">
                <v:path arrowok="t"/>
              </v:shape>
            </v:group>
            <w10:wrap anchorx="page"/>
          </v:group>
        </w:pict>
      </w:r>
      <w:r w:rsidR="005A02C9">
        <w:rPr>
          <w:spacing w:val="2"/>
        </w:rPr>
        <w:t>The</w:t>
      </w:r>
      <w:r w:rsidR="005A02C9">
        <w:rPr>
          <w:spacing w:val="27"/>
        </w:rPr>
        <w:t xml:space="preserve"> </w:t>
      </w:r>
      <w:r w:rsidR="005A02C9">
        <w:rPr>
          <w:spacing w:val="1"/>
        </w:rPr>
        <w:t>hero</w:t>
      </w:r>
      <w:r w:rsidR="005A02C9">
        <w:rPr>
          <w:spacing w:val="27"/>
        </w:rPr>
        <w:t xml:space="preserve"> </w:t>
      </w:r>
      <w:r w:rsidR="005A02C9">
        <w:rPr>
          <w:spacing w:val="1"/>
        </w:rPr>
        <w:t>of</w:t>
      </w:r>
      <w:r w:rsidR="005A02C9">
        <w:rPr>
          <w:spacing w:val="3"/>
        </w:rPr>
        <w:t xml:space="preserve"> </w:t>
      </w:r>
      <w:r w:rsidR="005A02C9">
        <w:rPr>
          <w:spacing w:val="1"/>
        </w:rPr>
        <w:t>the</w:t>
      </w:r>
      <w:r w:rsidR="005A02C9">
        <w:rPr>
          <w:spacing w:val="27"/>
        </w:rPr>
        <w:t xml:space="preserve"> </w:t>
      </w:r>
      <w:r w:rsidR="005A02C9">
        <w:rPr>
          <w:spacing w:val="1"/>
        </w:rPr>
        <w:t>original</w:t>
      </w:r>
      <w:r w:rsidR="005A02C9">
        <w:rPr>
          <w:spacing w:val="27"/>
        </w:rPr>
        <w:t xml:space="preserve"> </w:t>
      </w:r>
      <w:r w:rsidR="005A02C9">
        <w:rPr>
          <w:spacing w:val="2"/>
        </w:rPr>
        <w:t>Gundam</w:t>
      </w:r>
      <w:r w:rsidR="005A02C9">
        <w:rPr>
          <w:spacing w:val="32"/>
        </w:rPr>
        <w:t xml:space="preserve"> </w:t>
      </w:r>
      <w:r w:rsidR="005A02C9">
        <w:t>series</w:t>
      </w:r>
      <w:r w:rsidR="005A02C9">
        <w:rPr>
          <w:spacing w:val="26"/>
        </w:rPr>
        <w:t xml:space="preserve"> </w:t>
      </w:r>
      <w:r w:rsidR="005A02C9">
        <w:t>and</w:t>
      </w:r>
      <w:r w:rsidR="005A02C9">
        <w:rPr>
          <w:spacing w:val="26"/>
        </w:rPr>
        <w:t xml:space="preserve"> </w:t>
      </w:r>
      <w:r w:rsidR="005A02C9">
        <w:t>the</w:t>
      </w:r>
      <w:r w:rsidR="005A02C9">
        <w:rPr>
          <w:spacing w:val="26"/>
        </w:rPr>
        <w:t xml:space="preserve"> </w:t>
      </w:r>
      <w:r w:rsidR="005A02C9">
        <w:t>pilot</w:t>
      </w:r>
      <w:r w:rsidR="005A02C9">
        <w:rPr>
          <w:spacing w:val="26"/>
        </w:rPr>
        <w:t xml:space="preserve"> </w:t>
      </w:r>
      <w:r w:rsidR="005A02C9">
        <w:t>of</w:t>
      </w:r>
      <w:r w:rsidR="005A02C9">
        <w:rPr>
          <w:spacing w:val="2"/>
        </w:rPr>
        <w:t xml:space="preserve"> </w:t>
      </w:r>
      <w:r w:rsidR="005A02C9">
        <w:t>the</w:t>
      </w:r>
      <w:r w:rsidR="005A02C9">
        <w:rPr>
          <w:spacing w:val="26"/>
        </w:rPr>
        <w:t xml:space="preserve"> </w:t>
      </w:r>
      <w:r w:rsidR="005A02C9">
        <w:rPr>
          <w:spacing w:val="1"/>
        </w:rPr>
        <w:t>RX-78</w:t>
      </w:r>
      <w:r w:rsidR="005A02C9">
        <w:rPr>
          <w:spacing w:val="33"/>
        </w:rPr>
        <w:t xml:space="preserve"> </w:t>
      </w:r>
      <w:r w:rsidR="005A02C9">
        <w:t>Gundam,</w:t>
      </w:r>
      <w:r w:rsidR="005A02C9">
        <w:rPr>
          <w:spacing w:val="17"/>
        </w:rPr>
        <w:t xml:space="preserve"> </w:t>
      </w:r>
      <w:r w:rsidR="005A02C9">
        <w:rPr>
          <w:spacing w:val="-1"/>
        </w:rPr>
        <w:t>Amuro</w:t>
      </w:r>
      <w:r w:rsidR="005A02C9">
        <w:rPr>
          <w:spacing w:val="17"/>
        </w:rPr>
        <w:t xml:space="preserve"> </w:t>
      </w:r>
      <w:r w:rsidR="005A02C9">
        <w:t>starts</w:t>
      </w:r>
      <w:r w:rsidR="005A02C9">
        <w:rPr>
          <w:spacing w:val="17"/>
        </w:rPr>
        <w:t xml:space="preserve"> </w:t>
      </w:r>
      <w:r w:rsidR="005A02C9">
        <w:t>off</w:t>
      </w:r>
      <w:r w:rsidR="005A02C9">
        <w:rPr>
          <w:spacing w:val="43"/>
        </w:rPr>
        <w:t xml:space="preserve"> </w:t>
      </w:r>
      <w:r w:rsidR="005A02C9">
        <w:t>as</w:t>
      </w:r>
      <w:r w:rsidR="005A02C9">
        <w:rPr>
          <w:spacing w:val="17"/>
        </w:rPr>
        <w:t xml:space="preserve"> </w:t>
      </w:r>
      <w:r w:rsidR="005A02C9">
        <w:t>a</w:t>
      </w:r>
      <w:r w:rsidR="005A02C9">
        <w:rPr>
          <w:spacing w:val="17"/>
        </w:rPr>
        <w:t xml:space="preserve"> </w:t>
      </w:r>
      <w:r w:rsidR="005A02C9">
        <w:t>sullen</w:t>
      </w:r>
      <w:r w:rsidR="005A02C9">
        <w:rPr>
          <w:spacing w:val="26"/>
        </w:rPr>
        <w:t xml:space="preserve"> </w:t>
      </w:r>
      <w:r w:rsidR="005A02C9">
        <w:t>and</w:t>
      </w:r>
      <w:r w:rsidR="005A02C9">
        <w:rPr>
          <w:spacing w:val="12"/>
        </w:rPr>
        <w:t xml:space="preserve"> </w:t>
      </w:r>
      <w:r w:rsidR="005A02C9">
        <w:t>antisocial</w:t>
      </w:r>
      <w:r w:rsidR="005A02C9">
        <w:rPr>
          <w:spacing w:val="12"/>
        </w:rPr>
        <w:t xml:space="preserve"> </w:t>
      </w:r>
      <w:r w:rsidR="005A02C9">
        <w:rPr>
          <w:spacing w:val="-1"/>
        </w:rPr>
        <w:t>youth</w:t>
      </w:r>
      <w:r w:rsidR="005A02C9">
        <w:rPr>
          <w:spacing w:val="12"/>
        </w:rPr>
        <w:t xml:space="preserve"> </w:t>
      </w:r>
      <w:r w:rsidR="005A02C9">
        <w:t>more</w:t>
      </w:r>
      <w:r w:rsidR="005A02C9">
        <w:rPr>
          <w:spacing w:val="12"/>
        </w:rPr>
        <w:t xml:space="preserve"> </w:t>
      </w:r>
      <w:r w:rsidR="005A02C9">
        <w:t>comfortable</w:t>
      </w:r>
      <w:r w:rsidR="005A02C9">
        <w:rPr>
          <w:spacing w:val="26"/>
        </w:rPr>
        <w:t xml:space="preserve"> </w:t>
      </w:r>
      <w:r w:rsidR="005A02C9">
        <w:t>with</w:t>
      </w:r>
      <w:r w:rsidR="005A02C9">
        <w:rPr>
          <w:spacing w:val="-2"/>
        </w:rPr>
        <w:t xml:space="preserve"> </w:t>
      </w:r>
      <w:r w:rsidR="005A02C9">
        <w:rPr>
          <w:spacing w:val="-1"/>
        </w:rPr>
        <w:t>machines</w:t>
      </w:r>
      <w:r w:rsidR="005A02C9">
        <w:rPr>
          <w:spacing w:val="-2"/>
        </w:rPr>
        <w:t xml:space="preserve"> </w:t>
      </w:r>
      <w:r w:rsidR="005A02C9">
        <w:t>than</w:t>
      </w:r>
      <w:r w:rsidR="005A02C9">
        <w:rPr>
          <w:spacing w:val="-2"/>
        </w:rPr>
        <w:t xml:space="preserve"> </w:t>
      </w:r>
      <w:r w:rsidR="005A02C9">
        <w:rPr>
          <w:spacing w:val="-1"/>
        </w:rPr>
        <w:t>people.</w:t>
      </w:r>
      <w:r w:rsidR="005A02C9">
        <w:rPr>
          <w:spacing w:val="-2"/>
        </w:rPr>
        <w:t xml:space="preserve"> </w:t>
      </w:r>
      <w:r w:rsidR="005A02C9">
        <w:t>His</w:t>
      </w:r>
      <w:r w:rsidR="005A02C9">
        <w:rPr>
          <w:spacing w:val="-2"/>
        </w:rPr>
        <w:t xml:space="preserve"> </w:t>
      </w:r>
      <w:r w:rsidR="005A02C9">
        <w:t>parents</w:t>
      </w:r>
      <w:r w:rsidR="005A02C9">
        <w:rPr>
          <w:spacing w:val="29"/>
        </w:rPr>
        <w:t xml:space="preserve"> </w:t>
      </w:r>
      <w:r w:rsidR="005A02C9">
        <w:t>separated</w:t>
      </w:r>
      <w:r w:rsidR="005A02C9">
        <w:rPr>
          <w:spacing w:val="6"/>
        </w:rPr>
        <w:t xml:space="preserve"> </w:t>
      </w:r>
      <w:r w:rsidR="005A02C9">
        <w:t>when</w:t>
      </w:r>
      <w:r w:rsidR="005A02C9">
        <w:rPr>
          <w:spacing w:val="6"/>
        </w:rPr>
        <w:t xml:space="preserve"> </w:t>
      </w:r>
      <w:r w:rsidR="005A02C9">
        <w:t>he</w:t>
      </w:r>
      <w:r w:rsidR="005A02C9">
        <w:rPr>
          <w:spacing w:val="6"/>
        </w:rPr>
        <w:t xml:space="preserve"> </w:t>
      </w:r>
      <w:r w:rsidR="005A02C9">
        <w:rPr>
          <w:spacing w:val="-1"/>
        </w:rPr>
        <w:t>was</w:t>
      </w:r>
      <w:r w:rsidR="005A02C9">
        <w:rPr>
          <w:spacing w:val="6"/>
        </w:rPr>
        <w:t xml:space="preserve"> </w:t>
      </w:r>
      <w:r w:rsidR="005A02C9">
        <w:t>a</w:t>
      </w:r>
      <w:r w:rsidR="005A02C9">
        <w:rPr>
          <w:spacing w:val="6"/>
        </w:rPr>
        <w:t xml:space="preserve"> </w:t>
      </w:r>
      <w:r w:rsidR="005A02C9">
        <w:rPr>
          <w:spacing w:val="-1"/>
        </w:rPr>
        <w:t>child,</w:t>
      </w:r>
      <w:r w:rsidR="005A02C9">
        <w:rPr>
          <w:spacing w:val="6"/>
        </w:rPr>
        <w:t xml:space="preserve"> </w:t>
      </w:r>
      <w:r w:rsidR="005A02C9">
        <w:t>and</w:t>
      </w:r>
      <w:r w:rsidR="005A02C9">
        <w:rPr>
          <w:spacing w:val="25"/>
        </w:rPr>
        <w:t xml:space="preserve"> </w:t>
      </w:r>
      <w:r w:rsidR="005A02C9">
        <w:rPr>
          <w:spacing w:val="-1"/>
        </w:rPr>
        <w:t>Amuro</w:t>
      </w:r>
      <w:r w:rsidR="005A02C9">
        <w:rPr>
          <w:spacing w:val="2"/>
        </w:rPr>
        <w:t xml:space="preserve"> </w:t>
      </w:r>
      <w:r w:rsidR="005A02C9">
        <w:rPr>
          <w:spacing w:val="-2"/>
        </w:rPr>
        <w:t>moved</w:t>
      </w:r>
      <w:r w:rsidR="005A02C9">
        <w:rPr>
          <w:spacing w:val="2"/>
        </w:rPr>
        <w:t xml:space="preserve"> </w:t>
      </w:r>
      <w:r w:rsidR="005A02C9">
        <w:t>with</w:t>
      </w:r>
      <w:r w:rsidR="005A02C9">
        <w:rPr>
          <w:spacing w:val="2"/>
        </w:rPr>
        <w:t xml:space="preserve"> </w:t>
      </w:r>
      <w:r w:rsidR="005A02C9">
        <w:t>his</w:t>
      </w:r>
      <w:r w:rsidR="005A02C9">
        <w:rPr>
          <w:spacing w:val="2"/>
        </w:rPr>
        <w:t xml:space="preserve"> </w:t>
      </w:r>
      <w:r w:rsidR="005A02C9">
        <w:t>father</w:t>
      </w:r>
      <w:r w:rsidR="005A02C9">
        <w:rPr>
          <w:spacing w:val="2"/>
        </w:rPr>
        <w:t xml:space="preserve"> </w:t>
      </w:r>
      <w:r w:rsidR="005A02C9">
        <w:rPr>
          <w:spacing w:val="-4"/>
        </w:rPr>
        <w:t>Tem</w:t>
      </w:r>
      <w:r w:rsidR="005A02C9">
        <w:rPr>
          <w:spacing w:val="2"/>
        </w:rPr>
        <w:t xml:space="preserve"> </w:t>
      </w:r>
      <w:r w:rsidR="005A02C9">
        <w:rPr>
          <w:spacing w:val="-1"/>
        </w:rPr>
        <w:t>Ray</w:t>
      </w:r>
      <w:r w:rsidR="005A02C9">
        <w:rPr>
          <w:spacing w:val="26"/>
        </w:rPr>
        <w:t xml:space="preserve"> </w:t>
      </w:r>
      <w:r w:rsidR="005A02C9">
        <w:t>to</w:t>
      </w:r>
      <w:r w:rsidR="005A02C9">
        <w:rPr>
          <w:spacing w:val="2"/>
        </w:rPr>
        <w:t xml:space="preserve"> </w:t>
      </w:r>
      <w:r w:rsidR="005A02C9">
        <w:t>the</w:t>
      </w:r>
      <w:r w:rsidR="005A02C9">
        <w:rPr>
          <w:spacing w:val="2"/>
        </w:rPr>
        <w:t xml:space="preserve"> </w:t>
      </w:r>
      <w:r w:rsidR="005A02C9">
        <w:t>under-construction</w:t>
      </w:r>
      <w:r w:rsidR="005A02C9">
        <w:rPr>
          <w:spacing w:val="2"/>
        </w:rPr>
        <w:t xml:space="preserve"> </w:t>
      </w:r>
      <w:r w:rsidR="005A02C9">
        <w:t>Side</w:t>
      </w:r>
      <w:r w:rsidR="005A02C9">
        <w:rPr>
          <w:spacing w:val="2"/>
        </w:rPr>
        <w:t xml:space="preserve"> </w:t>
      </w:r>
      <w:r w:rsidR="005A02C9">
        <w:t>7.</w:t>
      </w:r>
      <w:r w:rsidR="005A02C9">
        <w:rPr>
          <w:spacing w:val="2"/>
        </w:rPr>
        <w:t xml:space="preserve"> </w:t>
      </w:r>
      <w:r w:rsidR="005A02C9">
        <w:rPr>
          <w:spacing w:val="-1"/>
        </w:rPr>
        <w:t>Here,</w:t>
      </w:r>
      <w:r w:rsidR="005A02C9">
        <w:rPr>
          <w:spacing w:val="25"/>
        </w:rPr>
        <w:t xml:space="preserve"> </w:t>
      </w:r>
      <w:r w:rsidR="005A02C9">
        <w:rPr>
          <w:spacing w:val="-2"/>
        </w:rPr>
        <w:t>Tem</w:t>
      </w:r>
      <w:r w:rsidR="005A02C9">
        <w:rPr>
          <w:spacing w:val="48"/>
        </w:rPr>
        <w:t xml:space="preserve"> </w:t>
      </w:r>
      <w:r w:rsidR="005A02C9">
        <w:rPr>
          <w:spacing w:val="2"/>
        </w:rPr>
        <w:t>concentrated</w:t>
      </w:r>
      <w:r w:rsidR="005A02C9">
        <w:rPr>
          <w:spacing w:val="48"/>
        </w:rPr>
        <w:t xml:space="preserve"> </w:t>
      </w:r>
      <w:r w:rsidR="005A02C9">
        <w:rPr>
          <w:spacing w:val="1"/>
        </w:rPr>
        <w:t>on</w:t>
      </w:r>
      <w:r w:rsidR="005A02C9">
        <w:rPr>
          <w:spacing w:val="48"/>
        </w:rPr>
        <w:t xml:space="preserve"> </w:t>
      </w:r>
      <w:r w:rsidR="005A02C9">
        <w:rPr>
          <w:spacing w:val="2"/>
        </w:rPr>
        <w:t>his</w:t>
      </w:r>
      <w:r w:rsidR="005A02C9">
        <w:rPr>
          <w:spacing w:val="48"/>
        </w:rPr>
        <w:t xml:space="preserve"> </w:t>
      </w:r>
      <w:r w:rsidR="005A02C9">
        <w:rPr>
          <w:spacing w:val="3"/>
        </w:rPr>
        <w:t>military</w:t>
      </w:r>
      <w:r w:rsidR="005A02C9">
        <w:rPr>
          <w:spacing w:val="28"/>
        </w:rPr>
        <w:t xml:space="preserve"> </w:t>
      </w:r>
      <w:r w:rsidR="005A02C9">
        <w:rPr>
          <w:spacing w:val="2"/>
        </w:rPr>
        <w:t>research,</w:t>
      </w:r>
      <w:r w:rsidR="005A02C9">
        <w:rPr>
          <w:spacing w:val="28"/>
        </w:rPr>
        <w:t xml:space="preserve"> </w:t>
      </w:r>
      <w:r w:rsidR="005A02C9">
        <w:rPr>
          <w:spacing w:val="2"/>
        </w:rPr>
        <w:t>leaving</w:t>
      </w:r>
      <w:r w:rsidR="005A02C9">
        <w:rPr>
          <w:spacing w:val="28"/>
        </w:rPr>
        <w:t xml:space="preserve"> </w:t>
      </w:r>
      <w:r w:rsidR="005A02C9">
        <w:rPr>
          <w:spacing w:val="2"/>
        </w:rPr>
        <w:t>Amuro's</w:t>
      </w:r>
      <w:r w:rsidR="005A02C9">
        <w:rPr>
          <w:spacing w:val="28"/>
        </w:rPr>
        <w:t xml:space="preserve"> </w:t>
      </w:r>
      <w:r w:rsidR="005A02C9">
        <w:rPr>
          <w:spacing w:val="3"/>
        </w:rPr>
        <w:t>neighbor</w:t>
      </w:r>
      <w:r w:rsidR="005A02C9">
        <w:rPr>
          <w:spacing w:val="28"/>
        </w:rPr>
        <w:t xml:space="preserve"> </w:t>
      </w:r>
      <w:r w:rsidR="005A02C9">
        <w:rPr>
          <w:spacing w:val="-2"/>
        </w:rPr>
        <w:t>Fraw</w:t>
      </w:r>
      <w:r w:rsidR="005A02C9">
        <w:rPr>
          <w:spacing w:val="40"/>
        </w:rPr>
        <w:t xml:space="preserve"> </w:t>
      </w:r>
      <w:r w:rsidR="005A02C9">
        <w:rPr>
          <w:spacing w:val="-1"/>
        </w:rPr>
        <w:t>Bow</w:t>
      </w:r>
      <w:r w:rsidR="005A02C9">
        <w:rPr>
          <w:spacing w:val="40"/>
        </w:rPr>
        <w:t xml:space="preserve"> </w:t>
      </w:r>
      <w:r w:rsidR="005A02C9">
        <w:t>to</w:t>
      </w:r>
      <w:r w:rsidR="005A02C9">
        <w:rPr>
          <w:spacing w:val="40"/>
        </w:rPr>
        <w:t xml:space="preserve"> </w:t>
      </w:r>
      <w:r w:rsidR="005A02C9">
        <w:t>look</w:t>
      </w:r>
      <w:r w:rsidR="005A02C9">
        <w:rPr>
          <w:spacing w:val="40"/>
        </w:rPr>
        <w:t xml:space="preserve"> </w:t>
      </w:r>
      <w:r w:rsidR="005A02C9">
        <w:t>after</w:t>
      </w:r>
      <w:r w:rsidR="005A02C9">
        <w:rPr>
          <w:spacing w:val="40"/>
        </w:rPr>
        <w:t xml:space="preserve"> </w:t>
      </w:r>
      <w:r w:rsidR="005A02C9">
        <w:t>the</w:t>
      </w:r>
      <w:r w:rsidR="005A02C9">
        <w:rPr>
          <w:spacing w:val="40"/>
        </w:rPr>
        <w:t xml:space="preserve"> </w:t>
      </w:r>
      <w:r w:rsidR="005A02C9">
        <w:rPr>
          <w:spacing w:val="-2"/>
        </w:rPr>
        <w:t>boy</w:t>
      </w:r>
      <w:r w:rsidR="005A02C9">
        <w:rPr>
          <w:spacing w:val="40"/>
        </w:rPr>
        <w:t xml:space="preserve"> </w:t>
      </w:r>
      <w:r w:rsidR="005A02C9">
        <w:t>and</w:t>
      </w:r>
      <w:r w:rsidR="005A02C9">
        <w:rPr>
          <w:spacing w:val="25"/>
        </w:rPr>
        <w:t xml:space="preserve"> </w:t>
      </w:r>
      <w:r w:rsidR="005A02C9">
        <w:rPr>
          <w:spacing w:val="-1"/>
        </w:rPr>
        <w:t>make</w:t>
      </w:r>
      <w:r w:rsidR="005A02C9">
        <w:rPr>
          <w:spacing w:val="41"/>
        </w:rPr>
        <w:t xml:space="preserve"> </w:t>
      </w:r>
      <w:r w:rsidR="005A02C9">
        <w:t>sure</w:t>
      </w:r>
      <w:r w:rsidR="005A02C9">
        <w:rPr>
          <w:spacing w:val="41"/>
        </w:rPr>
        <w:t xml:space="preserve"> </w:t>
      </w:r>
      <w:r w:rsidR="005A02C9">
        <w:t>he</w:t>
      </w:r>
      <w:r w:rsidR="005A02C9">
        <w:rPr>
          <w:spacing w:val="41"/>
        </w:rPr>
        <w:t xml:space="preserve"> </w:t>
      </w:r>
      <w:r w:rsidR="005A02C9">
        <w:t>remembered</w:t>
      </w:r>
      <w:r w:rsidR="005A02C9">
        <w:rPr>
          <w:spacing w:val="41"/>
        </w:rPr>
        <w:t xml:space="preserve"> </w:t>
      </w:r>
      <w:r w:rsidR="005A02C9">
        <w:t>to</w:t>
      </w:r>
      <w:r w:rsidR="005A02C9">
        <w:rPr>
          <w:spacing w:val="41"/>
        </w:rPr>
        <w:t xml:space="preserve"> </w:t>
      </w:r>
      <w:r w:rsidR="005A02C9">
        <w:t>eat</w:t>
      </w:r>
      <w:r w:rsidR="005A02C9">
        <w:rPr>
          <w:spacing w:val="41"/>
        </w:rPr>
        <w:t xml:space="preserve"> </w:t>
      </w:r>
      <w:r w:rsidR="005A02C9">
        <w:t>his</w:t>
      </w:r>
      <w:r w:rsidR="005A02C9">
        <w:rPr>
          <w:spacing w:val="21"/>
        </w:rPr>
        <w:t xml:space="preserve"> </w:t>
      </w:r>
      <w:r w:rsidR="005A02C9">
        <w:t>breakfast.</w:t>
      </w:r>
      <w:r w:rsidR="005A02C9">
        <w:rPr>
          <w:spacing w:val="21"/>
        </w:rPr>
        <w:t xml:space="preserve"> </w:t>
      </w:r>
      <w:r w:rsidR="005A02C9">
        <w:rPr>
          <w:spacing w:val="-1"/>
        </w:rPr>
        <w:t>Amuro's</w:t>
      </w:r>
      <w:r w:rsidR="005A02C9">
        <w:rPr>
          <w:spacing w:val="21"/>
        </w:rPr>
        <w:t xml:space="preserve"> </w:t>
      </w:r>
      <w:r w:rsidR="005A02C9">
        <w:rPr>
          <w:spacing w:val="-1"/>
        </w:rPr>
        <w:t>knack</w:t>
      </w:r>
      <w:r w:rsidR="005A02C9">
        <w:rPr>
          <w:spacing w:val="21"/>
        </w:rPr>
        <w:t xml:space="preserve"> </w:t>
      </w:r>
      <w:r w:rsidR="005A02C9">
        <w:t>for</w:t>
      </w:r>
      <w:r w:rsidR="005A02C9">
        <w:rPr>
          <w:spacing w:val="21"/>
        </w:rPr>
        <w:t xml:space="preserve"> </w:t>
      </w:r>
      <w:r w:rsidR="005A02C9">
        <w:rPr>
          <w:spacing w:val="1"/>
        </w:rPr>
        <w:t>gadgetry</w:t>
      </w:r>
      <w:r w:rsidR="005A02C9">
        <w:rPr>
          <w:spacing w:val="30"/>
        </w:rPr>
        <w:t xml:space="preserve"> </w:t>
      </w:r>
      <w:r w:rsidR="005A02C9">
        <w:t>is</w:t>
      </w:r>
      <w:r w:rsidR="005A02C9">
        <w:rPr>
          <w:spacing w:val="20"/>
        </w:rPr>
        <w:t xml:space="preserve"> </w:t>
      </w:r>
      <w:r w:rsidR="005A02C9">
        <w:t>demonstrated</w:t>
      </w:r>
      <w:r w:rsidR="005A02C9">
        <w:rPr>
          <w:spacing w:val="20"/>
        </w:rPr>
        <w:t xml:space="preserve"> </w:t>
      </w:r>
      <w:r w:rsidR="005A02C9">
        <w:rPr>
          <w:spacing w:val="-2"/>
        </w:rPr>
        <w:t>by</w:t>
      </w:r>
      <w:r w:rsidR="005A02C9">
        <w:rPr>
          <w:spacing w:val="20"/>
        </w:rPr>
        <w:t xml:space="preserve"> </w:t>
      </w:r>
      <w:r w:rsidR="005A02C9">
        <w:t>his</w:t>
      </w:r>
      <w:r w:rsidR="005A02C9">
        <w:rPr>
          <w:spacing w:val="20"/>
        </w:rPr>
        <w:t xml:space="preserve"> </w:t>
      </w:r>
      <w:r w:rsidR="005A02C9">
        <w:t>hand-made</w:t>
      </w:r>
      <w:r w:rsidR="005A02C9">
        <w:rPr>
          <w:spacing w:val="20"/>
        </w:rPr>
        <w:t xml:space="preserve"> </w:t>
      </w:r>
      <w:r w:rsidR="005A02C9">
        <w:rPr>
          <w:spacing w:val="-2"/>
        </w:rPr>
        <w:t>toy</w:t>
      </w:r>
      <w:r w:rsidR="005A02C9">
        <w:rPr>
          <w:spacing w:val="24"/>
        </w:rPr>
        <w:t xml:space="preserve"> </w:t>
      </w:r>
      <w:r w:rsidR="005A02C9">
        <w:t>robot,</w:t>
      </w:r>
      <w:r w:rsidR="005A02C9">
        <w:rPr>
          <w:spacing w:val="5"/>
        </w:rPr>
        <w:t xml:space="preserve"> </w:t>
      </w:r>
      <w:r w:rsidR="005A02C9">
        <w:t>the</w:t>
      </w:r>
      <w:r w:rsidR="005A02C9">
        <w:rPr>
          <w:spacing w:val="5"/>
        </w:rPr>
        <w:t xml:space="preserve"> </w:t>
      </w:r>
      <w:r w:rsidR="005A02C9">
        <w:t>notorious</w:t>
      </w:r>
      <w:r w:rsidR="005A02C9">
        <w:rPr>
          <w:spacing w:val="5"/>
        </w:rPr>
        <w:t xml:space="preserve"> </w:t>
      </w:r>
      <w:r w:rsidR="005A02C9">
        <w:rPr>
          <w:spacing w:val="-2"/>
        </w:rPr>
        <w:t>Haro.</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left="2354"/>
        <w:jc w:val="both"/>
      </w:pPr>
      <w:r>
        <w:t>Once</w:t>
      </w:r>
      <w:r>
        <w:rPr>
          <w:spacing w:val="8"/>
        </w:rPr>
        <w:t xml:space="preserve"> </w:t>
      </w:r>
      <w:r>
        <w:t>fate</w:t>
      </w:r>
      <w:r>
        <w:rPr>
          <w:spacing w:val="8"/>
        </w:rPr>
        <w:t xml:space="preserve"> </w:t>
      </w:r>
      <w:r>
        <w:t>places</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begin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is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begins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begins</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p w:rsidR="00F87A27" w:rsidRDefault="005A02C9">
      <w:pPr>
        <w:spacing w:before="7"/>
        <w:rPr>
          <w:rFonts w:ascii="Garamond" w:eastAsia="Garamond" w:hAnsi="Garamond" w:cs="Garamond"/>
          <w:sz w:val="24"/>
          <w:szCs w:val="24"/>
        </w:rPr>
      </w:pPr>
      <w:r>
        <w:br w:type="column"/>
      </w:r>
    </w:p>
    <w:p w:rsidR="00F87A27" w:rsidRDefault="005A02C9">
      <w:pPr>
        <w:pStyle w:val="Heading2"/>
        <w:spacing w:line="269" w:lineRule="exact"/>
        <w:ind w:left="140"/>
        <w:jc w:val="both"/>
        <w:rPr>
          <w:b w:val="0"/>
          <w:bCs w:val="0"/>
        </w:rPr>
      </w:pPr>
      <w:r>
        <w:rPr>
          <w:spacing w:val="-1"/>
        </w:rPr>
        <w:t>AMURO</w:t>
      </w:r>
      <w:r>
        <w:rPr>
          <w:spacing w:val="2"/>
        </w:rPr>
        <w:t xml:space="preserve"> </w:t>
      </w:r>
      <w:r>
        <w:rPr>
          <w:spacing w:val="-1"/>
        </w:rPr>
        <w:t>RAY</w:t>
      </w:r>
    </w:p>
    <w:p w:rsidR="00F87A27" w:rsidRDefault="005A02C9">
      <w:pPr>
        <w:pStyle w:val="Heading4"/>
        <w:tabs>
          <w:tab w:val="left" w:pos="3628"/>
          <w:tab w:val="left" w:pos="4372"/>
          <w:tab w:val="left" w:pos="4887"/>
        </w:tabs>
        <w:spacing w:line="222" w:lineRule="exact"/>
        <w:ind w:left="1227"/>
        <w:rPr>
          <w:b w:val="0"/>
          <w:bCs w:val="0"/>
        </w:rPr>
      </w:pPr>
      <w:r>
        <w:t xml:space="preserve">M </w:t>
      </w:r>
      <w:r>
        <w:rPr>
          <w:spacing w:val="9"/>
        </w:rPr>
        <w:t xml:space="preserve"> </w:t>
      </w:r>
      <w:r>
        <w:t xml:space="preserve">WS </w:t>
      </w:r>
      <w:r>
        <w:rPr>
          <w:spacing w:val="33"/>
        </w:rPr>
        <w:t xml:space="preserve"> </w:t>
      </w:r>
      <w:r>
        <w:t xml:space="preserve">BS </w:t>
      </w:r>
      <w:r>
        <w:rPr>
          <w:spacing w:val="3"/>
        </w:rPr>
        <w:t xml:space="preserve"> </w:t>
      </w:r>
      <w:r>
        <w:t xml:space="preserve">S  </w:t>
      </w:r>
      <w:r>
        <w:rPr>
          <w:spacing w:val="37"/>
        </w:rPr>
        <w:t xml:space="preserve"> </w:t>
      </w:r>
      <w:r>
        <w:t xml:space="preserve">T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rsidR="00F87A27" w:rsidRDefault="005A02C9">
      <w:pPr>
        <w:pStyle w:val="BodyText"/>
        <w:spacing w:line="223" w:lineRule="exact"/>
        <w:ind w:left="140"/>
        <w:jc w:val="both"/>
      </w:pPr>
      <w:r>
        <w:rPr>
          <w:spacing w:val="-1"/>
        </w:rPr>
        <w:t>Amuro</w:t>
      </w:r>
      <w:r>
        <w:rPr>
          <w:spacing w:val="5"/>
        </w:rPr>
        <w:t xml:space="preserve"> </w:t>
      </w:r>
      <w:r>
        <w:rPr>
          <w:spacing w:val="-1"/>
        </w:rPr>
        <w:t>Ray</w:t>
      </w:r>
      <w:r>
        <w:t xml:space="preserve">   </w:t>
      </w:r>
      <w:r>
        <w:rPr>
          <w:spacing w:val="48"/>
        </w:rPr>
        <w:t xml:space="preserve"> </w:t>
      </w:r>
      <w:r>
        <w:t xml:space="preserve">4   </w:t>
      </w:r>
      <w:r>
        <w:rPr>
          <w:spacing w:val="46"/>
        </w:rPr>
        <w:t xml:space="preserve"> </w:t>
      </w:r>
      <w:r>
        <w:t xml:space="preserve">6   </w:t>
      </w:r>
      <w:r>
        <w:rPr>
          <w:spacing w:val="20"/>
        </w:rPr>
        <w:t xml:space="preserve"> </w:t>
      </w:r>
      <w:r>
        <w:t xml:space="preserve">4   </w:t>
      </w:r>
      <w:r>
        <w:rPr>
          <w:spacing w:val="30"/>
        </w:rPr>
        <w:t xml:space="preserve"> </w:t>
      </w:r>
      <w:r>
        <w:t xml:space="preserve">3   </w:t>
      </w:r>
      <w:r>
        <w:rPr>
          <w:spacing w:val="48"/>
        </w:rPr>
        <w:t xml:space="preserve"> </w:t>
      </w:r>
      <w:r>
        <w:t xml:space="preserve">3   </w:t>
      </w:r>
      <w:r>
        <w:rPr>
          <w:spacing w:val="29"/>
        </w:rPr>
        <w:t xml:space="preserve"> </w:t>
      </w:r>
      <w:r>
        <w:t xml:space="preserve">3   </w:t>
      </w:r>
      <w:r>
        <w:rPr>
          <w:spacing w:val="32"/>
        </w:rPr>
        <w:t xml:space="preserve"> </w:t>
      </w:r>
      <w:r>
        <w:t xml:space="preserve">5     </w:t>
      </w:r>
      <w:r>
        <w:rPr>
          <w:spacing w:val="16"/>
        </w:rPr>
        <w:t xml:space="preserve"> </w:t>
      </w:r>
      <w:r>
        <w:t xml:space="preserve">4   </w:t>
      </w:r>
      <w:r>
        <w:rPr>
          <w:spacing w:val="46"/>
        </w:rPr>
        <w:t xml:space="preserve"> </w:t>
      </w:r>
      <w:r>
        <w:t xml:space="preserve">9      </w:t>
      </w:r>
      <w:r>
        <w:rPr>
          <w:spacing w:val="9"/>
        </w:rPr>
        <w:t xml:space="preserve"> </w:t>
      </w:r>
      <w:r>
        <w:t xml:space="preserve">8     </w:t>
      </w:r>
      <w:r>
        <w:rPr>
          <w:spacing w:val="33"/>
        </w:rPr>
        <w:t xml:space="preserve"> </w:t>
      </w:r>
      <w:r>
        <w:t>120</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ind w:left="140"/>
        <w:jc w:val="both"/>
        <w:rPr>
          <w:b w:val="0"/>
          <w:bCs w:val="0"/>
        </w:rPr>
      </w:pPr>
      <w:r>
        <w:t>Special</w:t>
      </w:r>
      <w:r>
        <w:rPr>
          <w:spacing w:val="5"/>
        </w:rPr>
        <w:t xml:space="preserve"> </w:t>
      </w:r>
      <w:r>
        <w:t>Character</w:t>
      </w:r>
    </w:p>
    <w:p w:rsidR="00F87A27" w:rsidRDefault="005A02C9">
      <w:pPr>
        <w:pStyle w:val="BodyText"/>
        <w:spacing w:before="1" w:line="234" w:lineRule="auto"/>
        <w:ind w:left="140" w:right="136"/>
        <w:jc w:val="both"/>
      </w:pPr>
      <w:r>
        <w:t>A</w:t>
      </w:r>
      <w:r>
        <w:rPr>
          <w:spacing w:val="-2"/>
        </w:rPr>
        <w:t xml:space="preserve"> </w:t>
      </w:r>
      <w:r>
        <w:rPr>
          <w:spacing w:val="-1"/>
        </w:rPr>
        <w:t>Federation</w:t>
      </w:r>
      <w:r>
        <w:rPr>
          <w:spacing w:val="-2"/>
        </w:rPr>
        <w:t xml:space="preserve"> </w:t>
      </w:r>
      <w:r>
        <w:rPr>
          <w:spacing w:val="-3"/>
        </w:rPr>
        <w:t>Team</w:t>
      </w:r>
      <w:r>
        <w:rPr>
          <w:spacing w:val="-2"/>
        </w:rPr>
        <w:t xml:space="preserve"> </w:t>
      </w:r>
      <w:r>
        <w:rPr>
          <w:spacing w:val="-1"/>
        </w:rPr>
        <w:t>may</w:t>
      </w:r>
      <w:r>
        <w:rPr>
          <w:spacing w:val="-2"/>
        </w:rPr>
        <w:t xml:space="preserve"> </w:t>
      </w:r>
      <w:r>
        <w:t>include</w:t>
      </w:r>
      <w:r>
        <w:rPr>
          <w:spacing w:val="-2"/>
        </w:rPr>
        <w:t xml:space="preserve"> </w:t>
      </w:r>
      <w:r>
        <w:rPr>
          <w:spacing w:val="-1"/>
        </w:rPr>
        <w:t>Amuro</w:t>
      </w:r>
      <w:r>
        <w:rPr>
          <w:spacing w:val="-2"/>
        </w:rPr>
        <w:t xml:space="preserve"> </w:t>
      </w:r>
      <w:r>
        <w:rPr>
          <w:spacing w:val="-1"/>
        </w:rPr>
        <w:t>Ray</w:t>
      </w:r>
      <w:r>
        <w:rPr>
          <w:spacing w:val="-2"/>
        </w:rPr>
        <w:t xml:space="preserve"> </w:t>
      </w:r>
      <w:r>
        <w:t>as</w:t>
      </w:r>
      <w:r>
        <w:rPr>
          <w:spacing w:val="-2"/>
        </w:rPr>
        <w:t xml:space="preserve"> </w:t>
      </w:r>
      <w:r>
        <w:t>a</w:t>
      </w:r>
      <w:r>
        <w:rPr>
          <w:spacing w:val="-2"/>
        </w:rPr>
        <w:t xml:space="preserve"> </w:t>
      </w:r>
      <w:r>
        <w:t>special</w:t>
      </w:r>
      <w:r>
        <w:rPr>
          <w:spacing w:val="-2"/>
        </w:rPr>
        <w:t xml:space="preserve"> character. </w:t>
      </w:r>
      <w:r>
        <w:t>If</w:t>
      </w:r>
      <w:r>
        <w:rPr>
          <w:spacing w:val="25"/>
        </w:rPr>
        <w:t xml:space="preserve"> </w:t>
      </w:r>
      <w:r>
        <w:rPr>
          <w:spacing w:val="-1"/>
        </w:rPr>
        <w:t>you</w:t>
      </w:r>
      <w:r>
        <w:rPr>
          <w:spacing w:val="10"/>
        </w:rPr>
        <w:t xml:space="preserve"> </w:t>
      </w:r>
      <w:r>
        <w:t>decide</w:t>
      </w:r>
      <w:r>
        <w:rPr>
          <w:spacing w:val="10"/>
        </w:rPr>
        <w:t xml:space="preserve"> </w:t>
      </w:r>
      <w:r>
        <w:t>to</w:t>
      </w:r>
      <w:r>
        <w:rPr>
          <w:spacing w:val="10"/>
        </w:rPr>
        <w:t xml:space="preserve"> </w:t>
      </w:r>
      <w:r>
        <w:rPr>
          <w:spacing w:val="-1"/>
        </w:rPr>
        <w:t>take</w:t>
      </w:r>
      <w:r>
        <w:rPr>
          <w:spacing w:val="10"/>
        </w:rPr>
        <w:t xml:space="preserve"> </w:t>
      </w:r>
      <w:r>
        <w:t>him</w:t>
      </w:r>
      <w:r>
        <w:rPr>
          <w:spacing w:val="10"/>
        </w:rPr>
        <w:t xml:space="preserve"> </w:t>
      </w:r>
      <w:r>
        <w:t>then</w:t>
      </w:r>
      <w:r>
        <w:rPr>
          <w:spacing w:val="10"/>
        </w:rPr>
        <w:t xml:space="preserve"> </w:t>
      </w:r>
      <w:r>
        <w:t>he</w:t>
      </w:r>
      <w:r>
        <w:rPr>
          <w:spacing w:val="10"/>
        </w:rPr>
        <w:t xml:space="preserve"> </w:t>
      </w:r>
      <w:r>
        <w:t>counts</w:t>
      </w:r>
      <w:r>
        <w:rPr>
          <w:spacing w:val="10"/>
        </w:rPr>
        <w:t xml:space="preserve"> </w:t>
      </w:r>
      <w:r>
        <w:t>as</w:t>
      </w:r>
      <w:r>
        <w:rPr>
          <w:spacing w:val="10"/>
        </w:rPr>
        <w:t xml:space="preserve"> </w:t>
      </w:r>
      <w:r>
        <w:t>one</w:t>
      </w:r>
      <w:r>
        <w:rPr>
          <w:spacing w:val="10"/>
        </w:rPr>
        <w:t xml:space="preserve"> </w:t>
      </w:r>
      <w:r>
        <w:t>of</w:t>
      </w:r>
      <w:r>
        <w:rPr>
          <w:spacing w:val="36"/>
        </w:rPr>
        <w:t xml:space="preserve"> </w:t>
      </w:r>
      <w:r>
        <w:t>the</w:t>
      </w:r>
      <w:r>
        <w:rPr>
          <w:spacing w:val="10"/>
        </w:rPr>
        <w:t xml:space="preserve"> </w:t>
      </w:r>
      <w:r>
        <w:t>HQ</w:t>
      </w:r>
      <w:r>
        <w:rPr>
          <w:spacing w:val="10"/>
        </w:rPr>
        <w:t xml:space="preserve"> </w:t>
      </w:r>
      <w:r>
        <w:rPr>
          <w:spacing w:val="-1"/>
        </w:rPr>
        <w:t>choices</w:t>
      </w:r>
      <w:r>
        <w:rPr>
          <w:spacing w:val="10"/>
        </w:rPr>
        <w:t xml:space="preserve"> </w:t>
      </w:r>
      <w:r>
        <w:t>-</w:t>
      </w:r>
      <w:r>
        <w:rPr>
          <w:spacing w:val="26"/>
        </w:rPr>
        <w:t xml:space="preserve"> </w:t>
      </w:r>
      <w:r>
        <w:t>both</w:t>
      </w:r>
      <w:r>
        <w:rPr>
          <w:spacing w:val="21"/>
        </w:rPr>
        <w:t xml:space="preserve"> </w:t>
      </w:r>
      <w:r>
        <w:rPr>
          <w:spacing w:val="-1"/>
        </w:rPr>
        <w:t>players</w:t>
      </w:r>
      <w:r>
        <w:rPr>
          <w:spacing w:val="21"/>
        </w:rPr>
        <w:t xml:space="preserve"> </w:t>
      </w:r>
      <w:r>
        <w:rPr>
          <w:spacing w:val="-1"/>
        </w:rPr>
        <w:t>must</w:t>
      </w:r>
      <w:r>
        <w:rPr>
          <w:spacing w:val="21"/>
        </w:rPr>
        <w:t xml:space="preserve"> </w:t>
      </w:r>
      <w:r>
        <w:rPr>
          <w:spacing w:val="1"/>
        </w:rPr>
        <w:t>agree</w:t>
      </w:r>
      <w:r>
        <w:rPr>
          <w:spacing w:val="21"/>
        </w:rPr>
        <w:t xml:space="preserve"> </w:t>
      </w:r>
      <w:r>
        <w:t>if</w:t>
      </w:r>
      <w:r>
        <w:rPr>
          <w:spacing w:val="47"/>
        </w:rPr>
        <w:t xml:space="preserve"> </w:t>
      </w:r>
      <w:r>
        <w:rPr>
          <w:spacing w:val="-1"/>
        </w:rPr>
        <w:t>you</w:t>
      </w:r>
      <w:r>
        <w:rPr>
          <w:spacing w:val="21"/>
        </w:rPr>
        <w:t xml:space="preserve"> </w:t>
      </w:r>
      <w:r>
        <w:t>are</w:t>
      </w:r>
      <w:r>
        <w:rPr>
          <w:spacing w:val="21"/>
        </w:rPr>
        <w:t xml:space="preserve"> </w:t>
      </w:r>
      <w:r>
        <w:rPr>
          <w:spacing w:val="1"/>
        </w:rPr>
        <w:t>going</w:t>
      </w:r>
      <w:r>
        <w:rPr>
          <w:spacing w:val="21"/>
        </w:rPr>
        <w:t xml:space="preserve"> </w:t>
      </w:r>
      <w:r>
        <w:t>to</w:t>
      </w:r>
      <w:r>
        <w:rPr>
          <w:spacing w:val="21"/>
        </w:rPr>
        <w:t xml:space="preserve"> </w:t>
      </w:r>
      <w:r>
        <w:t>use</w:t>
      </w:r>
      <w:r>
        <w:rPr>
          <w:spacing w:val="21"/>
        </w:rPr>
        <w:t xml:space="preserve"> </w:t>
      </w:r>
      <w:r>
        <w:t>him.</w:t>
      </w:r>
      <w:r>
        <w:rPr>
          <w:spacing w:val="21"/>
        </w:rPr>
        <w:t xml:space="preserve"> </w:t>
      </w:r>
      <w:r>
        <w:t>He</w:t>
      </w:r>
      <w:r>
        <w:rPr>
          <w:spacing w:val="21"/>
        </w:rPr>
        <w:t xml:space="preserve"> </w:t>
      </w:r>
      <w:r>
        <w:rPr>
          <w:spacing w:val="-1"/>
        </w:rPr>
        <w:t>must</w:t>
      </w:r>
      <w:r>
        <w:rPr>
          <w:spacing w:val="21"/>
        </w:rPr>
        <w:t xml:space="preserve"> </w:t>
      </w:r>
      <w:r>
        <w:t>be</w:t>
      </w:r>
      <w:r>
        <w:rPr>
          <w:spacing w:val="27"/>
        </w:rPr>
        <w:t xml:space="preserve"> </w:t>
      </w:r>
      <w:r>
        <w:t>used</w:t>
      </w:r>
      <w:r>
        <w:rPr>
          <w:spacing w:val="33"/>
        </w:rPr>
        <w:t xml:space="preserve"> </w:t>
      </w:r>
      <w:r>
        <w:t>exactly</w:t>
      </w:r>
      <w:r>
        <w:rPr>
          <w:spacing w:val="33"/>
        </w:rPr>
        <w:t xml:space="preserve"> </w:t>
      </w:r>
      <w:r>
        <w:t>as</w:t>
      </w:r>
      <w:r>
        <w:rPr>
          <w:spacing w:val="33"/>
        </w:rPr>
        <w:t xml:space="preserve"> </w:t>
      </w:r>
      <w:r>
        <w:t>described</w:t>
      </w:r>
      <w:r>
        <w:rPr>
          <w:spacing w:val="33"/>
        </w:rPr>
        <w:t xml:space="preserve"> </w:t>
      </w:r>
      <w:r>
        <w:rPr>
          <w:spacing w:val="-1"/>
        </w:rPr>
        <w:t>below</w:t>
      </w:r>
      <w:r>
        <w:rPr>
          <w:spacing w:val="33"/>
        </w:rPr>
        <w:t xml:space="preserve"> </w:t>
      </w:r>
      <w:r>
        <w:t>and</w:t>
      </w:r>
      <w:r>
        <w:rPr>
          <w:spacing w:val="33"/>
        </w:rPr>
        <w:t xml:space="preserve"> </w:t>
      </w:r>
      <w:r>
        <w:rPr>
          <w:spacing w:val="-1"/>
        </w:rPr>
        <w:t>may</w:t>
      </w:r>
      <w:r>
        <w:rPr>
          <w:spacing w:val="33"/>
        </w:rPr>
        <w:t xml:space="preserve"> </w:t>
      </w:r>
      <w:r>
        <w:t>not</w:t>
      </w:r>
      <w:r>
        <w:rPr>
          <w:spacing w:val="33"/>
        </w:rPr>
        <w:t xml:space="preserve"> </w:t>
      </w:r>
      <w:r>
        <w:t>be</w:t>
      </w:r>
      <w:r>
        <w:rPr>
          <w:spacing w:val="33"/>
        </w:rPr>
        <w:t xml:space="preserve"> </w:t>
      </w:r>
      <w:r>
        <w:rPr>
          <w:spacing w:val="-2"/>
        </w:rPr>
        <w:t>given</w:t>
      </w:r>
      <w:r>
        <w:rPr>
          <w:spacing w:val="33"/>
        </w:rPr>
        <w:t xml:space="preserve"> </w:t>
      </w:r>
      <w:r>
        <w:t>any</w:t>
      </w:r>
      <w:r>
        <w:rPr>
          <w:spacing w:val="33"/>
        </w:rPr>
        <w:t xml:space="preserve"> </w:t>
      </w:r>
      <w:r>
        <w:t>extra</w:t>
      </w:r>
      <w:r>
        <w:rPr>
          <w:spacing w:val="26"/>
        </w:rPr>
        <w:t xml:space="preserve"> </w:t>
      </w:r>
      <w:r>
        <w:t>equipment.</w:t>
      </w:r>
    </w:p>
    <w:p w:rsidR="00F87A27" w:rsidRDefault="00F87A27">
      <w:pPr>
        <w:spacing w:before="2"/>
        <w:rPr>
          <w:rFonts w:ascii="Garamond" w:eastAsia="Garamond" w:hAnsi="Garamond" w:cs="Garamond"/>
          <w:sz w:val="19"/>
          <w:szCs w:val="19"/>
        </w:rPr>
      </w:pPr>
    </w:p>
    <w:p w:rsidR="00F87A27" w:rsidRDefault="005A02C9">
      <w:pPr>
        <w:pStyle w:val="Heading4"/>
        <w:spacing w:line="223" w:lineRule="exact"/>
        <w:ind w:left="140"/>
        <w:jc w:val="both"/>
        <w:rPr>
          <w:b w:val="0"/>
          <w:bCs w:val="0"/>
        </w:rPr>
      </w:pPr>
      <w:r>
        <w:t>Mobile</w:t>
      </w:r>
      <w:r>
        <w:rPr>
          <w:spacing w:val="5"/>
        </w:rPr>
        <w:t xml:space="preserve"> </w:t>
      </w:r>
      <w:r>
        <w:t>Suits</w:t>
      </w:r>
    </w:p>
    <w:p w:rsidR="00F87A27" w:rsidRDefault="005A02C9">
      <w:pPr>
        <w:pStyle w:val="BodyText"/>
        <w:spacing w:before="1" w:line="234" w:lineRule="auto"/>
        <w:ind w:left="140" w:right="136"/>
        <w:jc w:val="both"/>
      </w:pPr>
      <w:r>
        <w:t>Although</w:t>
      </w:r>
      <w:r>
        <w:rPr>
          <w:spacing w:val="13"/>
        </w:rPr>
        <w:t xml:space="preserve"> </w:t>
      </w:r>
      <w:r>
        <w:rPr>
          <w:spacing w:val="-1"/>
        </w:rPr>
        <w:t>Amuro</w:t>
      </w:r>
      <w:r>
        <w:rPr>
          <w:spacing w:val="13"/>
        </w:rPr>
        <w:t xml:space="preserve"> </w:t>
      </w:r>
      <w:r>
        <w:t>is</w:t>
      </w:r>
      <w:r>
        <w:rPr>
          <w:spacing w:val="13"/>
        </w:rPr>
        <w:t xml:space="preserve"> </w:t>
      </w:r>
      <w:r>
        <w:t>more</w:t>
      </w:r>
      <w:r>
        <w:rPr>
          <w:spacing w:val="13"/>
        </w:rPr>
        <w:t xml:space="preserve"> </w:t>
      </w:r>
      <w:r>
        <w:t>than</w:t>
      </w:r>
      <w:r>
        <w:rPr>
          <w:spacing w:val="13"/>
        </w:rPr>
        <w:t xml:space="preserve"> </w:t>
      </w:r>
      <w:r>
        <w:t>qualified</w:t>
      </w:r>
      <w:r>
        <w:rPr>
          <w:spacing w:val="13"/>
        </w:rPr>
        <w:t xml:space="preserve"> </w:t>
      </w:r>
      <w:r>
        <w:t>to</w:t>
      </w:r>
      <w:r>
        <w:rPr>
          <w:spacing w:val="13"/>
        </w:rPr>
        <w:t xml:space="preserve"> </w:t>
      </w:r>
      <w:r>
        <w:t>use</w:t>
      </w:r>
      <w:r>
        <w:rPr>
          <w:spacing w:val="13"/>
        </w:rPr>
        <w:t xml:space="preserve"> </w:t>
      </w:r>
      <w:r>
        <w:t>any</w:t>
      </w:r>
      <w:r>
        <w:rPr>
          <w:spacing w:val="13"/>
        </w:rPr>
        <w:t xml:space="preserve"> </w:t>
      </w:r>
      <w:r>
        <w:rPr>
          <w:spacing w:val="-1"/>
        </w:rPr>
        <w:t>Federation</w:t>
      </w:r>
      <w:r>
        <w:rPr>
          <w:spacing w:val="13"/>
        </w:rPr>
        <w:t xml:space="preserve"> </w:t>
      </w:r>
      <w:r>
        <w:t>Suit</w:t>
      </w:r>
      <w:r>
        <w:rPr>
          <w:spacing w:val="24"/>
        </w:rPr>
        <w:t xml:space="preserve"> </w:t>
      </w:r>
      <w:r>
        <w:t>he</w:t>
      </w:r>
      <w:r>
        <w:rPr>
          <w:spacing w:val="17"/>
        </w:rPr>
        <w:t xml:space="preserve"> </w:t>
      </w:r>
      <w:r>
        <w:t>mainly</w:t>
      </w:r>
      <w:r>
        <w:rPr>
          <w:spacing w:val="17"/>
        </w:rPr>
        <w:t xml:space="preserve"> </w:t>
      </w:r>
      <w:r>
        <w:t>pilots</w:t>
      </w:r>
      <w:r>
        <w:rPr>
          <w:spacing w:val="17"/>
        </w:rPr>
        <w:t xml:space="preserve"> </w:t>
      </w:r>
      <w:r>
        <w:t>the</w:t>
      </w:r>
      <w:r>
        <w:rPr>
          <w:spacing w:val="17"/>
        </w:rPr>
        <w:t xml:space="preserve"> </w:t>
      </w:r>
      <w:r>
        <w:t>RX-78</w:t>
      </w:r>
      <w:r>
        <w:rPr>
          <w:spacing w:val="17"/>
        </w:rPr>
        <w:t xml:space="preserve"> </w:t>
      </w:r>
      <w:r>
        <w:t>Gundam.</w:t>
      </w:r>
      <w:r>
        <w:rPr>
          <w:spacing w:val="17"/>
        </w:rPr>
        <w:t xml:space="preserve"> </w:t>
      </w:r>
      <w:r>
        <w:rPr>
          <w:spacing w:val="-5"/>
        </w:rPr>
        <w:t>You</w:t>
      </w:r>
      <w:r>
        <w:rPr>
          <w:spacing w:val="17"/>
        </w:rPr>
        <w:t xml:space="preserve"> </w:t>
      </w:r>
      <w:r>
        <w:rPr>
          <w:spacing w:val="-1"/>
        </w:rPr>
        <w:t>may</w:t>
      </w:r>
      <w:r>
        <w:rPr>
          <w:spacing w:val="17"/>
        </w:rPr>
        <w:t xml:space="preserve"> </w:t>
      </w:r>
      <w:r>
        <w:rPr>
          <w:spacing w:val="-1"/>
        </w:rPr>
        <w:t>choose</w:t>
      </w:r>
      <w:r>
        <w:rPr>
          <w:spacing w:val="17"/>
        </w:rPr>
        <w:t xml:space="preserve"> </w:t>
      </w:r>
      <w:r>
        <w:t>one</w:t>
      </w:r>
      <w:r>
        <w:rPr>
          <w:spacing w:val="17"/>
        </w:rPr>
        <w:t xml:space="preserve"> </w:t>
      </w:r>
      <w:r>
        <w:t>of</w:t>
      </w:r>
      <w:r>
        <w:rPr>
          <w:spacing w:val="43"/>
        </w:rPr>
        <w:t xml:space="preserve"> </w:t>
      </w:r>
      <w:r>
        <w:t>the</w:t>
      </w:r>
      <w:r>
        <w:rPr>
          <w:spacing w:val="25"/>
        </w:rPr>
        <w:t xml:space="preserve"> </w:t>
      </w:r>
      <w:r>
        <w:rPr>
          <w:spacing w:val="-1"/>
        </w:rPr>
        <w:t>following</w:t>
      </w:r>
      <w:r>
        <w:rPr>
          <w:spacing w:val="19"/>
        </w:rPr>
        <w:t xml:space="preserve"> </w:t>
      </w:r>
      <w:r>
        <w:t>suits</w:t>
      </w:r>
      <w:r>
        <w:rPr>
          <w:spacing w:val="19"/>
        </w:rPr>
        <w:t xml:space="preserve"> </w:t>
      </w:r>
      <w:r>
        <w:t>for</w:t>
      </w:r>
      <w:r>
        <w:rPr>
          <w:spacing w:val="19"/>
        </w:rPr>
        <w:t xml:space="preserve"> </w:t>
      </w:r>
      <w:r>
        <w:rPr>
          <w:spacing w:val="-1"/>
        </w:rPr>
        <w:t>Amuro</w:t>
      </w:r>
      <w:r>
        <w:rPr>
          <w:spacing w:val="19"/>
        </w:rPr>
        <w:t xml:space="preserve"> </w:t>
      </w:r>
      <w:r>
        <w:t>to</w:t>
      </w:r>
      <w:r>
        <w:rPr>
          <w:spacing w:val="19"/>
        </w:rPr>
        <w:t xml:space="preserve"> </w:t>
      </w:r>
      <w:r>
        <w:t>use;</w:t>
      </w:r>
      <w:r>
        <w:rPr>
          <w:spacing w:val="19"/>
        </w:rPr>
        <w:t xml:space="preserve"> </w:t>
      </w:r>
      <w:r>
        <w:t>RX-78</w:t>
      </w:r>
      <w:r>
        <w:rPr>
          <w:spacing w:val="-7"/>
        </w:rPr>
        <w:t xml:space="preserve"> </w:t>
      </w:r>
      <w:r>
        <w:t>Gundam</w:t>
      </w:r>
      <w:r>
        <w:rPr>
          <w:spacing w:val="19"/>
        </w:rPr>
        <w:t xml:space="preserve"> </w:t>
      </w:r>
      <w:r>
        <w:t>(+200pts),</w:t>
      </w:r>
      <w:r>
        <w:rPr>
          <w:spacing w:val="19"/>
        </w:rPr>
        <w:t xml:space="preserve"> </w:t>
      </w:r>
      <w:r>
        <w:t>RX-</w:t>
      </w:r>
      <w:r>
        <w:rPr>
          <w:spacing w:val="29"/>
        </w:rPr>
        <w:t xml:space="preserve"> </w:t>
      </w:r>
      <w:r>
        <w:t>77-2</w:t>
      </w:r>
      <w:r>
        <w:rPr>
          <w:spacing w:val="7"/>
        </w:rPr>
        <w:t xml:space="preserve"> </w:t>
      </w:r>
      <w:r>
        <w:t>GunCannon</w:t>
      </w:r>
      <w:r>
        <w:rPr>
          <w:spacing w:val="7"/>
        </w:rPr>
        <w:t xml:space="preserve"> </w:t>
      </w:r>
      <w:r>
        <w:t>(150pts</w:t>
      </w:r>
      <w:r>
        <w:rPr>
          <w:spacing w:val="7"/>
        </w:rPr>
        <w:t xml:space="preserve"> </w:t>
      </w:r>
      <w:r>
        <w:t>or</w:t>
      </w:r>
      <w:r>
        <w:rPr>
          <w:spacing w:val="7"/>
        </w:rPr>
        <w:t xml:space="preserve"> </w:t>
      </w:r>
      <w:r>
        <w:t>the</w:t>
      </w:r>
      <w:r>
        <w:rPr>
          <w:spacing w:val="7"/>
        </w:rPr>
        <w:t xml:space="preserve"> </w:t>
      </w:r>
      <w:r>
        <w:t>RX-75</w:t>
      </w:r>
      <w:r>
        <w:rPr>
          <w:spacing w:val="7"/>
        </w:rPr>
        <w:t xml:space="preserve"> </w:t>
      </w:r>
      <w:r>
        <w:rPr>
          <w:spacing w:val="-2"/>
        </w:rPr>
        <w:t>GunTank</w:t>
      </w:r>
      <w:r>
        <w:rPr>
          <w:spacing w:val="7"/>
        </w:rPr>
        <w:t xml:space="preserve"> </w:t>
      </w:r>
      <w:r>
        <w:t>(240pts)</w:t>
      </w:r>
      <w:r>
        <w:rPr>
          <w:spacing w:val="7"/>
        </w:rPr>
        <w:t xml:space="preserve"> </w:t>
      </w:r>
      <w:r>
        <w:t>Note;</w:t>
      </w:r>
      <w:r>
        <w:rPr>
          <w:spacing w:val="7"/>
        </w:rPr>
        <w:t xml:space="preserve"> </w:t>
      </w:r>
      <w:r>
        <w:t>if</w:t>
      </w:r>
      <w:r>
        <w:rPr>
          <w:spacing w:val="25"/>
        </w:rPr>
        <w:t xml:space="preserve"> </w:t>
      </w:r>
      <w:r>
        <w:rPr>
          <w:spacing w:val="-1"/>
        </w:rPr>
        <w:t>you</w:t>
      </w:r>
      <w:r>
        <w:rPr>
          <w:spacing w:val="27"/>
        </w:rPr>
        <w:t xml:space="preserve"> </w:t>
      </w:r>
      <w:r>
        <w:rPr>
          <w:spacing w:val="-1"/>
        </w:rPr>
        <w:t>choose</w:t>
      </w:r>
      <w:r>
        <w:rPr>
          <w:spacing w:val="27"/>
        </w:rPr>
        <w:t xml:space="preserve"> </w:t>
      </w:r>
      <w:r>
        <w:t>the</w:t>
      </w:r>
      <w:r>
        <w:rPr>
          <w:spacing w:val="27"/>
        </w:rPr>
        <w:t xml:space="preserve"> </w:t>
      </w:r>
      <w:r>
        <w:t>Guntank</w:t>
      </w:r>
      <w:r>
        <w:rPr>
          <w:spacing w:val="27"/>
        </w:rPr>
        <w:t xml:space="preserve"> </w:t>
      </w:r>
      <w:r>
        <w:t>option</w:t>
      </w:r>
      <w:r>
        <w:rPr>
          <w:spacing w:val="27"/>
        </w:rPr>
        <w:t xml:space="preserve"> </w:t>
      </w:r>
      <w:r>
        <w:rPr>
          <w:spacing w:val="-1"/>
        </w:rPr>
        <w:t>you</w:t>
      </w:r>
      <w:r>
        <w:rPr>
          <w:spacing w:val="27"/>
        </w:rPr>
        <w:t xml:space="preserve"> </w:t>
      </w:r>
      <w:r>
        <w:rPr>
          <w:spacing w:val="-1"/>
        </w:rPr>
        <w:t>must</w:t>
      </w:r>
      <w:r>
        <w:rPr>
          <w:spacing w:val="27"/>
        </w:rPr>
        <w:t xml:space="preserve"> </w:t>
      </w:r>
      <w:r>
        <w:rPr>
          <w:spacing w:val="-1"/>
        </w:rPr>
        <w:t>purchase</w:t>
      </w:r>
      <w:r>
        <w:rPr>
          <w:spacing w:val="27"/>
        </w:rPr>
        <w:t xml:space="preserve"> </w:t>
      </w:r>
      <w:r>
        <w:t>an</w:t>
      </w:r>
      <w:r>
        <w:rPr>
          <w:spacing w:val="27"/>
        </w:rPr>
        <w:t xml:space="preserve"> </w:t>
      </w:r>
      <w:r>
        <w:t>additional</w:t>
      </w:r>
      <w:r>
        <w:rPr>
          <w:spacing w:val="30"/>
        </w:rPr>
        <w:t xml:space="preserve"> </w:t>
      </w:r>
      <w:r>
        <w:t>pilot</w:t>
      </w:r>
      <w:r>
        <w:rPr>
          <w:spacing w:val="5"/>
        </w:rPr>
        <w:t xml:space="preserve"> </w:t>
      </w:r>
      <w:r>
        <w:t>from</w:t>
      </w:r>
      <w:r>
        <w:rPr>
          <w:spacing w:val="5"/>
        </w:rPr>
        <w:t xml:space="preserve"> </w:t>
      </w:r>
      <w:r>
        <w:t>the</w:t>
      </w:r>
      <w:r>
        <w:rPr>
          <w:spacing w:val="5"/>
        </w:rPr>
        <w:t xml:space="preserve"> </w:t>
      </w:r>
      <w:r>
        <w:rPr>
          <w:spacing w:val="-1"/>
        </w:rPr>
        <w:t>Federation</w:t>
      </w:r>
      <w:r>
        <w:rPr>
          <w:spacing w:val="5"/>
        </w:rPr>
        <w:t xml:space="preserve"> </w:t>
      </w:r>
      <w:r>
        <w:t>Pilot</w:t>
      </w:r>
      <w:r>
        <w:rPr>
          <w:spacing w:val="5"/>
        </w:rPr>
        <w:t xml:space="preserve"> </w:t>
      </w:r>
      <w:r>
        <w:t>list.</w:t>
      </w:r>
    </w:p>
    <w:p w:rsidR="00F87A27" w:rsidRDefault="00F87A27">
      <w:pPr>
        <w:spacing w:before="2"/>
        <w:rPr>
          <w:rFonts w:ascii="Garamond" w:eastAsia="Garamond" w:hAnsi="Garamond" w:cs="Garamond"/>
          <w:sz w:val="19"/>
          <w:szCs w:val="19"/>
        </w:rPr>
      </w:pPr>
    </w:p>
    <w:p w:rsidR="00F87A27" w:rsidRDefault="005A02C9">
      <w:pPr>
        <w:pStyle w:val="Heading4"/>
        <w:spacing w:line="223" w:lineRule="exact"/>
        <w:ind w:left="140"/>
        <w:jc w:val="both"/>
        <w:rPr>
          <w:b w:val="0"/>
          <w:bCs w:val="0"/>
        </w:rPr>
      </w:pPr>
      <w:r>
        <w:t>Special</w:t>
      </w:r>
      <w:r>
        <w:rPr>
          <w:spacing w:val="5"/>
        </w:rPr>
        <w:t xml:space="preserve"> </w:t>
      </w:r>
      <w:r>
        <w:rPr>
          <w:spacing w:val="-1"/>
        </w:rPr>
        <w:t>Rules:</w:t>
      </w:r>
    </w:p>
    <w:p w:rsidR="00F87A27" w:rsidRDefault="005A02C9">
      <w:pPr>
        <w:pStyle w:val="BodyText"/>
        <w:spacing w:before="1" w:line="234" w:lineRule="auto"/>
        <w:ind w:left="140" w:right="136"/>
        <w:jc w:val="both"/>
      </w:pPr>
      <w:r>
        <w:rPr>
          <w:rFonts w:cs="Garamond"/>
          <w:b/>
          <w:bCs/>
        </w:rPr>
        <w:t>NEWTYPE</w:t>
      </w:r>
      <w:r>
        <w:rPr>
          <w:rFonts w:cs="Garamond"/>
          <w:b/>
          <w:bCs/>
          <w:spacing w:val="2"/>
        </w:rPr>
        <w:t xml:space="preserve"> </w:t>
      </w:r>
      <w:r>
        <w:rPr>
          <w:rFonts w:cs="Garamond"/>
          <w:b/>
          <w:bCs/>
          <w:spacing w:val="-2"/>
        </w:rPr>
        <w:t>RADAR:</w:t>
      </w:r>
      <w:r>
        <w:rPr>
          <w:rFonts w:cs="Garamond"/>
          <w:b/>
          <w:bCs/>
          <w:spacing w:val="33"/>
        </w:rPr>
        <w:t xml:space="preserve"> </w:t>
      </w:r>
      <w:r>
        <w:t>During</w:t>
      </w:r>
      <w:r>
        <w:rPr>
          <w:spacing w:val="32"/>
        </w:rPr>
        <w:t xml:space="preserve"> </w:t>
      </w:r>
      <w:r>
        <w:t>the</w:t>
      </w:r>
      <w:r>
        <w:rPr>
          <w:spacing w:val="32"/>
        </w:rPr>
        <w:t xml:space="preserve"> </w:t>
      </w:r>
      <w:r>
        <w:t>course</w:t>
      </w:r>
      <w:r>
        <w:rPr>
          <w:spacing w:val="32"/>
        </w:rPr>
        <w:t xml:space="preserve"> </w:t>
      </w:r>
      <w:r>
        <w:t>of</w:t>
      </w:r>
      <w:r>
        <w:rPr>
          <w:spacing w:val="8"/>
        </w:rPr>
        <w:t xml:space="preserve"> </w:t>
      </w:r>
      <w:r>
        <w:t>the</w:t>
      </w:r>
      <w:r>
        <w:rPr>
          <w:spacing w:val="32"/>
        </w:rPr>
        <w:t xml:space="preserve"> </w:t>
      </w:r>
      <w:r>
        <w:t>One</w:t>
      </w:r>
      <w:r>
        <w:rPr>
          <w:spacing w:val="32"/>
        </w:rPr>
        <w:t xml:space="preserve"> </w:t>
      </w:r>
      <w:r>
        <w:rPr>
          <w:spacing w:val="-4"/>
        </w:rPr>
        <w:t>Year</w:t>
      </w:r>
      <w:r>
        <w:rPr>
          <w:spacing w:val="32"/>
        </w:rPr>
        <w:t xml:space="preserve"> </w:t>
      </w:r>
      <w:r>
        <w:rPr>
          <w:spacing w:val="-6"/>
        </w:rPr>
        <w:t>War,</w:t>
      </w:r>
      <w:r>
        <w:rPr>
          <w:spacing w:val="27"/>
        </w:rPr>
        <w:t xml:space="preserve"> </w:t>
      </w:r>
      <w:r>
        <w:rPr>
          <w:spacing w:val="-1"/>
        </w:rPr>
        <w:t>Amuro</w:t>
      </w:r>
      <w:r>
        <w:rPr>
          <w:spacing w:val="-7"/>
        </w:rPr>
        <w:t xml:space="preserve"> </w:t>
      </w:r>
      <w:r>
        <w:rPr>
          <w:spacing w:val="-4"/>
        </w:rPr>
        <w:t>Ray’s</w:t>
      </w:r>
      <w:r>
        <w:rPr>
          <w:spacing w:val="3"/>
        </w:rPr>
        <w:t xml:space="preserve"> </w:t>
      </w:r>
      <w:r>
        <w:t>newtype</w:t>
      </w:r>
      <w:r>
        <w:rPr>
          <w:spacing w:val="3"/>
        </w:rPr>
        <w:t xml:space="preserve"> </w:t>
      </w:r>
      <w:r>
        <w:t>abilities</w:t>
      </w:r>
      <w:r>
        <w:rPr>
          <w:spacing w:val="3"/>
        </w:rPr>
        <w:t xml:space="preserve"> </w:t>
      </w:r>
      <w:r>
        <w:t>increased</w:t>
      </w:r>
      <w:r>
        <w:rPr>
          <w:spacing w:val="3"/>
        </w:rPr>
        <w:t xml:space="preserve"> </w:t>
      </w:r>
      <w:r>
        <w:t>to</w:t>
      </w:r>
      <w:r>
        <w:rPr>
          <w:spacing w:val="3"/>
        </w:rPr>
        <w:t xml:space="preserve"> </w:t>
      </w:r>
      <w:r>
        <w:t>the</w:t>
      </w:r>
      <w:r>
        <w:rPr>
          <w:spacing w:val="3"/>
        </w:rPr>
        <w:t xml:space="preserve"> </w:t>
      </w:r>
      <w:r>
        <w:t>point</w:t>
      </w:r>
      <w:r>
        <w:rPr>
          <w:spacing w:val="3"/>
        </w:rPr>
        <w:t xml:space="preserve"> </w:t>
      </w:r>
      <w:r>
        <w:t>he</w:t>
      </w:r>
      <w:r>
        <w:rPr>
          <w:spacing w:val="3"/>
        </w:rPr>
        <w:t xml:space="preserve"> </w:t>
      </w:r>
      <w:r>
        <w:t>could</w:t>
      </w:r>
      <w:r>
        <w:rPr>
          <w:spacing w:val="3"/>
        </w:rPr>
        <w:t xml:space="preserve"> </w:t>
      </w:r>
      <w:r>
        <w:t>sense</w:t>
      </w:r>
      <w:r>
        <w:rPr>
          <w:spacing w:val="24"/>
        </w:rPr>
        <w:t xml:space="preserve"> </w:t>
      </w:r>
      <w:r>
        <w:rPr>
          <w:spacing w:val="-1"/>
        </w:rPr>
        <w:t xml:space="preserve">incoming fire or his opponents next </w:t>
      </w:r>
      <w:r>
        <w:rPr>
          <w:spacing w:val="-3"/>
        </w:rPr>
        <w:t>move.</w:t>
      </w:r>
      <w:r>
        <w:rPr>
          <w:spacing w:val="-1"/>
        </w:rPr>
        <w:t xml:space="preserve"> </w:t>
      </w:r>
      <w:r>
        <w:rPr>
          <w:spacing w:val="-8"/>
        </w:rPr>
        <w:t>To</w:t>
      </w:r>
      <w:r>
        <w:rPr>
          <w:spacing w:val="-1"/>
        </w:rPr>
        <w:t xml:space="preserve"> represent this </w:t>
      </w:r>
      <w:r>
        <w:rPr>
          <w:spacing w:val="-2"/>
        </w:rPr>
        <w:t>Amuro</w:t>
      </w:r>
      <w:r>
        <w:rPr>
          <w:spacing w:val="34"/>
        </w:rPr>
        <w:t xml:space="preserve"> </w:t>
      </w:r>
      <w:r>
        <w:t>gets</w:t>
      </w:r>
      <w:r>
        <w:rPr>
          <w:spacing w:val="9"/>
        </w:rPr>
        <w:t xml:space="preserve"> </w:t>
      </w:r>
      <w:r>
        <w:t>a</w:t>
      </w:r>
      <w:r>
        <w:rPr>
          <w:spacing w:val="9"/>
        </w:rPr>
        <w:t xml:space="preserve"> </w:t>
      </w:r>
      <w:r>
        <w:t>4+</w:t>
      </w:r>
      <w:r>
        <w:rPr>
          <w:spacing w:val="9"/>
        </w:rPr>
        <w:t xml:space="preserve"> </w:t>
      </w:r>
      <w:r>
        <w:rPr>
          <w:spacing w:val="-1"/>
        </w:rPr>
        <w:t>invulnerable</w:t>
      </w:r>
      <w:r>
        <w:rPr>
          <w:spacing w:val="9"/>
        </w:rPr>
        <w:t xml:space="preserve"> </w:t>
      </w:r>
      <w:r>
        <w:t>dodge</w:t>
      </w:r>
      <w:r>
        <w:rPr>
          <w:spacing w:val="9"/>
        </w:rPr>
        <w:t xml:space="preserve"> </w:t>
      </w:r>
      <w:r>
        <w:rPr>
          <w:spacing w:val="-2"/>
        </w:rPr>
        <w:t>save,</w:t>
      </w:r>
      <w:r>
        <w:rPr>
          <w:spacing w:val="9"/>
        </w:rPr>
        <w:t xml:space="preserve"> </w:t>
      </w:r>
      <w:r>
        <w:t>in</w:t>
      </w:r>
      <w:r>
        <w:rPr>
          <w:spacing w:val="9"/>
        </w:rPr>
        <w:t xml:space="preserve"> </w:t>
      </w:r>
      <w:r>
        <w:t>addition</w:t>
      </w:r>
      <w:r>
        <w:rPr>
          <w:spacing w:val="9"/>
        </w:rPr>
        <w:t xml:space="preserve"> </w:t>
      </w:r>
      <w:r>
        <w:t>to</w:t>
      </w:r>
      <w:r>
        <w:rPr>
          <w:spacing w:val="9"/>
        </w:rPr>
        <w:t xml:space="preserve"> </w:t>
      </w:r>
      <w:r>
        <w:t>the</w:t>
      </w:r>
      <w:r>
        <w:rPr>
          <w:spacing w:val="9"/>
        </w:rPr>
        <w:t xml:space="preserve"> </w:t>
      </w:r>
      <w:r>
        <w:rPr>
          <w:spacing w:val="1"/>
        </w:rPr>
        <w:t>normal</w:t>
      </w:r>
      <w:r>
        <w:rPr>
          <w:spacing w:val="9"/>
        </w:rPr>
        <w:t xml:space="preserve"> </w:t>
      </w:r>
      <w:r>
        <w:t>shield</w:t>
      </w:r>
      <w:r>
        <w:rPr>
          <w:spacing w:val="33"/>
        </w:rPr>
        <w:t xml:space="preserve"> </w:t>
      </w:r>
      <w:r>
        <w:rPr>
          <w:spacing w:val="-3"/>
        </w:rPr>
        <w:t>save.</w:t>
      </w:r>
    </w:p>
    <w:p w:rsidR="00F87A27" w:rsidRDefault="00F87A27">
      <w:pPr>
        <w:spacing w:line="234" w:lineRule="auto"/>
        <w:jc w:val="both"/>
        <w:sectPr w:rsidR="00F87A27">
          <w:pgSz w:w="12240" w:h="15840"/>
          <w:pgMar w:top="480" w:right="600" w:bottom="280" w:left="600" w:header="720" w:footer="720" w:gutter="0"/>
          <w:cols w:num="2" w:space="720" w:equalWidth="0">
            <w:col w:w="5405" w:space="95"/>
            <w:col w:w="5540"/>
          </w:cols>
        </w:sectPr>
      </w:pPr>
    </w:p>
    <w:p w:rsidR="00F87A27" w:rsidRDefault="00F87A27">
      <w:pPr>
        <w:spacing w:before="11"/>
        <w:rPr>
          <w:rFonts w:ascii="Garamond" w:eastAsia="Garamond" w:hAnsi="Garamond" w:cs="Garamond"/>
          <w:sz w:val="4"/>
          <w:szCs w:val="4"/>
        </w:rPr>
      </w:pPr>
    </w:p>
    <w:p w:rsidR="00F87A27" w:rsidRDefault="00E86CF6">
      <w:pPr>
        <w:spacing w:line="110" w:lineRule="atLeast"/>
        <w:ind w:left="102"/>
        <w:rPr>
          <w:rFonts w:ascii="Garamond" w:eastAsia="Garamond" w:hAnsi="Garamond" w:cs="Garamond"/>
          <w:sz w:val="11"/>
          <w:szCs w:val="11"/>
        </w:rPr>
      </w:pPr>
      <w:r>
        <w:rPr>
          <w:rFonts w:ascii="Garamond" w:eastAsia="Garamond" w:hAnsi="Garamond" w:cs="Garamond"/>
          <w:sz w:val="11"/>
          <w:szCs w:val="11"/>
        </w:rPr>
      </w:r>
      <w:r>
        <w:rPr>
          <w:rFonts w:ascii="Garamond" w:eastAsia="Garamond" w:hAnsi="Garamond" w:cs="Garamond"/>
          <w:sz w:val="11"/>
          <w:szCs w:val="11"/>
        </w:rPr>
        <w:pict>
          <v:group id="_x0000_s1233" style="width:541.75pt;height:6pt;mso-position-horizontal-relative:char;mso-position-vertical-relative:line" coordsize="10835,120">
            <v:group id="_x0000_s1238" style="position:absolute;left:17;top:17;width:10800;height:2" coordorigin="17,17" coordsize="10800,2">
              <v:shape id="_x0000_s1239" style="position:absolute;left:17;top:17;width:10800;height:2" coordorigin="17,17" coordsize="10800,0" path="m17,17r10800,e" filled="f" strokeweight=".60464mm">
                <v:path arrowok="t"/>
              </v:shape>
            </v:group>
            <v:group id="_x0000_s1236" style="position:absolute;left:17;top:60;width:10800;height:2" coordorigin="17,60" coordsize="10800,2">
              <v:shape id="_x0000_s1237" style="position:absolute;left:17;top:60;width:10800;height:2" coordorigin="17,60" coordsize="10800,0" path="m17,60r10800,e" filled="f" strokeweight=".30231mm">
                <v:path arrowok="t"/>
              </v:shape>
            </v:group>
            <v:group id="_x0000_s1234" style="position:absolute;left:17;top:103;width:10800;height:2" coordorigin="17,103" coordsize="10800,2">
              <v:shape id="_x0000_s1235" style="position:absolute;left:17;top:103;width:10800;height:2" coordorigin="17,103" coordsize="10800,0" path="m17,103r10800,e" filled="f" strokeweight=".60464mm">
                <v:path arrowok="t"/>
              </v:shape>
            </v:group>
            <w10:wrap type="none"/>
            <w10:anchorlock/>
          </v:group>
        </w:pict>
      </w:r>
    </w:p>
    <w:p w:rsidR="00F87A27" w:rsidRDefault="00F87A27">
      <w:pPr>
        <w:spacing w:line="110" w:lineRule="atLeast"/>
        <w:rPr>
          <w:rFonts w:ascii="Garamond" w:eastAsia="Garamond" w:hAnsi="Garamond" w:cs="Garamond"/>
          <w:sz w:val="11"/>
          <w:szCs w:val="11"/>
        </w:rPr>
        <w:sectPr w:rsidR="00F87A27">
          <w:type w:val="continuous"/>
          <w:pgSz w:w="12240" w:h="15840"/>
          <w:pgMar w:top="700" w:right="600" w:bottom="280" w:left="600" w:header="720" w:footer="720" w:gutter="0"/>
          <w:cols w:space="720"/>
        </w:sectPr>
      </w:pPr>
    </w:p>
    <w:p w:rsidR="00F87A27" w:rsidRDefault="005A02C9">
      <w:pPr>
        <w:pStyle w:val="Heading2"/>
        <w:tabs>
          <w:tab w:val="left" w:pos="1374"/>
          <w:tab w:val="left" w:pos="3163"/>
        </w:tabs>
        <w:spacing w:before="121" w:line="265" w:lineRule="exact"/>
        <w:ind w:left="140"/>
        <w:rPr>
          <w:b w:val="0"/>
          <w:bCs w:val="0"/>
        </w:rPr>
      </w:pPr>
      <w:r>
        <w:rPr>
          <w:spacing w:val="29"/>
        </w:rPr>
        <w:lastRenderedPageBreak/>
        <w:t>Z</w:t>
      </w:r>
      <w:r>
        <w:t xml:space="preserve"> </w:t>
      </w:r>
      <w:r>
        <w:rPr>
          <w:spacing w:val="29"/>
        </w:rPr>
        <w:t>E</w:t>
      </w:r>
      <w:r>
        <w:t xml:space="preserve"> </w:t>
      </w:r>
      <w:r>
        <w:rPr>
          <w:spacing w:val="29"/>
        </w:rPr>
        <w:t>O</w:t>
      </w:r>
      <w:r>
        <w:t xml:space="preserve"> N</w:t>
      </w:r>
      <w:r>
        <w:tab/>
      </w:r>
      <w:r>
        <w:rPr>
          <w:spacing w:val="29"/>
        </w:rPr>
        <w:t>S</w:t>
      </w:r>
      <w:r>
        <w:t xml:space="preserve"> </w:t>
      </w:r>
      <w:r>
        <w:rPr>
          <w:spacing w:val="29"/>
        </w:rPr>
        <w:t>P</w:t>
      </w:r>
      <w:r>
        <w:t xml:space="preserve"> </w:t>
      </w:r>
      <w:r>
        <w:rPr>
          <w:spacing w:val="29"/>
        </w:rPr>
        <w:t>E</w:t>
      </w:r>
      <w:r>
        <w:t xml:space="preserve"> </w:t>
      </w:r>
      <w:r>
        <w:rPr>
          <w:spacing w:val="29"/>
        </w:rPr>
        <w:t>C</w:t>
      </w:r>
      <w:r>
        <w:t xml:space="preserve"> </w:t>
      </w:r>
      <w:r>
        <w:rPr>
          <w:spacing w:val="29"/>
        </w:rPr>
        <w:t>I</w:t>
      </w:r>
      <w:r>
        <w:t xml:space="preserve"> </w:t>
      </w:r>
      <w:r>
        <w:rPr>
          <w:spacing w:val="29"/>
        </w:rPr>
        <w:t>A</w:t>
      </w:r>
      <w:r>
        <w:t xml:space="preserve"> L</w:t>
      </w:r>
      <w:r>
        <w:tab/>
      </w:r>
      <w:r>
        <w:rPr>
          <w:spacing w:val="29"/>
        </w:rPr>
        <w:t>C</w:t>
      </w:r>
      <w:r>
        <w:t xml:space="preserve"> </w:t>
      </w:r>
      <w:r>
        <w:rPr>
          <w:spacing w:val="29"/>
        </w:rPr>
        <w:t>H</w:t>
      </w:r>
      <w:r>
        <w:t xml:space="preserve"> </w:t>
      </w:r>
      <w:r>
        <w:rPr>
          <w:spacing w:val="29"/>
        </w:rPr>
        <w:t>A</w:t>
      </w:r>
      <w:r>
        <w:t xml:space="preserve"> </w:t>
      </w:r>
      <w:r>
        <w:rPr>
          <w:spacing w:val="29"/>
        </w:rPr>
        <w:t>R</w:t>
      </w:r>
      <w:r>
        <w:t xml:space="preserve"> </w:t>
      </w:r>
      <w:r>
        <w:rPr>
          <w:spacing w:val="29"/>
        </w:rPr>
        <w:t>A</w:t>
      </w:r>
      <w:r>
        <w:t xml:space="preserve"> </w:t>
      </w:r>
      <w:r>
        <w:rPr>
          <w:spacing w:val="29"/>
        </w:rPr>
        <w:t>C</w:t>
      </w:r>
      <w:r>
        <w:t xml:space="preserve"> </w:t>
      </w:r>
      <w:r>
        <w:rPr>
          <w:spacing w:val="29"/>
        </w:rPr>
        <w:t>T</w:t>
      </w:r>
      <w:r>
        <w:t xml:space="preserve"> </w:t>
      </w:r>
      <w:r>
        <w:rPr>
          <w:spacing w:val="29"/>
        </w:rPr>
        <w:t>E</w:t>
      </w:r>
      <w:r>
        <w:t xml:space="preserve"> R</w:t>
      </w:r>
      <w:r>
        <w:rPr>
          <w:spacing w:val="29"/>
        </w:rPr>
        <w:t xml:space="preserve"> </w:t>
      </w:r>
    </w:p>
    <w:p w:rsidR="00F87A27" w:rsidRDefault="00E86CF6">
      <w:pPr>
        <w:spacing w:before="2" w:line="231" w:lineRule="auto"/>
        <w:ind w:left="2408" w:right="83"/>
        <w:jc w:val="both"/>
        <w:rPr>
          <w:rFonts w:ascii="Garamond" w:eastAsia="Garamond" w:hAnsi="Garamond" w:cs="Garamond"/>
          <w:sz w:val="24"/>
          <w:szCs w:val="24"/>
        </w:rPr>
      </w:pPr>
      <w:r w:rsidRPr="00E86CF6">
        <w:pict>
          <v:group id="_x0000_s1227" style="position:absolute;left:0;text-align:left;margin-left:36pt;margin-top:5.5pt;width:109.45pt;height:283.2pt;z-index:251665920;mso-position-horizontal-relative:page" coordorigin="720,111" coordsize="2189,5664">
            <v:shape id="_x0000_s1232" type="#_x0000_t75" style="position:absolute;left:793;top:191;width:1974;height:5440">
              <v:imagedata r:id="rId69" o:title=""/>
            </v:shape>
            <v:group id="_x0000_s1230" style="position:absolute;left:740;top:131;width:2149;height:5624" coordorigin="740,131" coordsize="2149,5624">
              <v:shape id="_x0000_s1231" style="position:absolute;left:740;top:131;width:2149;height:5624" coordorigin="740,131" coordsize="2149,5624" path="m740,131r2149,l2889,5754r-2149,l740,131xe" filled="f" strokeweight="2pt">
                <v:path arrowok="t"/>
              </v:shape>
            </v:group>
            <v:group id="_x0000_s1228" style="position:absolute;left:793;top:184;width:2043;height:5517" coordorigin="793,184" coordsize="2043,5517">
              <v:shape id="_x0000_s1229" style="position:absolute;left:793;top:184;width:2043;height:5517" coordorigin="793,184" coordsize="2043,5517" path="m793,184r2043,l2836,5701r-2043,l793,184xe" filled="f" strokeweight=".23528mm">
                <v:path arrowok="t"/>
              </v:shape>
            </v:group>
            <w10:wrap anchorx="page"/>
          </v:group>
        </w:pict>
      </w:r>
      <w:r w:rsidR="005A02C9">
        <w:rPr>
          <w:rFonts w:ascii="Garamond" w:eastAsia="Garamond" w:hAnsi="Garamond" w:cs="Garamond"/>
          <w:b/>
          <w:bCs/>
          <w:spacing w:val="3"/>
          <w:sz w:val="24"/>
          <w:szCs w:val="24"/>
        </w:rPr>
        <w:t>Major</w:t>
      </w:r>
      <w:r w:rsidR="005A02C9">
        <w:rPr>
          <w:rFonts w:ascii="Garamond" w:eastAsia="Garamond" w:hAnsi="Garamond" w:cs="Garamond"/>
          <w:b/>
          <w:bCs/>
          <w:spacing w:val="37"/>
          <w:sz w:val="24"/>
          <w:szCs w:val="24"/>
        </w:rPr>
        <w:t xml:space="preserve"> </w:t>
      </w:r>
      <w:r w:rsidR="005A02C9">
        <w:rPr>
          <w:rFonts w:ascii="Garamond" w:eastAsia="Garamond" w:hAnsi="Garamond" w:cs="Garamond"/>
          <w:b/>
          <w:bCs/>
          <w:spacing w:val="3"/>
          <w:sz w:val="24"/>
          <w:szCs w:val="24"/>
        </w:rPr>
        <w:t>Char</w:t>
      </w:r>
      <w:r w:rsidR="005A02C9">
        <w:rPr>
          <w:rFonts w:ascii="Garamond" w:eastAsia="Garamond" w:hAnsi="Garamond" w:cs="Garamond"/>
          <w:b/>
          <w:bCs/>
          <w:spacing w:val="37"/>
          <w:sz w:val="24"/>
          <w:szCs w:val="24"/>
        </w:rPr>
        <w:t xml:space="preserve"> </w:t>
      </w:r>
      <w:r w:rsidR="005A02C9">
        <w:rPr>
          <w:rFonts w:ascii="Garamond" w:eastAsia="Garamond" w:hAnsi="Garamond" w:cs="Garamond"/>
          <w:b/>
          <w:bCs/>
          <w:spacing w:val="2"/>
          <w:sz w:val="24"/>
          <w:szCs w:val="24"/>
        </w:rPr>
        <w:t>Aznable</w:t>
      </w:r>
      <w:r w:rsidR="005A02C9">
        <w:rPr>
          <w:rFonts w:ascii="Garamond" w:eastAsia="Garamond" w:hAnsi="Garamond" w:cs="Garamond"/>
          <w:b/>
          <w:bCs/>
          <w:spacing w:val="37"/>
          <w:sz w:val="24"/>
          <w:szCs w:val="24"/>
        </w:rPr>
        <w:t xml:space="preserve"> </w:t>
      </w:r>
      <w:r w:rsidR="005A02C9">
        <w:rPr>
          <w:rFonts w:ascii="Garamond" w:eastAsia="Garamond" w:hAnsi="Garamond" w:cs="Garamond"/>
          <w:b/>
          <w:bCs/>
          <w:spacing w:val="4"/>
          <w:sz w:val="24"/>
          <w:szCs w:val="24"/>
        </w:rPr>
        <w:t>“The</w:t>
      </w:r>
      <w:r w:rsidR="005A02C9">
        <w:rPr>
          <w:rFonts w:ascii="Garamond" w:eastAsia="Garamond" w:hAnsi="Garamond" w:cs="Garamond"/>
          <w:b/>
          <w:bCs/>
          <w:spacing w:val="32"/>
          <w:sz w:val="24"/>
          <w:szCs w:val="24"/>
        </w:rPr>
        <w:t xml:space="preserve"> </w:t>
      </w:r>
      <w:r w:rsidR="005A02C9">
        <w:rPr>
          <w:rFonts w:ascii="Garamond" w:eastAsia="Garamond" w:hAnsi="Garamond" w:cs="Garamond"/>
          <w:b/>
          <w:bCs/>
          <w:spacing w:val="-1"/>
          <w:sz w:val="24"/>
          <w:szCs w:val="24"/>
        </w:rPr>
        <w:t>Red</w:t>
      </w:r>
      <w:r w:rsidR="005A02C9">
        <w:rPr>
          <w:rFonts w:ascii="Garamond" w:eastAsia="Garamond" w:hAnsi="Garamond" w:cs="Garamond"/>
          <w:b/>
          <w:bCs/>
          <w:spacing w:val="6"/>
          <w:sz w:val="24"/>
          <w:szCs w:val="24"/>
        </w:rPr>
        <w:t xml:space="preserve"> </w:t>
      </w:r>
      <w:r w:rsidR="005A02C9">
        <w:rPr>
          <w:rFonts w:ascii="Garamond" w:eastAsia="Garamond" w:hAnsi="Garamond" w:cs="Garamond"/>
          <w:b/>
          <w:bCs/>
          <w:sz w:val="24"/>
          <w:szCs w:val="24"/>
        </w:rPr>
        <w:t>Comet”</w:t>
      </w:r>
      <w:r w:rsidR="005A02C9">
        <w:rPr>
          <w:rFonts w:ascii="Garamond" w:eastAsia="Garamond" w:hAnsi="Garamond" w:cs="Garamond"/>
          <w:b/>
          <w:bCs/>
          <w:spacing w:val="6"/>
          <w:sz w:val="24"/>
          <w:szCs w:val="24"/>
        </w:rPr>
        <w:t xml:space="preserve"> </w:t>
      </w:r>
      <w:r w:rsidR="005A02C9">
        <w:rPr>
          <w:rFonts w:ascii="Garamond" w:eastAsia="Garamond" w:hAnsi="Garamond" w:cs="Garamond"/>
          <w:b/>
          <w:bCs/>
          <w:sz w:val="24"/>
          <w:szCs w:val="24"/>
        </w:rPr>
        <w:t>-</w:t>
      </w:r>
      <w:r w:rsidR="005A02C9">
        <w:rPr>
          <w:rFonts w:ascii="Garamond" w:eastAsia="Garamond" w:hAnsi="Garamond" w:cs="Garamond"/>
          <w:b/>
          <w:bCs/>
          <w:spacing w:val="6"/>
          <w:sz w:val="24"/>
          <w:szCs w:val="24"/>
        </w:rPr>
        <w:t xml:space="preserve"> </w:t>
      </w:r>
      <w:r w:rsidR="005A02C9">
        <w:rPr>
          <w:rFonts w:ascii="Garamond" w:eastAsia="Garamond" w:hAnsi="Garamond" w:cs="Garamond"/>
          <w:b/>
          <w:bCs/>
          <w:sz w:val="24"/>
          <w:szCs w:val="24"/>
        </w:rPr>
        <w:t>155</w:t>
      </w:r>
      <w:r w:rsidR="005A02C9">
        <w:rPr>
          <w:rFonts w:ascii="Garamond" w:eastAsia="Garamond" w:hAnsi="Garamond" w:cs="Garamond"/>
          <w:b/>
          <w:bCs/>
          <w:spacing w:val="6"/>
          <w:sz w:val="24"/>
          <w:szCs w:val="24"/>
        </w:rPr>
        <w:t xml:space="preserve"> </w:t>
      </w:r>
      <w:r w:rsidR="005A02C9">
        <w:rPr>
          <w:rFonts w:ascii="Garamond" w:eastAsia="Garamond" w:hAnsi="Garamond" w:cs="Garamond"/>
          <w:b/>
          <w:bCs/>
          <w:sz w:val="24"/>
          <w:szCs w:val="24"/>
        </w:rPr>
        <w:t>points</w:t>
      </w:r>
    </w:p>
    <w:p w:rsidR="00F87A27" w:rsidRDefault="005A02C9">
      <w:pPr>
        <w:pStyle w:val="BodyText"/>
        <w:spacing w:before="4" w:line="234" w:lineRule="auto"/>
        <w:ind w:left="2408" w:right="83"/>
        <w:jc w:val="both"/>
      </w:pPr>
      <w:r>
        <w:t>In</w:t>
      </w:r>
      <w:r>
        <w:rPr>
          <w:spacing w:val="14"/>
        </w:rPr>
        <w:t xml:space="preserve"> </w:t>
      </w:r>
      <w:r>
        <w:t>the</w:t>
      </w:r>
      <w:r>
        <w:rPr>
          <w:spacing w:val="14"/>
        </w:rPr>
        <w:t xml:space="preserve"> </w:t>
      </w:r>
      <w:r>
        <w:t>original</w:t>
      </w:r>
      <w:r>
        <w:rPr>
          <w:spacing w:val="14"/>
        </w:rPr>
        <w:t xml:space="preserve"> </w:t>
      </w:r>
      <w:r>
        <w:t>Gundam</w:t>
      </w:r>
      <w:r>
        <w:rPr>
          <w:spacing w:val="14"/>
        </w:rPr>
        <w:t xml:space="preserve"> </w:t>
      </w:r>
      <w:r>
        <w:t>series</w:t>
      </w:r>
      <w:r>
        <w:rPr>
          <w:spacing w:val="14"/>
        </w:rPr>
        <w:t xml:space="preserve"> </w:t>
      </w:r>
      <w:r>
        <w:t>Char</w:t>
      </w:r>
      <w:r>
        <w:rPr>
          <w:spacing w:val="14"/>
        </w:rPr>
        <w:t xml:space="preserve"> </w:t>
      </w:r>
      <w:r>
        <w:t xml:space="preserve">is </w:t>
      </w:r>
      <w:r>
        <w:rPr>
          <w:spacing w:val="2"/>
        </w:rPr>
        <w:t>Zeon's</w:t>
      </w:r>
      <w:r>
        <w:rPr>
          <w:spacing w:val="45"/>
        </w:rPr>
        <w:t xml:space="preserve"> </w:t>
      </w:r>
      <w:r>
        <w:rPr>
          <w:spacing w:val="2"/>
        </w:rPr>
        <w:t>most</w:t>
      </w:r>
      <w:r>
        <w:rPr>
          <w:spacing w:val="45"/>
        </w:rPr>
        <w:t xml:space="preserve"> </w:t>
      </w:r>
      <w:r>
        <w:rPr>
          <w:spacing w:val="2"/>
        </w:rPr>
        <w:t>famous</w:t>
      </w:r>
      <w:r>
        <w:rPr>
          <w:spacing w:val="45"/>
        </w:rPr>
        <w:t xml:space="preserve"> </w:t>
      </w:r>
      <w:r>
        <w:rPr>
          <w:spacing w:val="2"/>
        </w:rPr>
        <w:t>ace</w:t>
      </w:r>
      <w:r>
        <w:rPr>
          <w:spacing w:val="45"/>
        </w:rPr>
        <w:t xml:space="preserve"> </w:t>
      </w:r>
      <w:r>
        <w:rPr>
          <w:spacing w:val="3"/>
        </w:rPr>
        <w:t>pilot,</w:t>
      </w:r>
      <w:r>
        <w:rPr>
          <w:spacing w:val="30"/>
        </w:rPr>
        <w:t xml:space="preserve"> </w:t>
      </w:r>
      <w:r>
        <w:rPr>
          <w:spacing w:val="-1"/>
        </w:rPr>
        <w:t>nicknamed</w:t>
      </w:r>
      <w:r>
        <w:rPr>
          <w:spacing w:val="17"/>
        </w:rPr>
        <w:t xml:space="preserve"> </w:t>
      </w:r>
      <w:r>
        <w:t>the</w:t>
      </w:r>
      <w:r>
        <w:rPr>
          <w:spacing w:val="17"/>
        </w:rPr>
        <w:t xml:space="preserve"> </w:t>
      </w:r>
      <w:r>
        <w:rPr>
          <w:spacing w:val="-2"/>
        </w:rPr>
        <w:t>"Red</w:t>
      </w:r>
      <w:r>
        <w:rPr>
          <w:spacing w:val="17"/>
        </w:rPr>
        <w:t xml:space="preserve"> </w:t>
      </w:r>
      <w:r>
        <w:t>Comet"</w:t>
      </w:r>
      <w:r>
        <w:rPr>
          <w:spacing w:val="17"/>
        </w:rPr>
        <w:t xml:space="preserve"> </w:t>
      </w:r>
      <w:r>
        <w:t>after</w:t>
      </w:r>
      <w:r>
        <w:rPr>
          <w:spacing w:val="17"/>
        </w:rPr>
        <w:t xml:space="preserve"> </w:t>
      </w:r>
      <w:r>
        <w:t>his</w:t>
      </w:r>
      <w:r>
        <w:rPr>
          <w:spacing w:val="29"/>
        </w:rPr>
        <w:t xml:space="preserve"> </w:t>
      </w:r>
      <w:r>
        <w:t>mobile</w:t>
      </w:r>
      <w:r>
        <w:rPr>
          <w:spacing w:val="25"/>
        </w:rPr>
        <w:t xml:space="preserve"> </w:t>
      </w:r>
      <w:r>
        <w:t>suit's</w:t>
      </w:r>
      <w:r>
        <w:rPr>
          <w:spacing w:val="25"/>
        </w:rPr>
        <w:t xml:space="preserve"> </w:t>
      </w:r>
      <w:r>
        <w:t>color</w:t>
      </w:r>
      <w:r>
        <w:rPr>
          <w:spacing w:val="25"/>
        </w:rPr>
        <w:t xml:space="preserve"> </w:t>
      </w:r>
      <w:r>
        <w:rPr>
          <w:spacing w:val="-1"/>
        </w:rPr>
        <w:t>scheme.</w:t>
      </w:r>
      <w:r>
        <w:rPr>
          <w:spacing w:val="25"/>
        </w:rPr>
        <w:t xml:space="preserve"> </w:t>
      </w:r>
      <w:r>
        <w:t>In</w:t>
      </w:r>
      <w:r>
        <w:rPr>
          <w:spacing w:val="25"/>
        </w:rPr>
        <w:t xml:space="preserve"> </w:t>
      </w:r>
      <w:r>
        <w:t>the</w:t>
      </w:r>
      <w:r>
        <w:rPr>
          <w:spacing w:val="21"/>
        </w:rPr>
        <w:t xml:space="preserve"> </w:t>
      </w:r>
      <w:r>
        <w:t>Battle</w:t>
      </w:r>
      <w:r>
        <w:rPr>
          <w:spacing w:val="-3"/>
        </w:rPr>
        <w:t xml:space="preserve"> </w:t>
      </w:r>
      <w:r>
        <w:t>of</w:t>
      </w:r>
      <w:r>
        <w:rPr>
          <w:spacing w:val="23"/>
        </w:rPr>
        <w:t xml:space="preserve"> </w:t>
      </w:r>
      <w:r>
        <w:t>Loum</w:t>
      </w:r>
      <w:r>
        <w:rPr>
          <w:spacing w:val="-3"/>
        </w:rPr>
        <w:t xml:space="preserve"> </w:t>
      </w:r>
      <w:r>
        <w:t>at</w:t>
      </w:r>
      <w:r>
        <w:rPr>
          <w:spacing w:val="-3"/>
        </w:rPr>
        <w:t xml:space="preserve"> </w:t>
      </w:r>
      <w:r>
        <w:t>the</w:t>
      </w:r>
      <w:r>
        <w:rPr>
          <w:spacing w:val="-3"/>
        </w:rPr>
        <w:t xml:space="preserve"> </w:t>
      </w:r>
      <w:r>
        <w:t>start</w:t>
      </w:r>
      <w:r>
        <w:rPr>
          <w:spacing w:val="-3"/>
        </w:rPr>
        <w:t xml:space="preserve"> </w:t>
      </w:r>
      <w:r>
        <w:t>of</w:t>
      </w:r>
      <w:r>
        <w:rPr>
          <w:spacing w:val="23"/>
        </w:rPr>
        <w:t xml:space="preserve"> </w:t>
      </w:r>
      <w:r>
        <w:t>the</w:t>
      </w:r>
      <w:r>
        <w:rPr>
          <w:spacing w:val="-3"/>
        </w:rPr>
        <w:t xml:space="preserve"> </w:t>
      </w:r>
      <w:r>
        <w:t>One</w:t>
      </w:r>
      <w:r>
        <w:rPr>
          <w:spacing w:val="24"/>
        </w:rPr>
        <w:t xml:space="preserve"> </w:t>
      </w:r>
      <w:r>
        <w:rPr>
          <w:spacing w:val="-4"/>
        </w:rPr>
        <w:t>Year</w:t>
      </w:r>
      <w:r>
        <w:rPr>
          <w:spacing w:val="42"/>
        </w:rPr>
        <w:t xml:space="preserve"> </w:t>
      </w:r>
      <w:r>
        <w:rPr>
          <w:spacing w:val="-6"/>
        </w:rPr>
        <w:t>War,</w:t>
      </w:r>
      <w:r>
        <w:rPr>
          <w:spacing w:val="42"/>
        </w:rPr>
        <w:t xml:space="preserve"> </w:t>
      </w:r>
      <w:r>
        <w:t>Char</w:t>
      </w:r>
      <w:r>
        <w:rPr>
          <w:spacing w:val="42"/>
        </w:rPr>
        <w:t xml:space="preserve"> </w:t>
      </w:r>
      <w:r>
        <w:t>sank</w:t>
      </w:r>
      <w:r>
        <w:rPr>
          <w:spacing w:val="42"/>
        </w:rPr>
        <w:t xml:space="preserve"> </w:t>
      </w:r>
      <w:r>
        <w:rPr>
          <w:spacing w:val="-2"/>
        </w:rPr>
        <w:t>five</w:t>
      </w:r>
      <w:r>
        <w:rPr>
          <w:spacing w:val="42"/>
        </w:rPr>
        <w:t xml:space="preserve"> </w:t>
      </w:r>
      <w:r>
        <w:rPr>
          <w:spacing w:val="-1"/>
        </w:rPr>
        <w:t>Federation</w:t>
      </w:r>
      <w:r>
        <w:rPr>
          <w:spacing w:val="26"/>
        </w:rPr>
        <w:t xml:space="preserve"> </w:t>
      </w:r>
      <w:r>
        <w:rPr>
          <w:spacing w:val="2"/>
        </w:rPr>
        <w:t>battleships</w:t>
      </w:r>
      <w:r>
        <w:rPr>
          <w:spacing w:val="28"/>
        </w:rPr>
        <w:t xml:space="preserve"> </w:t>
      </w:r>
      <w:r>
        <w:rPr>
          <w:spacing w:val="1"/>
        </w:rPr>
        <w:t>singlehandedly,</w:t>
      </w:r>
      <w:r>
        <w:rPr>
          <w:spacing w:val="28"/>
        </w:rPr>
        <w:t xml:space="preserve"> </w:t>
      </w:r>
      <w:r>
        <w:rPr>
          <w:spacing w:val="3"/>
        </w:rPr>
        <w:t>spurring</w:t>
      </w:r>
      <w:r>
        <w:rPr>
          <w:spacing w:val="49"/>
        </w:rPr>
        <w:t xml:space="preserve"> </w:t>
      </w:r>
      <w:r>
        <w:t>speculation</w:t>
      </w:r>
      <w:r>
        <w:rPr>
          <w:spacing w:val="-6"/>
        </w:rPr>
        <w:t xml:space="preserve"> </w:t>
      </w:r>
      <w:r>
        <w:t>that</w:t>
      </w:r>
      <w:r>
        <w:rPr>
          <w:spacing w:val="-6"/>
        </w:rPr>
        <w:t xml:space="preserve"> </w:t>
      </w:r>
      <w:r>
        <w:t>he</w:t>
      </w:r>
      <w:r>
        <w:rPr>
          <w:spacing w:val="-6"/>
        </w:rPr>
        <w:t xml:space="preserve"> </w:t>
      </w:r>
      <w:r>
        <w:t>might</w:t>
      </w:r>
      <w:r>
        <w:rPr>
          <w:spacing w:val="-6"/>
        </w:rPr>
        <w:t xml:space="preserve"> </w:t>
      </w:r>
      <w:r>
        <w:t>be</w:t>
      </w:r>
      <w:r>
        <w:rPr>
          <w:spacing w:val="-6"/>
        </w:rPr>
        <w:t xml:space="preserve"> </w:t>
      </w:r>
      <w:r>
        <w:t>a</w:t>
      </w:r>
      <w:r>
        <w:rPr>
          <w:spacing w:val="-6"/>
        </w:rPr>
        <w:t xml:space="preserve"> </w:t>
      </w:r>
      <w:r>
        <w:t>newtype of</w:t>
      </w:r>
      <w:r>
        <w:rPr>
          <w:spacing w:val="20"/>
        </w:rPr>
        <w:t xml:space="preserve"> </w:t>
      </w:r>
      <w:r>
        <w:t>the</w:t>
      </w:r>
      <w:r>
        <w:rPr>
          <w:spacing w:val="-6"/>
        </w:rPr>
        <w:t xml:space="preserve"> </w:t>
      </w:r>
      <w:r>
        <w:t>kind</w:t>
      </w:r>
      <w:r>
        <w:rPr>
          <w:spacing w:val="-6"/>
        </w:rPr>
        <w:t xml:space="preserve"> </w:t>
      </w:r>
      <w:r>
        <w:t>predicted</w:t>
      </w:r>
      <w:r>
        <w:rPr>
          <w:spacing w:val="-6"/>
        </w:rPr>
        <w:t xml:space="preserve"> </w:t>
      </w:r>
      <w:r>
        <w:rPr>
          <w:spacing w:val="-2"/>
        </w:rPr>
        <w:t>by</w:t>
      </w:r>
      <w:r>
        <w:rPr>
          <w:spacing w:val="-6"/>
        </w:rPr>
        <w:t xml:space="preserve"> </w:t>
      </w:r>
      <w:r>
        <w:t>Zeon</w:t>
      </w:r>
      <w:r>
        <w:rPr>
          <w:spacing w:val="-6"/>
        </w:rPr>
        <w:t xml:space="preserve"> </w:t>
      </w:r>
      <w:r>
        <w:t>Deikun.</w:t>
      </w:r>
      <w:r>
        <w:rPr>
          <w:spacing w:val="21"/>
        </w:rPr>
        <w:t xml:space="preserve"> </w:t>
      </w:r>
      <w:r>
        <w:t>Once</w:t>
      </w:r>
      <w:r>
        <w:rPr>
          <w:spacing w:val="32"/>
        </w:rPr>
        <w:t xml:space="preserve"> </w:t>
      </w:r>
      <w:r>
        <w:t>he</w:t>
      </w:r>
      <w:r>
        <w:rPr>
          <w:spacing w:val="32"/>
        </w:rPr>
        <w:t xml:space="preserve"> </w:t>
      </w:r>
      <w:r>
        <w:t>encounters</w:t>
      </w:r>
      <w:r>
        <w:rPr>
          <w:spacing w:val="32"/>
        </w:rPr>
        <w:t xml:space="preserve"> </w:t>
      </w:r>
      <w:r>
        <w:t>the</w:t>
      </w:r>
      <w:r>
        <w:rPr>
          <w:spacing w:val="32"/>
        </w:rPr>
        <w:t xml:space="preserve"> </w:t>
      </w:r>
      <w:r>
        <w:t>Gundam</w:t>
      </w:r>
      <w:r>
        <w:rPr>
          <w:spacing w:val="32"/>
        </w:rPr>
        <w:t xml:space="preserve"> </w:t>
      </w:r>
      <w:r>
        <w:t>he begins</w:t>
      </w:r>
      <w:r>
        <w:rPr>
          <w:spacing w:val="15"/>
        </w:rPr>
        <w:t xml:space="preserve"> </w:t>
      </w:r>
      <w:r>
        <w:t>a</w:t>
      </w:r>
      <w:r>
        <w:rPr>
          <w:spacing w:val="15"/>
        </w:rPr>
        <w:t xml:space="preserve"> </w:t>
      </w:r>
      <w:r>
        <w:t>fierce</w:t>
      </w:r>
      <w:r>
        <w:rPr>
          <w:spacing w:val="15"/>
        </w:rPr>
        <w:t xml:space="preserve"> </w:t>
      </w:r>
      <w:r>
        <w:rPr>
          <w:spacing w:val="-1"/>
        </w:rPr>
        <w:t>rivalry</w:t>
      </w:r>
      <w:r>
        <w:rPr>
          <w:spacing w:val="15"/>
        </w:rPr>
        <w:t xml:space="preserve"> </w:t>
      </w:r>
      <w:r>
        <w:t>with</w:t>
      </w:r>
      <w:r>
        <w:rPr>
          <w:spacing w:val="15"/>
        </w:rPr>
        <w:t xml:space="preserve"> </w:t>
      </w:r>
      <w:r>
        <w:rPr>
          <w:spacing w:val="-2"/>
        </w:rPr>
        <w:t>Amuro,</w:t>
      </w:r>
      <w:r>
        <w:rPr>
          <w:spacing w:val="26"/>
        </w:rPr>
        <w:t xml:space="preserve"> </w:t>
      </w:r>
      <w:r>
        <w:rPr>
          <w:spacing w:val="2"/>
        </w:rPr>
        <w:t>which</w:t>
      </w:r>
      <w:r>
        <w:rPr>
          <w:spacing w:val="44"/>
        </w:rPr>
        <w:t xml:space="preserve"> </w:t>
      </w:r>
      <w:r>
        <w:rPr>
          <w:spacing w:val="2"/>
        </w:rPr>
        <w:t>escalates</w:t>
      </w:r>
      <w:r>
        <w:rPr>
          <w:spacing w:val="44"/>
        </w:rPr>
        <w:t xml:space="preserve"> </w:t>
      </w:r>
      <w:r>
        <w:rPr>
          <w:spacing w:val="2"/>
        </w:rPr>
        <w:t>after</w:t>
      </w:r>
      <w:r>
        <w:rPr>
          <w:spacing w:val="44"/>
        </w:rPr>
        <w:t xml:space="preserve"> </w:t>
      </w:r>
      <w:r>
        <w:rPr>
          <w:spacing w:val="2"/>
        </w:rPr>
        <w:t>Amuro</w:t>
      </w:r>
      <w:r>
        <w:rPr>
          <w:spacing w:val="25"/>
        </w:rPr>
        <w:t xml:space="preserve"> </w:t>
      </w:r>
      <w:r>
        <w:rPr>
          <w:spacing w:val="2"/>
        </w:rPr>
        <w:t>inadvertently</w:t>
      </w:r>
      <w:r>
        <w:t xml:space="preserve"> </w:t>
      </w:r>
      <w:r>
        <w:rPr>
          <w:spacing w:val="2"/>
        </w:rPr>
        <w:t>kills</w:t>
      </w:r>
      <w:r>
        <w:t xml:space="preserve"> </w:t>
      </w:r>
      <w:r>
        <w:rPr>
          <w:spacing w:val="2"/>
        </w:rPr>
        <w:t>Char's</w:t>
      </w:r>
      <w:r>
        <w:t xml:space="preserve"> </w:t>
      </w:r>
      <w:r>
        <w:rPr>
          <w:spacing w:val="3"/>
        </w:rPr>
        <w:t>newtype</w:t>
      </w:r>
      <w:r>
        <w:rPr>
          <w:spacing w:val="33"/>
        </w:rPr>
        <w:t xml:space="preserve"> </w:t>
      </w:r>
      <w:r>
        <w:t>protege</w:t>
      </w:r>
      <w:r>
        <w:rPr>
          <w:spacing w:val="5"/>
        </w:rPr>
        <w:t xml:space="preserve"> </w:t>
      </w:r>
      <w:r>
        <w:t>Lalah</w:t>
      </w:r>
      <w:r>
        <w:rPr>
          <w:spacing w:val="5"/>
        </w:rPr>
        <w:t xml:space="preserve"> </w:t>
      </w:r>
      <w:r>
        <w:rPr>
          <w:spacing w:val="-1"/>
        </w:rPr>
        <w:t>Sune.</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left="2408" w:right="84"/>
        <w:jc w:val="both"/>
      </w:pPr>
      <w:r>
        <w:t>In</w:t>
      </w:r>
      <w:r>
        <w:rPr>
          <w:spacing w:val="8"/>
        </w:rPr>
        <w:t xml:space="preserve"> </w:t>
      </w:r>
      <w:r>
        <w:t>addition</w:t>
      </w:r>
      <w:r>
        <w:rPr>
          <w:spacing w:val="8"/>
        </w:rPr>
        <w:t xml:space="preserve"> </w:t>
      </w:r>
      <w:r>
        <w:t>to</w:t>
      </w:r>
      <w:r>
        <w:rPr>
          <w:spacing w:val="8"/>
        </w:rPr>
        <w:t xml:space="preserve"> </w:t>
      </w:r>
      <w:r>
        <w:t>his</w:t>
      </w:r>
      <w:r>
        <w:rPr>
          <w:spacing w:val="8"/>
        </w:rPr>
        <w:t xml:space="preserve"> </w:t>
      </w:r>
      <w:r>
        <w:t>color</w:t>
      </w:r>
      <w:r>
        <w:rPr>
          <w:spacing w:val="8"/>
        </w:rPr>
        <w:t xml:space="preserve"> </w:t>
      </w:r>
      <w:r>
        <w:rPr>
          <w:spacing w:val="-1"/>
        </w:rPr>
        <w:t>preference,</w:t>
      </w:r>
      <w:r>
        <w:rPr>
          <w:spacing w:val="28"/>
        </w:rPr>
        <w:t xml:space="preserve"> </w:t>
      </w:r>
      <w:r>
        <w:t>Char</w:t>
      </w:r>
      <w:r>
        <w:rPr>
          <w:spacing w:val="21"/>
        </w:rPr>
        <w:t xml:space="preserve"> </w:t>
      </w:r>
      <w:r>
        <w:t>is</w:t>
      </w:r>
      <w:r>
        <w:rPr>
          <w:spacing w:val="21"/>
        </w:rPr>
        <w:t xml:space="preserve"> </w:t>
      </w:r>
      <w:r>
        <w:t>a</w:t>
      </w:r>
      <w:r>
        <w:rPr>
          <w:spacing w:val="21"/>
        </w:rPr>
        <w:t xml:space="preserve"> </w:t>
      </w:r>
      <w:r>
        <w:t>man</w:t>
      </w:r>
      <w:r>
        <w:rPr>
          <w:spacing w:val="21"/>
        </w:rPr>
        <w:t xml:space="preserve"> </w:t>
      </w:r>
      <w:r>
        <w:t>of</w:t>
      </w:r>
      <w:r>
        <w:rPr>
          <w:spacing w:val="48"/>
        </w:rPr>
        <w:t xml:space="preserve"> </w:t>
      </w:r>
      <w:r>
        <w:t>many</w:t>
      </w:r>
      <w:r>
        <w:rPr>
          <w:spacing w:val="21"/>
        </w:rPr>
        <w:t xml:space="preserve"> </w:t>
      </w:r>
      <w:r>
        <w:rPr>
          <w:spacing w:val="-1"/>
        </w:rPr>
        <w:t>eccentricities.</w:t>
      </w:r>
      <w:r>
        <w:rPr>
          <w:spacing w:val="27"/>
        </w:rPr>
        <w:t xml:space="preserve"> </w:t>
      </w:r>
      <w:r>
        <w:t>He</w:t>
      </w:r>
      <w:r>
        <w:rPr>
          <w:spacing w:val="40"/>
        </w:rPr>
        <w:t xml:space="preserve"> </w:t>
      </w:r>
      <w:r>
        <w:t>is</w:t>
      </w:r>
      <w:r>
        <w:rPr>
          <w:spacing w:val="40"/>
        </w:rPr>
        <w:t xml:space="preserve"> </w:t>
      </w:r>
      <w:r>
        <w:t>seldom</w:t>
      </w:r>
      <w:r>
        <w:rPr>
          <w:spacing w:val="40"/>
        </w:rPr>
        <w:t xml:space="preserve"> </w:t>
      </w:r>
      <w:r>
        <w:t>seen</w:t>
      </w:r>
      <w:r>
        <w:rPr>
          <w:spacing w:val="40"/>
        </w:rPr>
        <w:t xml:space="preserve"> </w:t>
      </w:r>
      <w:r>
        <w:t>without</w:t>
      </w:r>
      <w:r>
        <w:rPr>
          <w:spacing w:val="40"/>
        </w:rPr>
        <w:t xml:space="preserve"> </w:t>
      </w:r>
      <w:r>
        <w:t>his</w:t>
      </w:r>
      <w:r>
        <w:rPr>
          <w:spacing w:val="40"/>
        </w:rPr>
        <w:t xml:space="preserve"> </w:t>
      </w:r>
      <w:r>
        <w:t xml:space="preserve">face- </w:t>
      </w:r>
      <w:r>
        <w:rPr>
          <w:spacing w:val="1"/>
        </w:rPr>
        <w:t>obscuring</w:t>
      </w:r>
      <w:r>
        <w:rPr>
          <w:spacing w:val="27"/>
        </w:rPr>
        <w:t xml:space="preserve"> </w:t>
      </w:r>
      <w:r>
        <w:rPr>
          <w:spacing w:val="1"/>
        </w:rPr>
        <w:t>helmet,</w:t>
      </w:r>
      <w:r>
        <w:rPr>
          <w:spacing w:val="27"/>
        </w:rPr>
        <w:t xml:space="preserve"> </w:t>
      </w:r>
      <w:r>
        <w:rPr>
          <w:spacing w:val="1"/>
        </w:rPr>
        <w:t>which</w:t>
      </w:r>
      <w:r>
        <w:rPr>
          <w:spacing w:val="27"/>
        </w:rPr>
        <w:t xml:space="preserve"> </w:t>
      </w:r>
      <w:r>
        <w:rPr>
          <w:spacing w:val="2"/>
        </w:rPr>
        <w:t>serves</w:t>
      </w:r>
      <w:r>
        <w:rPr>
          <w:spacing w:val="27"/>
        </w:rPr>
        <w:t xml:space="preserve"> </w:t>
      </w:r>
      <w:r>
        <w:rPr>
          <w:spacing w:val="2"/>
        </w:rPr>
        <w:t>to</w:t>
      </w:r>
      <w:r>
        <w:rPr>
          <w:spacing w:val="28"/>
        </w:rPr>
        <w:t xml:space="preserve"> </w:t>
      </w:r>
      <w:r>
        <w:t>conceal</w:t>
      </w:r>
      <w:r>
        <w:rPr>
          <w:spacing w:val="6"/>
        </w:rPr>
        <w:t xml:space="preserve"> </w:t>
      </w:r>
      <w:r>
        <w:t>his</w:t>
      </w:r>
      <w:r>
        <w:rPr>
          <w:spacing w:val="6"/>
        </w:rPr>
        <w:t xml:space="preserve"> </w:t>
      </w:r>
      <w:r>
        <w:t>identity</w:t>
      </w:r>
      <w:r>
        <w:rPr>
          <w:spacing w:val="6"/>
        </w:rPr>
        <w:t xml:space="preserve"> </w:t>
      </w:r>
      <w:r>
        <w:t>from</w:t>
      </w:r>
      <w:r>
        <w:rPr>
          <w:spacing w:val="6"/>
        </w:rPr>
        <w:t xml:space="preserve"> </w:t>
      </w:r>
      <w:r>
        <w:t>his</w:t>
      </w:r>
      <w:r>
        <w:rPr>
          <w:spacing w:val="6"/>
        </w:rPr>
        <w:t xml:space="preserve"> </w:t>
      </w:r>
      <w:r>
        <w:rPr>
          <w:spacing w:val="-1"/>
        </w:rPr>
        <w:t>fellow</w:t>
      </w:r>
      <w:r>
        <w:rPr>
          <w:spacing w:val="23"/>
        </w:rPr>
        <w:t xml:space="preserve"> </w:t>
      </w:r>
      <w:r>
        <w:t>Zeon</w:t>
      </w:r>
      <w:r>
        <w:rPr>
          <w:spacing w:val="6"/>
        </w:rPr>
        <w:t xml:space="preserve"> </w:t>
      </w:r>
      <w:r>
        <w:t>soldiers</w:t>
      </w:r>
      <w:r>
        <w:rPr>
          <w:spacing w:val="6"/>
        </w:rPr>
        <w:t xml:space="preserve"> </w:t>
      </w:r>
      <w:r>
        <w:t>and</w:t>
      </w:r>
      <w:r>
        <w:rPr>
          <w:spacing w:val="6"/>
        </w:rPr>
        <w:t xml:space="preserve"> </w:t>
      </w:r>
      <w:r>
        <w:t>it</w:t>
      </w:r>
      <w:r>
        <w:rPr>
          <w:spacing w:val="6"/>
        </w:rPr>
        <w:t xml:space="preserve"> </w:t>
      </w:r>
      <w:r>
        <w:t>seems</w:t>
      </w:r>
      <w:r>
        <w:rPr>
          <w:spacing w:val="6"/>
        </w:rPr>
        <w:t xml:space="preserve"> </w:t>
      </w:r>
      <w:r>
        <w:t>with</w:t>
      </w:r>
      <w:r>
        <w:rPr>
          <w:spacing w:val="6"/>
        </w:rPr>
        <w:t xml:space="preserve"> </w:t>
      </w:r>
      <w:r>
        <w:t>all</w:t>
      </w:r>
      <w:r>
        <w:rPr>
          <w:spacing w:val="6"/>
        </w:rPr>
        <w:t xml:space="preserve"> </w:t>
      </w:r>
      <w:r>
        <w:t>his skill</w:t>
      </w:r>
      <w:r>
        <w:rPr>
          <w:spacing w:val="4"/>
        </w:rPr>
        <w:t xml:space="preserve"> </w:t>
      </w:r>
      <w:r>
        <w:t>in</w:t>
      </w:r>
      <w:r>
        <w:rPr>
          <w:spacing w:val="4"/>
        </w:rPr>
        <w:t xml:space="preserve"> </w:t>
      </w:r>
      <w:r>
        <w:t>a</w:t>
      </w:r>
      <w:r>
        <w:rPr>
          <w:spacing w:val="4"/>
        </w:rPr>
        <w:t xml:space="preserve"> </w:t>
      </w:r>
      <w:r>
        <w:t>Mobile</w:t>
      </w:r>
      <w:r>
        <w:rPr>
          <w:spacing w:val="4"/>
        </w:rPr>
        <w:t xml:space="preserve"> </w:t>
      </w:r>
      <w:r>
        <w:t>Suit</w:t>
      </w:r>
      <w:r>
        <w:rPr>
          <w:spacing w:val="4"/>
        </w:rPr>
        <w:t xml:space="preserve"> </w:t>
      </w:r>
      <w:r>
        <w:t>he</w:t>
      </w:r>
      <w:r>
        <w:rPr>
          <w:spacing w:val="4"/>
        </w:rPr>
        <w:t xml:space="preserve"> </w:t>
      </w:r>
      <w:r>
        <w:t>cannot</w:t>
      </w:r>
      <w:r>
        <w:rPr>
          <w:spacing w:val="4"/>
        </w:rPr>
        <w:t xml:space="preserve"> </w:t>
      </w:r>
      <w:r>
        <w:rPr>
          <w:spacing w:val="-2"/>
        </w:rPr>
        <w:t>drive</w:t>
      </w:r>
      <w:r>
        <w:rPr>
          <w:spacing w:val="4"/>
        </w:rPr>
        <w:t xml:space="preserve"> </w:t>
      </w:r>
      <w:r>
        <w:t>a</w:t>
      </w:r>
      <w:r>
        <w:rPr>
          <w:spacing w:val="24"/>
        </w:rPr>
        <w:t xml:space="preserve"> </w:t>
      </w:r>
      <w:r>
        <w:rPr>
          <w:spacing w:val="-2"/>
        </w:rPr>
        <w:t>car..</w:t>
      </w:r>
    </w:p>
    <w:p w:rsidR="00F87A27" w:rsidRDefault="00F87A27">
      <w:pPr>
        <w:spacing w:before="6"/>
        <w:rPr>
          <w:rFonts w:ascii="Garamond" w:eastAsia="Garamond" w:hAnsi="Garamond" w:cs="Garamond"/>
          <w:sz w:val="19"/>
          <w:szCs w:val="19"/>
        </w:rPr>
      </w:pPr>
    </w:p>
    <w:p w:rsidR="00F87A27" w:rsidRDefault="005A02C9">
      <w:pPr>
        <w:pStyle w:val="BodyText"/>
        <w:spacing w:line="220" w:lineRule="exact"/>
        <w:ind w:left="139" w:right="87" w:firstLine="2269"/>
        <w:jc w:val="both"/>
      </w:pPr>
      <w:r>
        <w:t>He</w:t>
      </w:r>
      <w:r>
        <w:rPr>
          <w:spacing w:val="14"/>
        </w:rPr>
        <w:t xml:space="preserve"> </w:t>
      </w:r>
      <w:r>
        <w:t>arguably</w:t>
      </w:r>
      <w:r>
        <w:rPr>
          <w:spacing w:val="14"/>
        </w:rPr>
        <w:t xml:space="preserve"> </w:t>
      </w:r>
      <w:r>
        <w:t>the</w:t>
      </w:r>
      <w:r>
        <w:rPr>
          <w:spacing w:val="14"/>
        </w:rPr>
        <w:t xml:space="preserve"> </w:t>
      </w:r>
      <w:r>
        <w:t>best</w:t>
      </w:r>
      <w:r>
        <w:rPr>
          <w:spacing w:val="14"/>
        </w:rPr>
        <w:t xml:space="preserve"> </w:t>
      </w:r>
      <w:r>
        <w:t>mobile</w:t>
      </w:r>
      <w:r>
        <w:rPr>
          <w:spacing w:val="14"/>
        </w:rPr>
        <w:t xml:space="preserve"> </w:t>
      </w:r>
      <w:r>
        <w:t>suit</w:t>
      </w:r>
      <w:r>
        <w:rPr>
          <w:spacing w:val="14"/>
        </w:rPr>
        <w:t xml:space="preserve"> </w:t>
      </w:r>
      <w:r>
        <w:t xml:space="preserve">pilot </w:t>
      </w:r>
      <w:r>
        <w:rPr>
          <w:spacing w:val="-2"/>
        </w:rPr>
        <w:t>alive</w:t>
      </w:r>
      <w:r>
        <w:rPr>
          <w:spacing w:val="47"/>
        </w:rPr>
        <w:t xml:space="preserve"> </w:t>
      </w:r>
      <w:r>
        <w:rPr>
          <w:spacing w:val="-4"/>
        </w:rPr>
        <w:t>today.</w:t>
      </w:r>
      <w:r>
        <w:rPr>
          <w:spacing w:val="47"/>
        </w:rPr>
        <w:t xml:space="preserve"> </w:t>
      </w:r>
      <w:r>
        <w:t>Char's</w:t>
      </w:r>
      <w:r>
        <w:rPr>
          <w:spacing w:val="47"/>
        </w:rPr>
        <w:t xml:space="preserve"> </w:t>
      </w:r>
      <w:r>
        <w:t>style</w:t>
      </w:r>
      <w:r>
        <w:rPr>
          <w:spacing w:val="47"/>
        </w:rPr>
        <w:t xml:space="preserve"> </w:t>
      </w:r>
      <w:r>
        <w:t>is</w:t>
      </w:r>
      <w:r>
        <w:rPr>
          <w:spacing w:val="47"/>
        </w:rPr>
        <w:t xml:space="preserve"> </w:t>
      </w:r>
      <w:r>
        <w:t>emphasis</w:t>
      </w:r>
      <w:r>
        <w:rPr>
          <w:spacing w:val="47"/>
        </w:rPr>
        <w:t xml:space="preserve"> </w:t>
      </w:r>
      <w:r>
        <w:t>on</w:t>
      </w:r>
      <w:r>
        <w:rPr>
          <w:spacing w:val="47"/>
        </w:rPr>
        <w:t xml:space="preserve"> </w:t>
      </w:r>
      <w:r>
        <w:t>speed</w:t>
      </w:r>
      <w:r>
        <w:rPr>
          <w:spacing w:val="47"/>
        </w:rPr>
        <w:t xml:space="preserve"> </w:t>
      </w:r>
      <w:r>
        <w:t>and</w:t>
      </w:r>
      <w:r>
        <w:rPr>
          <w:spacing w:val="47"/>
        </w:rPr>
        <w:t xml:space="preserve"> </w:t>
      </w:r>
      <w:r>
        <w:rPr>
          <w:spacing w:val="-1"/>
        </w:rPr>
        <w:t>maneuvering</w:t>
      </w:r>
      <w:r>
        <w:rPr>
          <w:spacing w:val="29"/>
        </w:rPr>
        <w:t xml:space="preserve"> </w:t>
      </w:r>
      <w:r>
        <w:t>instead</w:t>
      </w:r>
      <w:r>
        <w:rPr>
          <w:spacing w:val="-7"/>
        </w:rPr>
        <w:t xml:space="preserve"> </w:t>
      </w:r>
      <w:r>
        <w:t>of</w:t>
      </w:r>
      <w:r>
        <w:rPr>
          <w:spacing w:val="20"/>
        </w:rPr>
        <w:t xml:space="preserve"> </w:t>
      </w:r>
      <w:r>
        <w:rPr>
          <w:spacing w:val="-1"/>
        </w:rPr>
        <w:t>overwhelming</w:t>
      </w:r>
      <w:r>
        <w:rPr>
          <w:spacing w:val="-7"/>
        </w:rPr>
        <w:t xml:space="preserve"> </w:t>
      </w:r>
      <w:r>
        <w:t>fire</w:t>
      </w:r>
      <w:r>
        <w:rPr>
          <w:spacing w:val="-7"/>
        </w:rPr>
        <w:t xml:space="preserve"> </w:t>
      </w:r>
      <w:r>
        <w:rPr>
          <w:spacing w:val="-3"/>
        </w:rPr>
        <w:t>power.</w:t>
      </w:r>
      <w:r>
        <w:rPr>
          <w:spacing w:val="-7"/>
        </w:rPr>
        <w:t xml:space="preserve"> </w:t>
      </w:r>
      <w:r>
        <w:t>Char's</w:t>
      </w:r>
      <w:r>
        <w:rPr>
          <w:spacing w:val="-7"/>
        </w:rPr>
        <w:t xml:space="preserve"> </w:t>
      </w:r>
      <w:r>
        <w:t>personal</w:t>
      </w:r>
      <w:r>
        <w:rPr>
          <w:spacing w:val="-7"/>
        </w:rPr>
        <w:t xml:space="preserve"> </w:t>
      </w:r>
      <w:r>
        <w:t>mobile</w:t>
      </w:r>
      <w:r>
        <w:rPr>
          <w:spacing w:val="-7"/>
        </w:rPr>
        <w:t xml:space="preserve"> </w:t>
      </w:r>
      <w:r>
        <w:t>suits</w:t>
      </w:r>
      <w:r>
        <w:rPr>
          <w:spacing w:val="-7"/>
        </w:rPr>
        <w:t xml:space="preserve"> </w:t>
      </w:r>
      <w:r>
        <w:t>are</w:t>
      </w:r>
      <w:r>
        <w:rPr>
          <w:spacing w:val="30"/>
        </w:rPr>
        <w:t xml:space="preserve"> </w:t>
      </w:r>
      <w:r>
        <w:t>easily</w:t>
      </w:r>
      <w:r>
        <w:rPr>
          <w:spacing w:val="-5"/>
        </w:rPr>
        <w:t xml:space="preserve"> </w:t>
      </w:r>
      <w:r>
        <w:t>recognizable</w:t>
      </w:r>
      <w:r>
        <w:rPr>
          <w:spacing w:val="-5"/>
        </w:rPr>
        <w:t xml:space="preserve"> </w:t>
      </w:r>
      <w:r>
        <w:rPr>
          <w:spacing w:val="-2"/>
        </w:rPr>
        <w:t>by</w:t>
      </w:r>
      <w:r>
        <w:rPr>
          <w:spacing w:val="-5"/>
        </w:rPr>
        <w:t xml:space="preserve"> </w:t>
      </w:r>
      <w:r>
        <w:t>both</w:t>
      </w:r>
      <w:r>
        <w:rPr>
          <w:spacing w:val="-5"/>
        </w:rPr>
        <w:t xml:space="preserve"> </w:t>
      </w:r>
      <w:r>
        <w:t>Zeon</w:t>
      </w:r>
      <w:r>
        <w:rPr>
          <w:spacing w:val="-5"/>
        </w:rPr>
        <w:t xml:space="preserve"> </w:t>
      </w:r>
      <w:r>
        <w:t>and</w:t>
      </w:r>
      <w:r>
        <w:rPr>
          <w:spacing w:val="-5"/>
        </w:rPr>
        <w:t xml:space="preserve"> </w:t>
      </w:r>
      <w:r>
        <w:rPr>
          <w:spacing w:val="-1"/>
        </w:rPr>
        <w:t>Federation</w:t>
      </w:r>
      <w:r>
        <w:rPr>
          <w:spacing w:val="-5"/>
        </w:rPr>
        <w:t xml:space="preserve"> </w:t>
      </w:r>
      <w:r>
        <w:rPr>
          <w:spacing w:val="-1"/>
        </w:rPr>
        <w:t>fighters,</w:t>
      </w:r>
      <w:r>
        <w:rPr>
          <w:spacing w:val="-5"/>
        </w:rPr>
        <w:t xml:space="preserve"> </w:t>
      </w:r>
      <w:r>
        <w:t>and</w:t>
      </w:r>
      <w:r>
        <w:rPr>
          <w:spacing w:val="-5"/>
        </w:rPr>
        <w:t xml:space="preserve"> </w:t>
      </w:r>
      <w:r>
        <w:t>he</w:t>
      </w:r>
      <w:r>
        <w:rPr>
          <w:spacing w:val="-5"/>
        </w:rPr>
        <w:t xml:space="preserve"> </w:t>
      </w:r>
      <w:r>
        <w:t>has</w:t>
      </w:r>
      <w:r>
        <w:rPr>
          <w:spacing w:val="25"/>
        </w:rPr>
        <w:t xml:space="preserve"> </w:t>
      </w:r>
      <w:r>
        <w:t>a</w:t>
      </w:r>
      <w:r>
        <w:rPr>
          <w:spacing w:val="20"/>
        </w:rPr>
        <w:t xml:space="preserve"> </w:t>
      </w:r>
      <w:r>
        <w:t>profound</w:t>
      </w:r>
      <w:r>
        <w:rPr>
          <w:spacing w:val="20"/>
        </w:rPr>
        <w:t xml:space="preserve"> </w:t>
      </w:r>
      <w:r>
        <w:t>impact</w:t>
      </w:r>
      <w:r>
        <w:rPr>
          <w:spacing w:val="20"/>
        </w:rPr>
        <w:t xml:space="preserve"> </w:t>
      </w:r>
      <w:r>
        <w:t>on</w:t>
      </w:r>
      <w:r>
        <w:rPr>
          <w:spacing w:val="20"/>
        </w:rPr>
        <w:t xml:space="preserve"> </w:t>
      </w:r>
      <w:r>
        <w:t>Zeon</w:t>
      </w:r>
      <w:r>
        <w:rPr>
          <w:spacing w:val="20"/>
        </w:rPr>
        <w:t xml:space="preserve"> </w:t>
      </w:r>
      <w:r>
        <w:t>Solders</w:t>
      </w:r>
      <w:r>
        <w:rPr>
          <w:spacing w:val="20"/>
        </w:rPr>
        <w:t xml:space="preserve"> </w:t>
      </w:r>
      <w:r>
        <w:t>in</w:t>
      </w:r>
      <w:r>
        <w:rPr>
          <w:spacing w:val="20"/>
        </w:rPr>
        <w:t xml:space="preserve"> </w:t>
      </w:r>
      <w:r>
        <w:t>a</w:t>
      </w:r>
      <w:r>
        <w:rPr>
          <w:spacing w:val="20"/>
        </w:rPr>
        <w:t xml:space="preserve"> </w:t>
      </w:r>
      <w:r>
        <w:t>fight.</w:t>
      </w:r>
      <w:r>
        <w:rPr>
          <w:spacing w:val="20"/>
        </w:rPr>
        <w:t xml:space="preserve"> </w:t>
      </w:r>
      <w:r>
        <w:t>With</w:t>
      </w:r>
      <w:r>
        <w:rPr>
          <w:spacing w:val="20"/>
        </w:rPr>
        <w:t xml:space="preserve"> </w:t>
      </w:r>
      <w:r>
        <w:t>a</w:t>
      </w:r>
      <w:r>
        <w:rPr>
          <w:spacing w:val="20"/>
        </w:rPr>
        <w:t xml:space="preserve"> </w:t>
      </w:r>
      <w:r>
        <w:t>few</w:t>
      </w:r>
      <w:r>
        <w:rPr>
          <w:spacing w:val="20"/>
        </w:rPr>
        <w:t xml:space="preserve"> </w:t>
      </w:r>
      <w:r>
        <w:rPr>
          <w:spacing w:val="-1"/>
        </w:rPr>
        <w:t>choice</w:t>
      </w:r>
      <w:r>
        <w:rPr>
          <w:spacing w:val="23"/>
        </w:rPr>
        <w:t xml:space="preserve"> </w:t>
      </w:r>
      <w:r>
        <w:rPr>
          <w:spacing w:val="-1"/>
        </w:rPr>
        <w:t>words</w:t>
      </w:r>
      <w:r>
        <w:rPr>
          <w:spacing w:val="20"/>
        </w:rPr>
        <w:t xml:space="preserve"> </w:t>
      </w:r>
      <w:r>
        <w:t>he</w:t>
      </w:r>
      <w:r>
        <w:rPr>
          <w:spacing w:val="20"/>
        </w:rPr>
        <w:t xml:space="preserve"> </w:t>
      </w:r>
      <w:r>
        <w:t>can</w:t>
      </w:r>
      <w:r>
        <w:rPr>
          <w:spacing w:val="20"/>
        </w:rPr>
        <w:t xml:space="preserve"> </w:t>
      </w:r>
      <w:r>
        <w:t>inspire</w:t>
      </w:r>
      <w:r>
        <w:rPr>
          <w:spacing w:val="20"/>
        </w:rPr>
        <w:t xml:space="preserve"> </w:t>
      </w:r>
      <w:r>
        <w:t>his</w:t>
      </w:r>
      <w:r>
        <w:rPr>
          <w:spacing w:val="20"/>
        </w:rPr>
        <w:t xml:space="preserve"> </w:t>
      </w:r>
      <w:r>
        <w:t>solders</w:t>
      </w:r>
      <w:r>
        <w:rPr>
          <w:spacing w:val="20"/>
        </w:rPr>
        <w:t xml:space="preserve"> </w:t>
      </w:r>
      <w:r>
        <w:t>to</w:t>
      </w:r>
      <w:r>
        <w:rPr>
          <w:spacing w:val="20"/>
        </w:rPr>
        <w:t xml:space="preserve"> </w:t>
      </w:r>
      <w:r>
        <w:t>fight</w:t>
      </w:r>
      <w:r>
        <w:rPr>
          <w:spacing w:val="20"/>
        </w:rPr>
        <w:t xml:space="preserve"> </w:t>
      </w:r>
      <w:r>
        <w:t>twice</w:t>
      </w:r>
      <w:r>
        <w:rPr>
          <w:spacing w:val="20"/>
        </w:rPr>
        <w:t xml:space="preserve"> </w:t>
      </w:r>
      <w:r>
        <w:t>as</w:t>
      </w:r>
      <w:r>
        <w:rPr>
          <w:spacing w:val="20"/>
        </w:rPr>
        <w:t xml:space="preserve"> </w:t>
      </w:r>
      <w:r>
        <w:t>hard</w:t>
      </w:r>
      <w:r>
        <w:rPr>
          <w:spacing w:val="20"/>
        </w:rPr>
        <w:t xml:space="preserve"> </w:t>
      </w:r>
      <w:r>
        <w:rPr>
          <w:spacing w:val="-1"/>
        </w:rPr>
        <w:t>even</w:t>
      </w:r>
      <w:r>
        <w:rPr>
          <w:spacing w:val="20"/>
        </w:rPr>
        <w:t xml:space="preserve"> </w:t>
      </w:r>
      <w:r>
        <w:t>when</w:t>
      </w:r>
      <w:r>
        <w:rPr>
          <w:spacing w:val="20"/>
        </w:rPr>
        <w:t xml:space="preserve"> </w:t>
      </w:r>
      <w:r>
        <w:rPr>
          <w:spacing w:val="-1"/>
        </w:rPr>
        <w:t>they've</w:t>
      </w:r>
      <w:r>
        <w:rPr>
          <w:spacing w:val="5"/>
        </w:rPr>
        <w:t xml:space="preserve"> </w:t>
      </w:r>
      <w:r>
        <w:t>already</w:t>
      </w:r>
      <w:r>
        <w:rPr>
          <w:spacing w:val="5"/>
        </w:rPr>
        <w:t xml:space="preserve"> </w:t>
      </w:r>
      <w:r>
        <w:t>been</w:t>
      </w:r>
      <w:r>
        <w:rPr>
          <w:spacing w:val="5"/>
        </w:rPr>
        <w:t xml:space="preserve"> </w:t>
      </w:r>
      <w:r>
        <w:t>beaten</w:t>
      </w:r>
    </w:p>
    <w:p w:rsidR="00F87A27" w:rsidRDefault="005A02C9">
      <w:pPr>
        <w:spacing w:before="10"/>
        <w:rPr>
          <w:rFonts w:ascii="Garamond" w:eastAsia="Garamond" w:hAnsi="Garamond" w:cs="Garamond"/>
          <w:sz w:val="33"/>
          <w:szCs w:val="33"/>
        </w:rPr>
      </w:pPr>
      <w:r>
        <w:br w:type="column"/>
      </w:r>
    </w:p>
    <w:p w:rsidR="00F87A27" w:rsidRDefault="005A02C9">
      <w:pPr>
        <w:pStyle w:val="Heading2"/>
        <w:spacing w:line="269" w:lineRule="exact"/>
        <w:ind w:left="110"/>
        <w:jc w:val="both"/>
        <w:rPr>
          <w:b w:val="0"/>
          <w:bCs w:val="0"/>
        </w:rPr>
      </w:pPr>
      <w:r>
        <w:t>Major</w:t>
      </w:r>
      <w:r>
        <w:rPr>
          <w:spacing w:val="6"/>
        </w:rPr>
        <w:t xml:space="preserve"> </w:t>
      </w:r>
      <w:r>
        <w:t>Char</w:t>
      </w:r>
      <w:r>
        <w:rPr>
          <w:spacing w:val="6"/>
        </w:rPr>
        <w:t xml:space="preserve"> </w:t>
      </w:r>
      <w:r>
        <w:rPr>
          <w:spacing w:val="-1"/>
        </w:rPr>
        <w:t>Aznable</w:t>
      </w:r>
    </w:p>
    <w:p w:rsidR="00F87A27" w:rsidRDefault="005A02C9">
      <w:pPr>
        <w:pStyle w:val="Heading4"/>
        <w:tabs>
          <w:tab w:val="left" w:pos="3598"/>
          <w:tab w:val="left" w:pos="4342"/>
          <w:tab w:val="left" w:pos="4857"/>
        </w:tabs>
        <w:spacing w:line="222" w:lineRule="exact"/>
        <w:ind w:left="1197"/>
        <w:rPr>
          <w:b w:val="0"/>
          <w:bCs w:val="0"/>
        </w:rPr>
      </w:pPr>
      <w:r>
        <w:t xml:space="preserve">M </w:t>
      </w:r>
      <w:r>
        <w:rPr>
          <w:spacing w:val="9"/>
        </w:rPr>
        <w:t xml:space="preserve"> </w:t>
      </w:r>
      <w:r>
        <w:t xml:space="preserve">WS </w:t>
      </w:r>
      <w:r>
        <w:rPr>
          <w:spacing w:val="33"/>
        </w:rPr>
        <w:t xml:space="preserve"> </w:t>
      </w:r>
      <w:r>
        <w:t xml:space="preserve">BS </w:t>
      </w:r>
      <w:r>
        <w:rPr>
          <w:spacing w:val="3"/>
        </w:rPr>
        <w:t xml:space="preserve"> </w:t>
      </w:r>
      <w:r>
        <w:t xml:space="preserve">S  </w:t>
      </w:r>
      <w:r>
        <w:rPr>
          <w:spacing w:val="37"/>
        </w:rPr>
        <w:t xml:space="preserve"> </w:t>
      </w:r>
      <w:r>
        <w:t xml:space="preserve">T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rsidR="00F87A27" w:rsidRDefault="005A02C9">
      <w:pPr>
        <w:pStyle w:val="BodyText"/>
        <w:spacing w:line="223" w:lineRule="exact"/>
        <w:ind w:left="110"/>
        <w:jc w:val="both"/>
      </w:pPr>
      <w:r>
        <w:t>Char</w:t>
      </w:r>
      <w:r>
        <w:rPr>
          <w:spacing w:val="5"/>
        </w:rPr>
        <w:t xml:space="preserve"> </w:t>
      </w:r>
      <w:r>
        <w:t>Aznable</w:t>
      </w:r>
      <w:r>
        <w:rPr>
          <w:spacing w:val="26"/>
        </w:rPr>
        <w:t xml:space="preserve"> </w:t>
      </w:r>
      <w:r>
        <w:t xml:space="preserve">6   </w:t>
      </w:r>
      <w:r>
        <w:rPr>
          <w:spacing w:val="46"/>
        </w:rPr>
        <w:t xml:space="preserve"> </w:t>
      </w:r>
      <w:r>
        <w:t xml:space="preserve">6   </w:t>
      </w:r>
      <w:r>
        <w:rPr>
          <w:spacing w:val="20"/>
        </w:rPr>
        <w:t xml:space="preserve"> </w:t>
      </w:r>
      <w:r>
        <w:t xml:space="preserve">5   </w:t>
      </w:r>
      <w:r>
        <w:rPr>
          <w:spacing w:val="30"/>
        </w:rPr>
        <w:t xml:space="preserve"> </w:t>
      </w:r>
      <w:r>
        <w:t xml:space="preserve">3   </w:t>
      </w:r>
      <w:r>
        <w:rPr>
          <w:spacing w:val="48"/>
        </w:rPr>
        <w:t xml:space="preserve"> </w:t>
      </w:r>
      <w:r>
        <w:t xml:space="preserve">3   </w:t>
      </w:r>
      <w:r>
        <w:rPr>
          <w:spacing w:val="29"/>
        </w:rPr>
        <w:t xml:space="preserve"> </w:t>
      </w:r>
      <w:r>
        <w:t xml:space="preserve">3   </w:t>
      </w:r>
      <w:r>
        <w:rPr>
          <w:spacing w:val="32"/>
        </w:rPr>
        <w:t xml:space="preserve"> </w:t>
      </w:r>
      <w:r>
        <w:t xml:space="preserve">6     </w:t>
      </w:r>
      <w:r>
        <w:rPr>
          <w:spacing w:val="16"/>
        </w:rPr>
        <w:t xml:space="preserve"> </w:t>
      </w:r>
      <w:r>
        <w:t xml:space="preserve">5  </w:t>
      </w:r>
      <w:r>
        <w:rPr>
          <w:spacing w:val="49"/>
        </w:rPr>
        <w:t xml:space="preserve"> </w:t>
      </w:r>
      <w:r>
        <w:t xml:space="preserve">10    </w:t>
      </w:r>
      <w:r>
        <w:rPr>
          <w:spacing w:val="16"/>
        </w:rPr>
        <w:t xml:space="preserve"> </w:t>
      </w:r>
      <w:r>
        <w:t xml:space="preserve">10    </w:t>
      </w:r>
      <w:r>
        <w:rPr>
          <w:spacing w:val="37"/>
        </w:rPr>
        <w:t xml:space="preserve"> </w:t>
      </w:r>
      <w:r>
        <w:t>145</w:t>
      </w:r>
    </w:p>
    <w:p w:rsidR="00F87A27" w:rsidRDefault="00F87A27">
      <w:pPr>
        <w:spacing w:before="1"/>
        <w:rPr>
          <w:rFonts w:ascii="Garamond" w:eastAsia="Garamond" w:hAnsi="Garamond" w:cs="Garamond"/>
          <w:sz w:val="19"/>
          <w:szCs w:val="19"/>
        </w:rPr>
      </w:pPr>
    </w:p>
    <w:p w:rsidR="00F87A27" w:rsidRDefault="005A02C9">
      <w:pPr>
        <w:pStyle w:val="Heading4"/>
        <w:spacing w:line="223" w:lineRule="exact"/>
        <w:ind w:left="110"/>
        <w:jc w:val="both"/>
        <w:rPr>
          <w:b w:val="0"/>
          <w:bCs w:val="0"/>
        </w:rPr>
      </w:pPr>
      <w:r>
        <w:t>Special</w:t>
      </w:r>
      <w:r>
        <w:rPr>
          <w:spacing w:val="5"/>
        </w:rPr>
        <w:t xml:space="preserve"> </w:t>
      </w:r>
      <w:r>
        <w:t>Character</w:t>
      </w:r>
    </w:p>
    <w:p w:rsidR="00F87A27" w:rsidRDefault="005A02C9">
      <w:pPr>
        <w:pStyle w:val="BodyText"/>
        <w:spacing w:before="1" w:line="234" w:lineRule="auto"/>
        <w:ind w:left="110" w:right="136"/>
        <w:jc w:val="both"/>
      </w:pPr>
      <w:r>
        <w:t>A</w:t>
      </w:r>
      <w:r>
        <w:rPr>
          <w:spacing w:val="12"/>
        </w:rPr>
        <w:t xml:space="preserve"> </w:t>
      </w:r>
      <w:r>
        <w:t>Zeon</w:t>
      </w:r>
      <w:r>
        <w:rPr>
          <w:spacing w:val="12"/>
        </w:rPr>
        <w:t xml:space="preserve"> </w:t>
      </w:r>
      <w:r>
        <w:t>Mobile</w:t>
      </w:r>
      <w:r>
        <w:rPr>
          <w:spacing w:val="12"/>
        </w:rPr>
        <w:t xml:space="preserve"> </w:t>
      </w:r>
      <w:r>
        <w:t>Suit</w:t>
      </w:r>
      <w:r>
        <w:rPr>
          <w:spacing w:val="12"/>
        </w:rPr>
        <w:t xml:space="preserve"> </w:t>
      </w:r>
      <w:r>
        <w:rPr>
          <w:spacing w:val="-3"/>
        </w:rPr>
        <w:t>Team</w:t>
      </w:r>
      <w:r>
        <w:rPr>
          <w:spacing w:val="12"/>
        </w:rPr>
        <w:t xml:space="preserve"> </w:t>
      </w:r>
      <w:r>
        <w:rPr>
          <w:spacing w:val="-1"/>
        </w:rPr>
        <w:t>may</w:t>
      </w:r>
      <w:r>
        <w:rPr>
          <w:spacing w:val="12"/>
        </w:rPr>
        <w:t xml:space="preserve"> </w:t>
      </w:r>
      <w:r>
        <w:t>include</w:t>
      </w:r>
      <w:r>
        <w:rPr>
          <w:spacing w:val="12"/>
        </w:rPr>
        <w:t xml:space="preserve"> </w:t>
      </w:r>
      <w:r>
        <w:t>Char</w:t>
      </w:r>
      <w:r>
        <w:rPr>
          <w:spacing w:val="12"/>
        </w:rPr>
        <w:t xml:space="preserve"> </w:t>
      </w:r>
      <w:r>
        <w:t>as</w:t>
      </w:r>
      <w:r>
        <w:rPr>
          <w:spacing w:val="12"/>
        </w:rPr>
        <w:t xml:space="preserve"> </w:t>
      </w:r>
      <w:r>
        <w:t>a</w:t>
      </w:r>
      <w:r>
        <w:rPr>
          <w:spacing w:val="12"/>
        </w:rPr>
        <w:t xml:space="preserve"> </w:t>
      </w:r>
      <w:r>
        <w:t>special</w:t>
      </w:r>
      <w:r>
        <w:rPr>
          <w:spacing w:val="12"/>
        </w:rPr>
        <w:t xml:space="preserve"> </w:t>
      </w:r>
      <w:r>
        <w:rPr>
          <w:spacing w:val="-2"/>
        </w:rPr>
        <w:t>character.</w:t>
      </w:r>
      <w:r>
        <w:rPr>
          <w:spacing w:val="30"/>
        </w:rPr>
        <w:t xml:space="preserve"> </w:t>
      </w:r>
      <w:r>
        <w:t>If</w:t>
      </w:r>
      <w:r>
        <w:rPr>
          <w:spacing w:val="29"/>
        </w:rPr>
        <w:t xml:space="preserve"> </w:t>
      </w:r>
      <w:r>
        <w:rPr>
          <w:spacing w:val="-1"/>
        </w:rPr>
        <w:t>you</w:t>
      </w:r>
      <w:r>
        <w:rPr>
          <w:spacing w:val="3"/>
        </w:rPr>
        <w:t xml:space="preserve"> </w:t>
      </w:r>
      <w:r>
        <w:t>decide</w:t>
      </w:r>
      <w:r>
        <w:rPr>
          <w:spacing w:val="3"/>
        </w:rPr>
        <w:t xml:space="preserve"> </w:t>
      </w:r>
      <w:r>
        <w:t>to</w:t>
      </w:r>
      <w:r>
        <w:rPr>
          <w:spacing w:val="3"/>
        </w:rPr>
        <w:t xml:space="preserve"> </w:t>
      </w:r>
      <w:r>
        <w:rPr>
          <w:spacing w:val="-1"/>
        </w:rPr>
        <w:t>take</w:t>
      </w:r>
      <w:r>
        <w:rPr>
          <w:spacing w:val="3"/>
        </w:rPr>
        <w:t xml:space="preserve"> </w:t>
      </w:r>
      <w:r>
        <w:t>him</w:t>
      </w:r>
      <w:r>
        <w:rPr>
          <w:spacing w:val="3"/>
        </w:rPr>
        <w:t xml:space="preserve"> </w:t>
      </w:r>
      <w:r>
        <w:t>then</w:t>
      </w:r>
      <w:r>
        <w:rPr>
          <w:spacing w:val="3"/>
        </w:rPr>
        <w:t xml:space="preserve"> </w:t>
      </w:r>
      <w:r>
        <w:t>he</w:t>
      </w:r>
      <w:r>
        <w:rPr>
          <w:spacing w:val="3"/>
        </w:rPr>
        <w:t xml:space="preserve"> </w:t>
      </w:r>
      <w:r>
        <w:t>counts</w:t>
      </w:r>
      <w:r>
        <w:rPr>
          <w:spacing w:val="3"/>
        </w:rPr>
        <w:t xml:space="preserve"> </w:t>
      </w:r>
      <w:r>
        <w:t>as</w:t>
      </w:r>
      <w:r>
        <w:rPr>
          <w:spacing w:val="3"/>
        </w:rPr>
        <w:t xml:space="preserve"> </w:t>
      </w:r>
      <w:r>
        <w:t>one</w:t>
      </w:r>
      <w:r>
        <w:rPr>
          <w:spacing w:val="3"/>
        </w:rPr>
        <w:t xml:space="preserve"> </w:t>
      </w:r>
      <w:r>
        <w:t>of</w:t>
      </w:r>
      <w:r>
        <w:rPr>
          <w:spacing w:val="29"/>
        </w:rPr>
        <w:t xml:space="preserve"> </w:t>
      </w:r>
      <w:r>
        <w:t>the</w:t>
      </w:r>
      <w:r>
        <w:rPr>
          <w:spacing w:val="3"/>
        </w:rPr>
        <w:t xml:space="preserve"> </w:t>
      </w:r>
      <w:r>
        <w:t>HQ</w:t>
      </w:r>
      <w:r>
        <w:rPr>
          <w:spacing w:val="3"/>
        </w:rPr>
        <w:t xml:space="preserve"> </w:t>
      </w:r>
      <w:r>
        <w:rPr>
          <w:spacing w:val="-1"/>
        </w:rPr>
        <w:t>choices</w:t>
      </w:r>
    </w:p>
    <w:p w:rsidR="00F87A27" w:rsidRDefault="005A02C9">
      <w:pPr>
        <w:pStyle w:val="BodyText"/>
        <w:spacing w:line="234" w:lineRule="auto"/>
        <w:ind w:left="110" w:right="137"/>
        <w:jc w:val="both"/>
      </w:pPr>
      <w:r>
        <w:t>-</w:t>
      </w:r>
      <w:r>
        <w:rPr>
          <w:spacing w:val="11"/>
        </w:rPr>
        <w:t xml:space="preserve"> </w:t>
      </w:r>
      <w:r>
        <w:t>both</w:t>
      </w:r>
      <w:r>
        <w:rPr>
          <w:spacing w:val="11"/>
        </w:rPr>
        <w:t xml:space="preserve"> </w:t>
      </w:r>
      <w:r>
        <w:rPr>
          <w:spacing w:val="-1"/>
        </w:rPr>
        <w:t>players</w:t>
      </w:r>
      <w:r>
        <w:rPr>
          <w:spacing w:val="11"/>
        </w:rPr>
        <w:t xml:space="preserve"> </w:t>
      </w:r>
      <w:r>
        <w:rPr>
          <w:spacing w:val="-1"/>
        </w:rPr>
        <w:t>must</w:t>
      </w:r>
      <w:r>
        <w:rPr>
          <w:spacing w:val="11"/>
        </w:rPr>
        <w:t xml:space="preserve"> </w:t>
      </w:r>
      <w:r>
        <w:rPr>
          <w:spacing w:val="1"/>
        </w:rPr>
        <w:t>agree</w:t>
      </w:r>
      <w:r>
        <w:rPr>
          <w:spacing w:val="11"/>
        </w:rPr>
        <w:t xml:space="preserve"> </w:t>
      </w:r>
      <w:r>
        <w:t>if</w:t>
      </w:r>
      <w:r>
        <w:rPr>
          <w:spacing w:val="38"/>
        </w:rPr>
        <w:t xml:space="preserve"> </w:t>
      </w:r>
      <w:r>
        <w:rPr>
          <w:spacing w:val="-1"/>
        </w:rPr>
        <w:t>you</w:t>
      </w:r>
      <w:r>
        <w:rPr>
          <w:spacing w:val="11"/>
        </w:rPr>
        <w:t xml:space="preserve"> </w:t>
      </w:r>
      <w:r>
        <w:t>are</w:t>
      </w:r>
      <w:r>
        <w:rPr>
          <w:spacing w:val="11"/>
        </w:rPr>
        <w:t xml:space="preserve"> </w:t>
      </w:r>
      <w:r>
        <w:rPr>
          <w:spacing w:val="1"/>
        </w:rPr>
        <w:t>going</w:t>
      </w:r>
      <w:r>
        <w:rPr>
          <w:spacing w:val="11"/>
        </w:rPr>
        <w:t xml:space="preserve"> </w:t>
      </w:r>
      <w:r>
        <w:t>to</w:t>
      </w:r>
      <w:r>
        <w:rPr>
          <w:spacing w:val="11"/>
        </w:rPr>
        <w:t xml:space="preserve"> </w:t>
      </w:r>
      <w:r>
        <w:t>use</w:t>
      </w:r>
      <w:r>
        <w:rPr>
          <w:spacing w:val="11"/>
        </w:rPr>
        <w:t xml:space="preserve"> </w:t>
      </w:r>
      <w:r>
        <w:t>him.</w:t>
      </w:r>
      <w:r>
        <w:rPr>
          <w:spacing w:val="11"/>
        </w:rPr>
        <w:t xml:space="preserve"> </w:t>
      </w:r>
      <w:r>
        <w:t>He</w:t>
      </w:r>
      <w:r>
        <w:rPr>
          <w:spacing w:val="11"/>
        </w:rPr>
        <w:t xml:space="preserve"> </w:t>
      </w:r>
      <w:r>
        <w:rPr>
          <w:spacing w:val="-1"/>
        </w:rPr>
        <w:t>must</w:t>
      </w:r>
      <w:r>
        <w:rPr>
          <w:spacing w:val="11"/>
        </w:rPr>
        <w:t xml:space="preserve"> </w:t>
      </w:r>
      <w:r>
        <w:t>be</w:t>
      </w:r>
      <w:r>
        <w:rPr>
          <w:spacing w:val="27"/>
        </w:rPr>
        <w:t xml:space="preserve"> </w:t>
      </w:r>
      <w:r>
        <w:t>used</w:t>
      </w:r>
      <w:r>
        <w:rPr>
          <w:spacing w:val="33"/>
        </w:rPr>
        <w:t xml:space="preserve"> </w:t>
      </w:r>
      <w:r>
        <w:t>exactly</w:t>
      </w:r>
      <w:r>
        <w:rPr>
          <w:spacing w:val="33"/>
        </w:rPr>
        <w:t xml:space="preserve"> </w:t>
      </w:r>
      <w:r>
        <w:t>as</w:t>
      </w:r>
      <w:r>
        <w:rPr>
          <w:spacing w:val="33"/>
        </w:rPr>
        <w:t xml:space="preserve"> </w:t>
      </w:r>
      <w:r>
        <w:t>described</w:t>
      </w:r>
      <w:r>
        <w:rPr>
          <w:spacing w:val="33"/>
        </w:rPr>
        <w:t xml:space="preserve"> </w:t>
      </w:r>
      <w:r>
        <w:rPr>
          <w:spacing w:val="-1"/>
        </w:rPr>
        <w:t>below</w:t>
      </w:r>
      <w:r>
        <w:rPr>
          <w:spacing w:val="33"/>
        </w:rPr>
        <w:t xml:space="preserve"> </w:t>
      </w:r>
      <w:r>
        <w:t>and</w:t>
      </w:r>
      <w:r>
        <w:rPr>
          <w:spacing w:val="33"/>
        </w:rPr>
        <w:t xml:space="preserve"> </w:t>
      </w:r>
      <w:r>
        <w:rPr>
          <w:spacing w:val="-1"/>
        </w:rPr>
        <w:t>may</w:t>
      </w:r>
      <w:r>
        <w:rPr>
          <w:spacing w:val="33"/>
        </w:rPr>
        <w:t xml:space="preserve"> </w:t>
      </w:r>
      <w:r>
        <w:t>not</w:t>
      </w:r>
      <w:r>
        <w:rPr>
          <w:spacing w:val="33"/>
        </w:rPr>
        <w:t xml:space="preserve"> </w:t>
      </w:r>
      <w:r>
        <w:t>be</w:t>
      </w:r>
      <w:r>
        <w:rPr>
          <w:spacing w:val="33"/>
        </w:rPr>
        <w:t xml:space="preserve"> </w:t>
      </w:r>
      <w:r>
        <w:rPr>
          <w:spacing w:val="-2"/>
        </w:rPr>
        <w:t>given</w:t>
      </w:r>
      <w:r>
        <w:rPr>
          <w:spacing w:val="33"/>
        </w:rPr>
        <w:t xml:space="preserve"> </w:t>
      </w:r>
      <w:r>
        <w:t>any</w:t>
      </w:r>
      <w:r>
        <w:rPr>
          <w:spacing w:val="33"/>
        </w:rPr>
        <w:t xml:space="preserve"> </w:t>
      </w:r>
      <w:r>
        <w:t>extra</w:t>
      </w:r>
      <w:r>
        <w:rPr>
          <w:spacing w:val="26"/>
        </w:rPr>
        <w:t xml:space="preserve"> </w:t>
      </w:r>
      <w:r>
        <w:t>equipment.</w:t>
      </w:r>
    </w:p>
    <w:p w:rsidR="00F87A27" w:rsidRDefault="005A02C9">
      <w:pPr>
        <w:pStyle w:val="Heading4"/>
        <w:spacing w:before="52" w:line="223" w:lineRule="exact"/>
        <w:ind w:left="110"/>
        <w:jc w:val="both"/>
        <w:rPr>
          <w:b w:val="0"/>
          <w:bCs w:val="0"/>
        </w:rPr>
      </w:pPr>
      <w:r>
        <w:t>Mobile</w:t>
      </w:r>
      <w:r>
        <w:rPr>
          <w:spacing w:val="5"/>
        </w:rPr>
        <w:t xml:space="preserve"> </w:t>
      </w:r>
      <w:r>
        <w:t>Suits</w:t>
      </w:r>
    </w:p>
    <w:p w:rsidR="00F87A27" w:rsidRDefault="005A02C9">
      <w:pPr>
        <w:pStyle w:val="BodyText"/>
        <w:spacing w:before="1" w:line="234" w:lineRule="auto"/>
        <w:ind w:left="110" w:right="136"/>
        <w:jc w:val="both"/>
      </w:pPr>
      <w:r>
        <w:t>Char</w:t>
      </w:r>
      <w:r>
        <w:rPr>
          <w:spacing w:val="16"/>
        </w:rPr>
        <w:t xml:space="preserve"> </w:t>
      </w:r>
      <w:r>
        <w:t>is</w:t>
      </w:r>
      <w:r>
        <w:rPr>
          <w:spacing w:val="16"/>
        </w:rPr>
        <w:t xml:space="preserve"> </w:t>
      </w:r>
      <w:r>
        <w:t>a</w:t>
      </w:r>
      <w:r>
        <w:rPr>
          <w:spacing w:val="16"/>
        </w:rPr>
        <w:t xml:space="preserve"> </w:t>
      </w:r>
      <w:r>
        <w:t>natural</w:t>
      </w:r>
      <w:r>
        <w:rPr>
          <w:spacing w:val="16"/>
        </w:rPr>
        <w:t xml:space="preserve"> </w:t>
      </w:r>
      <w:r>
        <w:t>pilot</w:t>
      </w:r>
      <w:r>
        <w:rPr>
          <w:spacing w:val="16"/>
        </w:rPr>
        <w:t xml:space="preserve"> </w:t>
      </w:r>
      <w:r>
        <w:t>and</w:t>
      </w:r>
      <w:r>
        <w:rPr>
          <w:spacing w:val="16"/>
        </w:rPr>
        <w:t xml:space="preserve"> </w:t>
      </w:r>
      <w:r>
        <w:t>being</w:t>
      </w:r>
      <w:r>
        <w:rPr>
          <w:spacing w:val="16"/>
        </w:rPr>
        <w:t xml:space="preserve"> </w:t>
      </w:r>
      <w:r>
        <w:t>a</w:t>
      </w:r>
      <w:r>
        <w:rPr>
          <w:spacing w:val="16"/>
        </w:rPr>
        <w:t xml:space="preserve"> </w:t>
      </w:r>
      <w:r>
        <w:t>Zeon</w:t>
      </w:r>
      <w:r>
        <w:rPr>
          <w:spacing w:val="16"/>
        </w:rPr>
        <w:t xml:space="preserve"> </w:t>
      </w:r>
      <w:r>
        <w:t>ace</w:t>
      </w:r>
      <w:r>
        <w:rPr>
          <w:spacing w:val="16"/>
        </w:rPr>
        <w:t xml:space="preserve"> </w:t>
      </w:r>
      <w:r>
        <w:t>no</w:t>
      </w:r>
      <w:r>
        <w:rPr>
          <w:spacing w:val="16"/>
        </w:rPr>
        <w:t xml:space="preserve"> </w:t>
      </w:r>
      <w:r>
        <w:t>suit</w:t>
      </w:r>
      <w:r>
        <w:rPr>
          <w:spacing w:val="16"/>
        </w:rPr>
        <w:t xml:space="preserve"> </w:t>
      </w:r>
      <w:r>
        <w:t>is</w:t>
      </w:r>
      <w:r>
        <w:rPr>
          <w:spacing w:val="16"/>
        </w:rPr>
        <w:t xml:space="preserve"> </w:t>
      </w:r>
      <w:r>
        <w:t>denied</w:t>
      </w:r>
      <w:r>
        <w:rPr>
          <w:spacing w:val="16"/>
        </w:rPr>
        <w:t xml:space="preserve"> </w:t>
      </w:r>
      <w:r>
        <w:t xml:space="preserve">him </w:t>
      </w:r>
      <w:r>
        <w:rPr>
          <w:spacing w:val="-5"/>
        </w:rPr>
        <w:t>You</w:t>
      </w:r>
      <w:r>
        <w:rPr>
          <w:spacing w:val="1"/>
        </w:rPr>
        <w:t xml:space="preserve"> </w:t>
      </w:r>
      <w:r>
        <w:rPr>
          <w:spacing w:val="-1"/>
        </w:rPr>
        <w:t>may</w:t>
      </w:r>
      <w:r>
        <w:rPr>
          <w:spacing w:val="1"/>
        </w:rPr>
        <w:t xml:space="preserve"> </w:t>
      </w:r>
      <w:r>
        <w:rPr>
          <w:spacing w:val="-1"/>
        </w:rPr>
        <w:t>choose</w:t>
      </w:r>
      <w:r>
        <w:rPr>
          <w:spacing w:val="1"/>
        </w:rPr>
        <w:t xml:space="preserve"> </w:t>
      </w:r>
      <w:r>
        <w:t>one</w:t>
      </w:r>
      <w:r>
        <w:rPr>
          <w:spacing w:val="1"/>
        </w:rPr>
        <w:t xml:space="preserve"> </w:t>
      </w:r>
      <w:r>
        <w:t>of</w:t>
      </w:r>
      <w:r>
        <w:rPr>
          <w:spacing w:val="27"/>
        </w:rPr>
        <w:t xml:space="preserve"> </w:t>
      </w:r>
      <w:r>
        <w:t>the</w:t>
      </w:r>
      <w:r>
        <w:rPr>
          <w:spacing w:val="1"/>
        </w:rPr>
        <w:t xml:space="preserve"> </w:t>
      </w:r>
      <w:r>
        <w:rPr>
          <w:spacing w:val="-1"/>
        </w:rPr>
        <w:t>following</w:t>
      </w:r>
      <w:r>
        <w:rPr>
          <w:spacing w:val="1"/>
        </w:rPr>
        <w:t xml:space="preserve"> </w:t>
      </w:r>
      <w:r>
        <w:t>suits</w:t>
      </w:r>
      <w:r>
        <w:rPr>
          <w:spacing w:val="1"/>
        </w:rPr>
        <w:t xml:space="preserve"> </w:t>
      </w:r>
      <w:r>
        <w:t>for</w:t>
      </w:r>
      <w:r>
        <w:rPr>
          <w:spacing w:val="1"/>
        </w:rPr>
        <w:t xml:space="preserve"> </w:t>
      </w:r>
      <w:r>
        <w:t>Char</w:t>
      </w:r>
      <w:r>
        <w:rPr>
          <w:spacing w:val="1"/>
        </w:rPr>
        <w:t xml:space="preserve"> </w:t>
      </w:r>
      <w:r>
        <w:t>to</w:t>
      </w:r>
      <w:r>
        <w:rPr>
          <w:spacing w:val="1"/>
        </w:rPr>
        <w:t xml:space="preserve"> </w:t>
      </w:r>
      <w:r>
        <w:t>use;</w:t>
      </w:r>
      <w:r>
        <w:rPr>
          <w:spacing w:val="1"/>
        </w:rPr>
        <w:t xml:space="preserve"> </w:t>
      </w:r>
      <w:r>
        <w:t>Zaku</w:t>
      </w:r>
      <w:r>
        <w:rPr>
          <w:spacing w:val="1"/>
        </w:rPr>
        <w:t xml:space="preserve"> </w:t>
      </w:r>
      <w:r>
        <w:t>II</w:t>
      </w:r>
      <w:r>
        <w:rPr>
          <w:spacing w:val="21"/>
        </w:rPr>
        <w:t xml:space="preserve"> </w:t>
      </w:r>
      <w:r>
        <w:t>Command</w:t>
      </w:r>
      <w:r>
        <w:rPr>
          <w:spacing w:val="19"/>
        </w:rPr>
        <w:t xml:space="preserve"> </w:t>
      </w:r>
      <w:r>
        <w:rPr>
          <w:spacing w:val="-4"/>
        </w:rPr>
        <w:t>Type</w:t>
      </w:r>
      <w:r>
        <w:rPr>
          <w:spacing w:val="19"/>
        </w:rPr>
        <w:t xml:space="preserve"> </w:t>
      </w:r>
      <w:r>
        <w:t>(+195pts),</w:t>
      </w:r>
      <w:r>
        <w:rPr>
          <w:spacing w:val="19"/>
        </w:rPr>
        <w:t xml:space="preserve"> </w:t>
      </w:r>
      <w:r>
        <w:t>Dom</w:t>
      </w:r>
      <w:r>
        <w:rPr>
          <w:spacing w:val="19"/>
        </w:rPr>
        <w:t xml:space="preserve"> </w:t>
      </w:r>
      <w:r>
        <w:t>(145pts</w:t>
      </w:r>
      <w:r>
        <w:rPr>
          <w:spacing w:val="19"/>
        </w:rPr>
        <w:t xml:space="preserve"> </w:t>
      </w:r>
      <w:r>
        <w:t>-</w:t>
      </w:r>
      <w:r>
        <w:rPr>
          <w:spacing w:val="19"/>
        </w:rPr>
        <w:t xml:space="preserve"> </w:t>
      </w:r>
      <w:r>
        <w:t>if</w:t>
      </w:r>
      <w:r>
        <w:rPr>
          <w:spacing w:val="45"/>
        </w:rPr>
        <w:t xml:space="preserve"> </w:t>
      </w:r>
      <w:r>
        <w:rPr>
          <w:spacing w:val="-1"/>
        </w:rPr>
        <w:t>you</w:t>
      </w:r>
      <w:r>
        <w:rPr>
          <w:spacing w:val="19"/>
        </w:rPr>
        <w:t xml:space="preserve"> </w:t>
      </w:r>
      <w:r>
        <w:rPr>
          <w:spacing w:val="-1"/>
        </w:rPr>
        <w:t>choose</w:t>
      </w:r>
      <w:r>
        <w:rPr>
          <w:spacing w:val="19"/>
        </w:rPr>
        <w:t xml:space="preserve"> </w:t>
      </w:r>
      <w:r>
        <w:t>this</w:t>
      </w:r>
      <w:r>
        <w:rPr>
          <w:spacing w:val="19"/>
        </w:rPr>
        <w:t xml:space="preserve"> </w:t>
      </w:r>
      <w:r>
        <w:t>suit</w:t>
      </w:r>
      <w:r>
        <w:rPr>
          <w:spacing w:val="26"/>
        </w:rPr>
        <w:t xml:space="preserve"> </w:t>
      </w:r>
      <w:r>
        <w:rPr>
          <w:spacing w:val="-1"/>
        </w:rPr>
        <w:t>you</w:t>
      </w:r>
      <w:r>
        <w:rPr>
          <w:spacing w:val="39"/>
        </w:rPr>
        <w:t xml:space="preserve"> </w:t>
      </w:r>
      <w:r>
        <w:t>cannot</w:t>
      </w:r>
      <w:r>
        <w:rPr>
          <w:spacing w:val="39"/>
        </w:rPr>
        <w:t xml:space="preserve"> </w:t>
      </w:r>
      <w:r>
        <w:rPr>
          <w:spacing w:val="2"/>
        </w:rPr>
        <w:t>arm</w:t>
      </w:r>
      <w:r>
        <w:rPr>
          <w:spacing w:val="39"/>
        </w:rPr>
        <w:t xml:space="preserve"> </w:t>
      </w:r>
      <w:r>
        <w:t>it</w:t>
      </w:r>
      <w:r>
        <w:rPr>
          <w:spacing w:val="39"/>
        </w:rPr>
        <w:t xml:space="preserve"> </w:t>
      </w:r>
      <w:r>
        <w:t>with</w:t>
      </w:r>
      <w:r>
        <w:rPr>
          <w:spacing w:val="39"/>
        </w:rPr>
        <w:t xml:space="preserve"> </w:t>
      </w:r>
      <w:r>
        <w:t>a</w:t>
      </w:r>
      <w:r>
        <w:rPr>
          <w:spacing w:val="39"/>
        </w:rPr>
        <w:t xml:space="preserve"> </w:t>
      </w:r>
      <w:r>
        <w:t>the</w:t>
      </w:r>
      <w:r>
        <w:rPr>
          <w:spacing w:val="39"/>
        </w:rPr>
        <w:t xml:space="preserve"> </w:t>
      </w:r>
      <w:r>
        <w:t>360mm</w:t>
      </w:r>
      <w:r>
        <w:rPr>
          <w:spacing w:val="39"/>
        </w:rPr>
        <w:t xml:space="preserve"> </w:t>
      </w:r>
      <w:r>
        <w:t>Super</w:t>
      </w:r>
      <w:r>
        <w:rPr>
          <w:spacing w:val="39"/>
        </w:rPr>
        <w:t xml:space="preserve"> </w:t>
      </w:r>
      <w:r>
        <w:t>Bazooka),</w:t>
      </w:r>
      <w:r>
        <w:rPr>
          <w:spacing w:val="39"/>
        </w:rPr>
        <w:t xml:space="preserve"> </w:t>
      </w:r>
      <w:r>
        <w:t>Gelgoog</w:t>
      </w:r>
      <w:r>
        <w:rPr>
          <w:spacing w:val="26"/>
        </w:rPr>
        <w:t xml:space="preserve"> </w:t>
      </w:r>
      <w:r>
        <w:t>(200pts)</w:t>
      </w:r>
      <w:r>
        <w:rPr>
          <w:spacing w:val="5"/>
        </w:rPr>
        <w:t xml:space="preserve"> </w:t>
      </w:r>
      <w:r>
        <w:t>or</w:t>
      </w:r>
      <w:r>
        <w:rPr>
          <w:spacing w:val="5"/>
        </w:rPr>
        <w:t xml:space="preserve"> </w:t>
      </w:r>
      <w:r>
        <w:t>Z-Gok</w:t>
      </w:r>
      <w:r>
        <w:rPr>
          <w:spacing w:val="5"/>
        </w:rPr>
        <w:t xml:space="preserve"> </w:t>
      </w:r>
      <w:r>
        <w:t>(125pts).</w:t>
      </w:r>
    </w:p>
    <w:p w:rsidR="00F87A27" w:rsidRDefault="005A02C9">
      <w:pPr>
        <w:pStyle w:val="BodyText"/>
        <w:spacing w:before="49" w:line="220" w:lineRule="exact"/>
        <w:ind w:left="110" w:right="137"/>
        <w:jc w:val="both"/>
      </w:pPr>
      <w:r>
        <w:t>All</w:t>
      </w:r>
      <w:r>
        <w:rPr>
          <w:spacing w:val="26"/>
        </w:rPr>
        <w:t xml:space="preserve"> </w:t>
      </w:r>
      <w:r>
        <w:t>suits</w:t>
      </w:r>
      <w:r>
        <w:rPr>
          <w:spacing w:val="26"/>
        </w:rPr>
        <w:t xml:space="preserve"> </w:t>
      </w:r>
      <w:r>
        <w:t>are</w:t>
      </w:r>
      <w:r>
        <w:rPr>
          <w:spacing w:val="26"/>
        </w:rPr>
        <w:t xml:space="preserve"> </w:t>
      </w:r>
      <w:r>
        <w:t>painted</w:t>
      </w:r>
      <w:r>
        <w:rPr>
          <w:spacing w:val="26"/>
        </w:rPr>
        <w:t xml:space="preserve"> </w:t>
      </w:r>
      <w:r>
        <w:t>red</w:t>
      </w:r>
      <w:r>
        <w:rPr>
          <w:spacing w:val="26"/>
        </w:rPr>
        <w:t xml:space="preserve"> </w:t>
      </w:r>
      <w:r>
        <w:t>and</w:t>
      </w:r>
      <w:r>
        <w:rPr>
          <w:spacing w:val="26"/>
        </w:rPr>
        <w:t xml:space="preserve"> </w:t>
      </w:r>
      <w:r>
        <w:t>are</w:t>
      </w:r>
      <w:r>
        <w:rPr>
          <w:spacing w:val="26"/>
        </w:rPr>
        <w:t xml:space="preserve"> </w:t>
      </w:r>
      <w:r>
        <w:t>fitted</w:t>
      </w:r>
      <w:r>
        <w:rPr>
          <w:spacing w:val="26"/>
        </w:rPr>
        <w:t xml:space="preserve"> </w:t>
      </w:r>
      <w:r>
        <w:t>with</w:t>
      </w:r>
      <w:r>
        <w:rPr>
          <w:spacing w:val="26"/>
        </w:rPr>
        <w:t xml:space="preserve"> </w:t>
      </w:r>
      <w:r>
        <w:rPr>
          <w:spacing w:val="-1"/>
        </w:rPr>
        <w:t>Improved</w:t>
      </w:r>
      <w:r>
        <w:rPr>
          <w:spacing w:val="26"/>
        </w:rPr>
        <w:t xml:space="preserve"> </w:t>
      </w:r>
      <w:r>
        <w:t>Comms</w:t>
      </w:r>
      <w:r>
        <w:rPr>
          <w:spacing w:val="26"/>
        </w:rPr>
        <w:t xml:space="preserve"> </w:t>
      </w:r>
      <w:r>
        <w:t>as</w:t>
      </w:r>
      <w:r>
        <w:rPr>
          <w:spacing w:val="22"/>
        </w:rPr>
        <w:t xml:space="preserve"> </w:t>
      </w:r>
      <w:r>
        <w:t>standard.</w:t>
      </w:r>
    </w:p>
    <w:p w:rsidR="00F87A27" w:rsidRDefault="005A02C9">
      <w:pPr>
        <w:pStyle w:val="Heading4"/>
        <w:spacing w:before="117" w:line="223" w:lineRule="exact"/>
        <w:ind w:left="110"/>
        <w:jc w:val="both"/>
        <w:rPr>
          <w:b w:val="0"/>
          <w:bCs w:val="0"/>
        </w:rPr>
      </w:pPr>
      <w:r>
        <w:t>Special</w:t>
      </w:r>
      <w:r>
        <w:rPr>
          <w:spacing w:val="5"/>
        </w:rPr>
        <w:t xml:space="preserve"> </w:t>
      </w:r>
      <w:r>
        <w:rPr>
          <w:spacing w:val="-1"/>
        </w:rPr>
        <w:t>Rules:</w:t>
      </w:r>
    </w:p>
    <w:p w:rsidR="00F87A27" w:rsidRDefault="005A02C9">
      <w:pPr>
        <w:pStyle w:val="BodyText"/>
        <w:spacing w:before="1" w:line="234" w:lineRule="auto"/>
        <w:ind w:left="110" w:right="137"/>
        <w:jc w:val="both"/>
      </w:pPr>
      <w:r>
        <w:rPr>
          <w:rFonts w:cs="Garamond"/>
          <w:b/>
          <w:bCs/>
        </w:rPr>
        <w:t>Hit</w:t>
      </w:r>
      <w:r>
        <w:rPr>
          <w:rFonts w:cs="Garamond"/>
          <w:b/>
          <w:bCs/>
          <w:spacing w:val="42"/>
        </w:rPr>
        <w:t xml:space="preserve"> </w:t>
      </w:r>
      <w:r>
        <w:rPr>
          <w:rFonts w:cs="Garamond"/>
          <w:b/>
          <w:bCs/>
        </w:rPr>
        <w:t>&amp;</w:t>
      </w:r>
      <w:r>
        <w:rPr>
          <w:rFonts w:cs="Garamond"/>
          <w:b/>
          <w:bCs/>
          <w:spacing w:val="2"/>
        </w:rPr>
        <w:t xml:space="preserve"> </w:t>
      </w:r>
      <w:r>
        <w:rPr>
          <w:rFonts w:cs="Garamond"/>
          <w:b/>
          <w:bCs/>
          <w:spacing w:val="-1"/>
        </w:rPr>
        <w:t>Run:</w:t>
      </w:r>
      <w:r>
        <w:rPr>
          <w:rFonts w:cs="Garamond"/>
          <w:b/>
          <w:bCs/>
          <w:spacing w:val="42"/>
        </w:rPr>
        <w:t xml:space="preserve"> </w:t>
      </w:r>
      <w:r>
        <w:t>Char</w:t>
      </w:r>
      <w:r>
        <w:rPr>
          <w:spacing w:val="42"/>
        </w:rPr>
        <w:t xml:space="preserve"> </w:t>
      </w:r>
      <w:r>
        <w:t>emphasis</w:t>
      </w:r>
      <w:r>
        <w:rPr>
          <w:spacing w:val="42"/>
        </w:rPr>
        <w:t xml:space="preserve"> </w:t>
      </w:r>
      <w:r>
        <w:t>speed</w:t>
      </w:r>
      <w:r>
        <w:rPr>
          <w:spacing w:val="42"/>
        </w:rPr>
        <w:t xml:space="preserve"> </w:t>
      </w:r>
      <w:r>
        <w:rPr>
          <w:spacing w:val="-2"/>
        </w:rPr>
        <w:t>over</w:t>
      </w:r>
      <w:r>
        <w:rPr>
          <w:spacing w:val="42"/>
        </w:rPr>
        <w:t xml:space="preserve"> </w:t>
      </w:r>
      <w:r>
        <w:rPr>
          <w:spacing w:val="-2"/>
        </w:rPr>
        <w:t>over</w:t>
      </w:r>
      <w:r>
        <w:rPr>
          <w:spacing w:val="42"/>
        </w:rPr>
        <w:t xml:space="preserve"> </w:t>
      </w:r>
      <w:r>
        <w:t>hitting</w:t>
      </w:r>
      <w:r>
        <w:rPr>
          <w:spacing w:val="42"/>
        </w:rPr>
        <w:t xml:space="preserve"> </w:t>
      </w:r>
      <w:r>
        <w:rPr>
          <w:spacing w:val="-2"/>
        </w:rPr>
        <w:t>power,</w:t>
      </w:r>
      <w:r>
        <w:rPr>
          <w:spacing w:val="42"/>
        </w:rPr>
        <w:t xml:space="preserve"> </w:t>
      </w:r>
      <w:r>
        <w:t>this</w:t>
      </w:r>
      <w:r>
        <w:rPr>
          <w:spacing w:val="24"/>
        </w:rPr>
        <w:t xml:space="preserve"> </w:t>
      </w:r>
      <w:r>
        <w:t>lightning</w:t>
      </w:r>
      <w:r>
        <w:rPr>
          <w:spacing w:val="29"/>
        </w:rPr>
        <w:t xml:space="preserve"> </w:t>
      </w:r>
      <w:r>
        <w:rPr>
          <w:spacing w:val="-1"/>
        </w:rPr>
        <w:t>attack</w:t>
      </w:r>
      <w:r>
        <w:rPr>
          <w:spacing w:val="29"/>
        </w:rPr>
        <w:t xml:space="preserve"> </w:t>
      </w:r>
      <w:r>
        <w:t>earned</w:t>
      </w:r>
      <w:r>
        <w:rPr>
          <w:spacing w:val="29"/>
        </w:rPr>
        <w:t xml:space="preserve"> </w:t>
      </w:r>
      <w:r>
        <w:t>him</w:t>
      </w:r>
      <w:r>
        <w:rPr>
          <w:spacing w:val="29"/>
        </w:rPr>
        <w:t xml:space="preserve"> </w:t>
      </w:r>
      <w:r>
        <w:t>the</w:t>
      </w:r>
      <w:r>
        <w:rPr>
          <w:spacing w:val="29"/>
        </w:rPr>
        <w:t xml:space="preserve"> </w:t>
      </w:r>
      <w:r>
        <w:rPr>
          <w:spacing w:val="-1"/>
        </w:rPr>
        <w:t>nickname</w:t>
      </w:r>
      <w:r>
        <w:rPr>
          <w:spacing w:val="29"/>
        </w:rPr>
        <w:t xml:space="preserve"> </w:t>
      </w:r>
      <w:r>
        <w:t>of</w:t>
      </w:r>
      <w:r>
        <w:rPr>
          <w:spacing w:val="5"/>
        </w:rPr>
        <w:t xml:space="preserve"> </w:t>
      </w:r>
      <w:r>
        <w:t>the</w:t>
      </w:r>
      <w:r>
        <w:rPr>
          <w:spacing w:val="29"/>
        </w:rPr>
        <w:t xml:space="preserve"> </w:t>
      </w:r>
      <w:r>
        <w:rPr>
          <w:spacing w:val="-2"/>
        </w:rPr>
        <w:t>Red</w:t>
      </w:r>
      <w:r>
        <w:rPr>
          <w:spacing w:val="29"/>
        </w:rPr>
        <w:t xml:space="preserve"> </w:t>
      </w:r>
      <w:r>
        <w:t>Comet.</w:t>
      </w:r>
      <w:r>
        <w:rPr>
          <w:spacing w:val="29"/>
        </w:rPr>
        <w:t xml:space="preserve"> </w:t>
      </w:r>
      <w:r>
        <w:rPr>
          <w:spacing w:val="-8"/>
        </w:rPr>
        <w:t>To</w:t>
      </w:r>
      <w:r>
        <w:rPr>
          <w:spacing w:val="27"/>
        </w:rPr>
        <w:t xml:space="preserve"> </w:t>
      </w:r>
      <w:r>
        <w:t>represent</w:t>
      </w:r>
      <w:r>
        <w:rPr>
          <w:spacing w:val="32"/>
        </w:rPr>
        <w:t xml:space="preserve"> </w:t>
      </w:r>
      <w:r>
        <w:t>this</w:t>
      </w:r>
      <w:r>
        <w:rPr>
          <w:spacing w:val="32"/>
        </w:rPr>
        <w:t xml:space="preserve"> </w:t>
      </w:r>
      <w:r>
        <w:t>if</w:t>
      </w:r>
      <w:r>
        <w:rPr>
          <w:spacing w:val="8"/>
        </w:rPr>
        <w:t xml:space="preserve"> </w:t>
      </w:r>
      <w:r>
        <w:t>his</w:t>
      </w:r>
      <w:r>
        <w:rPr>
          <w:spacing w:val="32"/>
        </w:rPr>
        <w:t xml:space="preserve"> </w:t>
      </w:r>
      <w:r>
        <w:t>suit</w:t>
      </w:r>
      <w:r>
        <w:rPr>
          <w:spacing w:val="32"/>
        </w:rPr>
        <w:t xml:space="preserve"> </w:t>
      </w:r>
      <w:r>
        <w:t>is</w:t>
      </w:r>
      <w:r>
        <w:rPr>
          <w:spacing w:val="32"/>
        </w:rPr>
        <w:t xml:space="preserve"> </w:t>
      </w:r>
      <w:r>
        <w:t>fitted</w:t>
      </w:r>
      <w:r>
        <w:rPr>
          <w:spacing w:val="32"/>
        </w:rPr>
        <w:t xml:space="preserve"> </w:t>
      </w:r>
      <w:r>
        <w:t>with</w:t>
      </w:r>
      <w:r>
        <w:rPr>
          <w:spacing w:val="32"/>
        </w:rPr>
        <w:t xml:space="preserve"> </w:t>
      </w:r>
      <w:r>
        <w:t>an</w:t>
      </w:r>
      <w:r>
        <w:rPr>
          <w:spacing w:val="32"/>
        </w:rPr>
        <w:t xml:space="preserve"> </w:t>
      </w:r>
      <w:r>
        <w:rPr>
          <w:spacing w:val="-1"/>
        </w:rPr>
        <w:t>improved</w:t>
      </w:r>
      <w:r>
        <w:rPr>
          <w:spacing w:val="32"/>
        </w:rPr>
        <w:t xml:space="preserve"> </w:t>
      </w:r>
      <w:r>
        <w:rPr>
          <w:spacing w:val="-1"/>
        </w:rPr>
        <w:t>overpowered</w:t>
      </w:r>
      <w:r>
        <w:rPr>
          <w:spacing w:val="24"/>
        </w:rPr>
        <w:t xml:space="preserve"> </w:t>
      </w:r>
      <w:r>
        <w:rPr>
          <w:spacing w:val="-1"/>
        </w:rPr>
        <w:t>Jumppack,</w:t>
      </w:r>
      <w:r>
        <w:rPr>
          <w:spacing w:val="-4"/>
        </w:rPr>
        <w:t xml:space="preserve"> </w:t>
      </w:r>
      <w:r>
        <w:t>so</w:t>
      </w:r>
      <w:r>
        <w:rPr>
          <w:spacing w:val="-4"/>
        </w:rPr>
        <w:t xml:space="preserve"> </w:t>
      </w:r>
      <w:r>
        <w:t>he</w:t>
      </w:r>
      <w:r>
        <w:rPr>
          <w:spacing w:val="-4"/>
        </w:rPr>
        <w:t xml:space="preserve"> </w:t>
      </w:r>
      <w:r>
        <w:rPr>
          <w:spacing w:val="-1"/>
        </w:rPr>
        <w:t>may</w:t>
      </w:r>
      <w:r>
        <w:rPr>
          <w:spacing w:val="-4"/>
        </w:rPr>
        <w:t xml:space="preserve"> </w:t>
      </w:r>
      <w:r>
        <w:rPr>
          <w:spacing w:val="-1"/>
        </w:rPr>
        <w:t>make</w:t>
      </w:r>
      <w:r>
        <w:rPr>
          <w:spacing w:val="-4"/>
        </w:rPr>
        <w:t xml:space="preserve"> </w:t>
      </w:r>
      <w:r>
        <w:t>a</w:t>
      </w:r>
      <w:r>
        <w:rPr>
          <w:spacing w:val="-4"/>
        </w:rPr>
        <w:t xml:space="preserve"> </w:t>
      </w:r>
      <w:r>
        <w:t>6”</w:t>
      </w:r>
      <w:r>
        <w:rPr>
          <w:spacing w:val="-4"/>
        </w:rPr>
        <w:t xml:space="preserve"> </w:t>
      </w:r>
      <w:r>
        <w:rPr>
          <w:spacing w:val="-2"/>
        </w:rPr>
        <w:t>move</w:t>
      </w:r>
      <w:r>
        <w:rPr>
          <w:spacing w:val="-4"/>
        </w:rPr>
        <w:t xml:space="preserve"> </w:t>
      </w:r>
      <w:r>
        <w:t>in</w:t>
      </w:r>
      <w:r>
        <w:rPr>
          <w:spacing w:val="-4"/>
        </w:rPr>
        <w:t xml:space="preserve"> </w:t>
      </w:r>
      <w:r>
        <w:t>the</w:t>
      </w:r>
      <w:r>
        <w:rPr>
          <w:spacing w:val="-4"/>
        </w:rPr>
        <w:t xml:space="preserve"> </w:t>
      </w:r>
      <w:r>
        <w:t>assault</w:t>
      </w:r>
      <w:r>
        <w:rPr>
          <w:spacing w:val="-4"/>
        </w:rPr>
        <w:t xml:space="preserve"> </w:t>
      </w:r>
      <w:r>
        <w:t>phase</w:t>
      </w:r>
      <w:r>
        <w:rPr>
          <w:spacing w:val="-4"/>
        </w:rPr>
        <w:t xml:space="preserve"> </w:t>
      </w:r>
      <w:r>
        <w:t>regardless</w:t>
      </w:r>
      <w:r>
        <w:rPr>
          <w:spacing w:val="28"/>
        </w:rPr>
        <w:t xml:space="preserve"> </w:t>
      </w:r>
      <w:r>
        <w:t>of</w:t>
      </w:r>
      <w:r>
        <w:rPr>
          <w:spacing w:val="31"/>
        </w:rPr>
        <w:t xml:space="preserve"> </w:t>
      </w:r>
      <w:r>
        <w:rPr>
          <w:spacing w:val="-1"/>
        </w:rPr>
        <w:t>weather</w:t>
      </w:r>
      <w:r>
        <w:rPr>
          <w:spacing w:val="5"/>
        </w:rPr>
        <w:t xml:space="preserve"> </w:t>
      </w:r>
      <w:r>
        <w:t>or</w:t>
      </w:r>
      <w:r>
        <w:rPr>
          <w:spacing w:val="5"/>
        </w:rPr>
        <w:t xml:space="preserve"> </w:t>
      </w:r>
      <w:r>
        <w:t>not</w:t>
      </w:r>
      <w:r>
        <w:rPr>
          <w:spacing w:val="5"/>
        </w:rPr>
        <w:t xml:space="preserve"> </w:t>
      </w:r>
      <w:r>
        <w:t>he</w:t>
      </w:r>
      <w:r>
        <w:rPr>
          <w:spacing w:val="5"/>
        </w:rPr>
        <w:t xml:space="preserve"> </w:t>
      </w:r>
      <w:r>
        <w:t>is</w:t>
      </w:r>
      <w:r>
        <w:rPr>
          <w:spacing w:val="5"/>
        </w:rPr>
        <w:t xml:space="preserve"> </w:t>
      </w:r>
      <w:r>
        <w:t>within</w:t>
      </w:r>
      <w:r>
        <w:rPr>
          <w:spacing w:val="5"/>
        </w:rPr>
        <w:t xml:space="preserve"> </w:t>
      </w:r>
      <w:r>
        <w:t>6”</w:t>
      </w:r>
      <w:r>
        <w:rPr>
          <w:spacing w:val="5"/>
        </w:rPr>
        <w:t xml:space="preserve"> </w:t>
      </w:r>
      <w:r>
        <w:t>of</w:t>
      </w:r>
      <w:r>
        <w:rPr>
          <w:spacing w:val="31"/>
        </w:rPr>
        <w:t xml:space="preserve"> </w:t>
      </w:r>
      <w:r>
        <w:t>an</w:t>
      </w:r>
      <w:r>
        <w:rPr>
          <w:spacing w:val="5"/>
        </w:rPr>
        <w:t xml:space="preserve"> </w:t>
      </w:r>
      <w:r>
        <w:rPr>
          <w:spacing w:val="-1"/>
        </w:rPr>
        <w:t>enemy</w:t>
      </w:r>
      <w:r>
        <w:rPr>
          <w:spacing w:val="5"/>
        </w:rPr>
        <w:t xml:space="preserve"> </w:t>
      </w:r>
      <w:r>
        <w:t>pilot.</w:t>
      </w:r>
    </w:p>
    <w:p w:rsidR="00F87A27" w:rsidRDefault="005A02C9">
      <w:pPr>
        <w:pStyle w:val="BodyText"/>
        <w:spacing w:before="77" w:line="220" w:lineRule="exact"/>
        <w:ind w:left="110" w:right="136"/>
        <w:jc w:val="both"/>
      </w:pPr>
      <w:r>
        <w:rPr>
          <w:rFonts w:cs="Garamond"/>
          <w:b/>
          <w:bCs/>
        </w:rPr>
        <w:t>Newtype</w:t>
      </w:r>
      <w:r>
        <w:rPr>
          <w:rFonts w:cs="Garamond"/>
          <w:b/>
          <w:bCs/>
          <w:spacing w:val="17"/>
        </w:rPr>
        <w:t xml:space="preserve"> </w:t>
      </w:r>
      <w:r>
        <w:rPr>
          <w:rFonts w:cs="Garamond"/>
          <w:b/>
          <w:bCs/>
        </w:rPr>
        <w:t>Radar:</w:t>
      </w:r>
      <w:r>
        <w:rPr>
          <w:rFonts w:cs="Garamond"/>
          <w:b/>
          <w:bCs/>
          <w:spacing w:val="16"/>
        </w:rPr>
        <w:t xml:space="preserve"> </w:t>
      </w:r>
      <w:r>
        <w:t>During</w:t>
      </w:r>
      <w:r>
        <w:rPr>
          <w:spacing w:val="17"/>
        </w:rPr>
        <w:t xml:space="preserve"> </w:t>
      </w:r>
      <w:r>
        <w:t>the</w:t>
      </w:r>
      <w:r>
        <w:rPr>
          <w:spacing w:val="17"/>
        </w:rPr>
        <w:t xml:space="preserve"> </w:t>
      </w:r>
      <w:r>
        <w:t>course</w:t>
      </w:r>
      <w:r>
        <w:rPr>
          <w:spacing w:val="17"/>
        </w:rPr>
        <w:t xml:space="preserve"> </w:t>
      </w:r>
      <w:r>
        <w:t>of</w:t>
      </w:r>
      <w:r>
        <w:rPr>
          <w:spacing w:val="43"/>
        </w:rPr>
        <w:t xml:space="preserve"> </w:t>
      </w:r>
      <w:r>
        <w:t>the</w:t>
      </w:r>
      <w:r>
        <w:rPr>
          <w:spacing w:val="17"/>
        </w:rPr>
        <w:t xml:space="preserve"> </w:t>
      </w:r>
      <w:r>
        <w:t>One</w:t>
      </w:r>
      <w:r>
        <w:rPr>
          <w:spacing w:val="17"/>
        </w:rPr>
        <w:t xml:space="preserve"> </w:t>
      </w:r>
      <w:r>
        <w:rPr>
          <w:spacing w:val="-4"/>
        </w:rPr>
        <w:t>Year</w:t>
      </w:r>
      <w:r>
        <w:rPr>
          <w:spacing w:val="17"/>
        </w:rPr>
        <w:t xml:space="preserve"> </w:t>
      </w:r>
      <w:r>
        <w:rPr>
          <w:spacing w:val="-6"/>
        </w:rPr>
        <w:t>War,</w:t>
      </w:r>
      <w:r>
        <w:rPr>
          <w:spacing w:val="17"/>
        </w:rPr>
        <w:t xml:space="preserve"> </w:t>
      </w:r>
      <w:r>
        <w:rPr>
          <w:spacing w:val="-3"/>
        </w:rPr>
        <w:t>Char’s</w:t>
      </w:r>
      <w:r>
        <w:rPr>
          <w:spacing w:val="27"/>
        </w:rPr>
        <w:t xml:space="preserve"> </w:t>
      </w:r>
      <w:r>
        <w:t>newtype</w:t>
      </w:r>
      <w:r>
        <w:rPr>
          <w:spacing w:val="-2"/>
        </w:rPr>
        <w:t xml:space="preserve"> </w:t>
      </w:r>
      <w:r>
        <w:t>abilities</w:t>
      </w:r>
      <w:r>
        <w:rPr>
          <w:spacing w:val="-2"/>
        </w:rPr>
        <w:t xml:space="preserve"> </w:t>
      </w:r>
      <w:r>
        <w:t>increased</w:t>
      </w:r>
      <w:r>
        <w:rPr>
          <w:spacing w:val="-2"/>
        </w:rPr>
        <w:t xml:space="preserve"> </w:t>
      </w:r>
      <w:r>
        <w:t>to</w:t>
      </w:r>
      <w:r>
        <w:rPr>
          <w:spacing w:val="-2"/>
        </w:rPr>
        <w:t xml:space="preserve"> </w:t>
      </w:r>
      <w:r>
        <w:t>the</w:t>
      </w:r>
      <w:r>
        <w:rPr>
          <w:spacing w:val="-2"/>
        </w:rPr>
        <w:t xml:space="preserve"> </w:t>
      </w:r>
      <w:r>
        <w:t>point</w:t>
      </w:r>
      <w:r>
        <w:rPr>
          <w:spacing w:val="-2"/>
        </w:rPr>
        <w:t xml:space="preserve"> </w:t>
      </w:r>
      <w:r>
        <w:t>he</w:t>
      </w:r>
      <w:r>
        <w:rPr>
          <w:spacing w:val="-2"/>
        </w:rPr>
        <w:t xml:space="preserve"> </w:t>
      </w:r>
      <w:r>
        <w:t>could</w:t>
      </w:r>
      <w:r>
        <w:rPr>
          <w:spacing w:val="-2"/>
        </w:rPr>
        <w:t xml:space="preserve"> </w:t>
      </w:r>
      <w:r>
        <w:t>sense</w:t>
      </w:r>
      <w:r>
        <w:rPr>
          <w:spacing w:val="-2"/>
        </w:rPr>
        <w:t xml:space="preserve"> </w:t>
      </w:r>
      <w:r>
        <w:t>incoming</w:t>
      </w:r>
      <w:r>
        <w:rPr>
          <w:spacing w:val="-2"/>
        </w:rPr>
        <w:t xml:space="preserve"> </w:t>
      </w:r>
      <w:r>
        <w:t>fire or</w:t>
      </w:r>
      <w:r>
        <w:rPr>
          <w:spacing w:val="44"/>
        </w:rPr>
        <w:t xml:space="preserve"> </w:t>
      </w:r>
      <w:r>
        <w:t>his</w:t>
      </w:r>
      <w:r>
        <w:rPr>
          <w:spacing w:val="44"/>
        </w:rPr>
        <w:t xml:space="preserve"> </w:t>
      </w:r>
      <w:r>
        <w:t>opponents</w:t>
      </w:r>
      <w:r>
        <w:rPr>
          <w:spacing w:val="44"/>
        </w:rPr>
        <w:t xml:space="preserve"> </w:t>
      </w:r>
      <w:r>
        <w:t>next</w:t>
      </w:r>
      <w:r>
        <w:rPr>
          <w:spacing w:val="44"/>
        </w:rPr>
        <w:t xml:space="preserve"> </w:t>
      </w:r>
      <w:r>
        <w:rPr>
          <w:spacing w:val="-3"/>
        </w:rPr>
        <w:t>move.</w:t>
      </w:r>
      <w:r>
        <w:rPr>
          <w:spacing w:val="44"/>
        </w:rPr>
        <w:t xml:space="preserve"> </w:t>
      </w:r>
      <w:r>
        <w:rPr>
          <w:spacing w:val="-8"/>
        </w:rPr>
        <w:t>To</w:t>
      </w:r>
      <w:r>
        <w:rPr>
          <w:spacing w:val="44"/>
        </w:rPr>
        <w:t xml:space="preserve"> </w:t>
      </w:r>
      <w:r>
        <w:t>represent</w:t>
      </w:r>
      <w:r>
        <w:rPr>
          <w:spacing w:val="44"/>
        </w:rPr>
        <w:t xml:space="preserve"> </w:t>
      </w:r>
      <w:r>
        <w:t>this</w:t>
      </w:r>
      <w:r>
        <w:rPr>
          <w:spacing w:val="44"/>
        </w:rPr>
        <w:t xml:space="preserve"> </w:t>
      </w:r>
      <w:r>
        <w:t>Char</w:t>
      </w:r>
      <w:r>
        <w:rPr>
          <w:spacing w:val="44"/>
        </w:rPr>
        <w:t xml:space="preserve"> </w:t>
      </w:r>
      <w:r>
        <w:t>gets</w:t>
      </w:r>
      <w:r>
        <w:rPr>
          <w:spacing w:val="44"/>
        </w:rPr>
        <w:t xml:space="preserve"> </w:t>
      </w:r>
      <w:r>
        <w:t>a</w:t>
      </w:r>
      <w:r>
        <w:rPr>
          <w:spacing w:val="44"/>
        </w:rPr>
        <w:t xml:space="preserve"> </w:t>
      </w:r>
      <w:r>
        <w:t>4+</w:t>
      </w:r>
      <w:r>
        <w:rPr>
          <w:spacing w:val="30"/>
        </w:rPr>
        <w:t xml:space="preserve"> </w:t>
      </w:r>
      <w:r>
        <w:rPr>
          <w:spacing w:val="-1"/>
        </w:rPr>
        <w:t>invulnerable</w:t>
      </w:r>
      <w:r>
        <w:rPr>
          <w:spacing w:val="5"/>
        </w:rPr>
        <w:t xml:space="preserve"> </w:t>
      </w:r>
      <w:r>
        <w:t>dodge</w:t>
      </w:r>
      <w:r>
        <w:rPr>
          <w:spacing w:val="5"/>
        </w:rPr>
        <w:t xml:space="preserve"> </w:t>
      </w:r>
      <w:r>
        <w:rPr>
          <w:spacing w:val="-2"/>
        </w:rPr>
        <w:t>save,</w:t>
      </w:r>
      <w:r>
        <w:rPr>
          <w:spacing w:val="5"/>
        </w:rPr>
        <w:t xml:space="preserve"> </w:t>
      </w:r>
      <w:r>
        <w:t>in</w:t>
      </w:r>
      <w:r>
        <w:rPr>
          <w:spacing w:val="5"/>
        </w:rPr>
        <w:t xml:space="preserve"> </w:t>
      </w:r>
      <w:r>
        <w:t>addition</w:t>
      </w:r>
      <w:r>
        <w:rPr>
          <w:spacing w:val="5"/>
        </w:rPr>
        <w:t xml:space="preserve"> </w:t>
      </w:r>
      <w:r>
        <w:t>to</w:t>
      </w:r>
      <w:r>
        <w:rPr>
          <w:spacing w:val="5"/>
        </w:rPr>
        <w:t xml:space="preserve"> </w:t>
      </w:r>
      <w:r>
        <w:t>the</w:t>
      </w:r>
      <w:r>
        <w:rPr>
          <w:spacing w:val="5"/>
        </w:rPr>
        <w:t xml:space="preserve"> </w:t>
      </w:r>
      <w:r>
        <w:rPr>
          <w:spacing w:val="1"/>
        </w:rPr>
        <w:t>normal</w:t>
      </w:r>
      <w:r>
        <w:rPr>
          <w:spacing w:val="5"/>
        </w:rPr>
        <w:t xml:space="preserve"> </w:t>
      </w:r>
      <w:r>
        <w:t>shield</w:t>
      </w:r>
      <w:r>
        <w:rPr>
          <w:spacing w:val="5"/>
        </w:rPr>
        <w:t xml:space="preserve"> </w:t>
      </w:r>
      <w:r>
        <w:rPr>
          <w:spacing w:val="-3"/>
        </w:rPr>
        <w:t>save.</w:t>
      </w:r>
    </w:p>
    <w:p w:rsidR="00F87A27" w:rsidRDefault="005A02C9">
      <w:pPr>
        <w:pStyle w:val="BodyText"/>
        <w:spacing w:before="85" w:line="220" w:lineRule="exact"/>
        <w:ind w:left="110" w:right="137"/>
        <w:jc w:val="both"/>
      </w:pPr>
      <w:r>
        <w:rPr>
          <w:rFonts w:cs="Garamond"/>
          <w:b/>
          <w:bCs/>
        </w:rPr>
        <w:t xml:space="preserve">Irrational </w:t>
      </w:r>
      <w:r>
        <w:rPr>
          <w:rFonts w:cs="Garamond"/>
          <w:b/>
          <w:bCs/>
          <w:spacing w:val="-1"/>
        </w:rPr>
        <w:t xml:space="preserve">Rivalry: </w:t>
      </w:r>
      <w:r>
        <w:t>If</w:t>
      </w:r>
      <w:r>
        <w:rPr>
          <w:spacing w:val="26"/>
        </w:rPr>
        <w:t xml:space="preserve"> </w:t>
      </w:r>
      <w:r>
        <w:t xml:space="preserve">Char is on the same battlefield as </w:t>
      </w:r>
      <w:r>
        <w:rPr>
          <w:spacing w:val="-1"/>
        </w:rPr>
        <w:t>Amuro</w:t>
      </w:r>
      <w:r>
        <w:t xml:space="preserve"> </w:t>
      </w:r>
      <w:r>
        <w:rPr>
          <w:spacing w:val="-1"/>
        </w:rPr>
        <w:t>Ray</w:t>
      </w:r>
      <w:r>
        <w:rPr>
          <w:spacing w:val="29"/>
        </w:rPr>
        <w:t xml:space="preserve"> </w:t>
      </w:r>
      <w:r>
        <w:t>he</w:t>
      </w:r>
      <w:r>
        <w:rPr>
          <w:spacing w:val="6"/>
        </w:rPr>
        <w:t xml:space="preserve"> </w:t>
      </w:r>
      <w:r>
        <w:t>will</w:t>
      </w:r>
      <w:r>
        <w:rPr>
          <w:spacing w:val="6"/>
        </w:rPr>
        <w:t xml:space="preserve"> </w:t>
      </w:r>
      <w:r>
        <w:t>attempt</w:t>
      </w:r>
      <w:r>
        <w:rPr>
          <w:spacing w:val="6"/>
        </w:rPr>
        <w:t xml:space="preserve"> </w:t>
      </w:r>
      <w:r>
        <w:t>to</w:t>
      </w:r>
      <w:r>
        <w:rPr>
          <w:spacing w:val="6"/>
        </w:rPr>
        <w:t xml:space="preserve"> </w:t>
      </w:r>
      <w:r>
        <w:rPr>
          <w:spacing w:val="1"/>
        </w:rPr>
        <w:t>engage</w:t>
      </w:r>
      <w:r>
        <w:rPr>
          <w:spacing w:val="6"/>
        </w:rPr>
        <w:t xml:space="preserve"> </w:t>
      </w:r>
      <w:r>
        <w:t>him</w:t>
      </w:r>
      <w:r>
        <w:rPr>
          <w:spacing w:val="6"/>
        </w:rPr>
        <w:t xml:space="preserve"> </w:t>
      </w:r>
      <w:r>
        <w:t>in</w:t>
      </w:r>
      <w:r>
        <w:rPr>
          <w:spacing w:val="6"/>
        </w:rPr>
        <w:t xml:space="preserve"> </w:t>
      </w:r>
      <w:r>
        <w:t>a</w:t>
      </w:r>
      <w:r>
        <w:rPr>
          <w:spacing w:val="6"/>
        </w:rPr>
        <w:t xml:space="preserve"> </w:t>
      </w:r>
      <w:r>
        <w:t>duel.</w:t>
      </w:r>
      <w:r>
        <w:rPr>
          <w:spacing w:val="6"/>
        </w:rPr>
        <w:t xml:space="preserve"> </w:t>
      </w:r>
      <w:r>
        <w:rPr>
          <w:spacing w:val="-5"/>
        </w:rPr>
        <w:t>You</w:t>
      </w:r>
      <w:r>
        <w:rPr>
          <w:spacing w:val="6"/>
        </w:rPr>
        <w:t xml:space="preserve"> </w:t>
      </w:r>
      <w:r>
        <w:rPr>
          <w:spacing w:val="-1"/>
        </w:rPr>
        <w:t>must</w:t>
      </w:r>
      <w:r>
        <w:rPr>
          <w:spacing w:val="6"/>
        </w:rPr>
        <w:t xml:space="preserve"> </w:t>
      </w:r>
      <w:r>
        <w:rPr>
          <w:spacing w:val="-2"/>
        </w:rPr>
        <w:t>move</w:t>
      </w:r>
      <w:r>
        <w:rPr>
          <w:spacing w:val="6"/>
        </w:rPr>
        <w:t xml:space="preserve"> </w:t>
      </w:r>
      <w:r>
        <w:rPr>
          <w:spacing w:val="-3"/>
        </w:rPr>
        <w:t>Char’s</w:t>
      </w:r>
      <w:r>
        <w:rPr>
          <w:spacing w:val="6"/>
        </w:rPr>
        <w:t xml:space="preserve"> </w:t>
      </w:r>
      <w:r>
        <w:t>suit</w:t>
      </w:r>
      <w:r>
        <w:rPr>
          <w:spacing w:val="27"/>
        </w:rPr>
        <w:t xml:space="preserve"> </w:t>
      </w:r>
      <w:r>
        <w:t>the</w:t>
      </w:r>
      <w:r>
        <w:rPr>
          <w:spacing w:val="18"/>
        </w:rPr>
        <w:t xml:space="preserve"> </w:t>
      </w:r>
      <w:r>
        <w:rPr>
          <w:spacing w:val="-1"/>
        </w:rPr>
        <w:t>maximum</w:t>
      </w:r>
      <w:r>
        <w:rPr>
          <w:spacing w:val="18"/>
        </w:rPr>
        <w:t xml:space="preserve"> </w:t>
      </w:r>
      <w:r>
        <w:t>distance</w:t>
      </w:r>
      <w:r>
        <w:rPr>
          <w:spacing w:val="18"/>
        </w:rPr>
        <w:t xml:space="preserve"> </w:t>
      </w:r>
      <w:r>
        <w:rPr>
          <w:spacing w:val="-1"/>
        </w:rPr>
        <w:t>towards</w:t>
      </w:r>
      <w:r>
        <w:rPr>
          <w:spacing w:val="18"/>
        </w:rPr>
        <w:t xml:space="preserve"> </w:t>
      </w:r>
      <w:r>
        <w:rPr>
          <w:spacing w:val="-1"/>
        </w:rPr>
        <w:t>Amuro</w:t>
      </w:r>
      <w:r>
        <w:rPr>
          <w:spacing w:val="18"/>
        </w:rPr>
        <w:t xml:space="preserve"> </w:t>
      </w:r>
      <w:r>
        <w:t>suit</w:t>
      </w:r>
      <w:r>
        <w:rPr>
          <w:spacing w:val="18"/>
        </w:rPr>
        <w:t xml:space="preserve"> </w:t>
      </w:r>
      <w:r>
        <w:t>as</w:t>
      </w:r>
      <w:r>
        <w:rPr>
          <w:spacing w:val="18"/>
        </w:rPr>
        <w:t xml:space="preserve"> </w:t>
      </w:r>
      <w:r>
        <w:t>his</w:t>
      </w:r>
      <w:r>
        <w:rPr>
          <w:spacing w:val="18"/>
        </w:rPr>
        <w:t xml:space="preserve"> </w:t>
      </w:r>
      <w:r>
        <w:t>irrational</w:t>
      </w:r>
      <w:r>
        <w:rPr>
          <w:spacing w:val="18"/>
        </w:rPr>
        <w:t xml:space="preserve"> </w:t>
      </w:r>
      <w:r>
        <w:rPr>
          <w:spacing w:val="-1"/>
        </w:rPr>
        <w:t>rivalry</w:t>
      </w:r>
      <w:r>
        <w:rPr>
          <w:spacing w:val="35"/>
        </w:rPr>
        <w:t xml:space="preserve"> </w:t>
      </w:r>
      <w:r>
        <w:rPr>
          <w:spacing w:val="-1"/>
        </w:rPr>
        <w:t>towards</w:t>
      </w:r>
      <w:r>
        <w:rPr>
          <w:spacing w:val="5"/>
        </w:rPr>
        <w:t xml:space="preserve"> </w:t>
      </w:r>
      <w:r>
        <w:rPr>
          <w:spacing w:val="-1"/>
        </w:rPr>
        <w:t>Amuro</w:t>
      </w:r>
      <w:r>
        <w:rPr>
          <w:spacing w:val="5"/>
        </w:rPr>
        <w:t xml:space="preserve"> </w:t>
      </w:r>
      <w:r>
        <w:rPr>
          <w:spacing w:val="-1"/>
        </w:rPr>
        <w:t>takes</w:t>
      </w:r>
      <w:r>
        <w:rPr>
          <w:spacing w:val="5"/>
        </w:rPr>
        <w:t xml:space="preserve"> </w:t>
      </w:r>
      <w:r>
        <w:t>precedent</w:t>
      </w:r>
      <w:r>
        <w:rPr>
          <w:spacing w:val="5"/>
        </w:rPr>
        <w:t xml:space="preserve"> </w:t>
      </w:r>
      <w:r>
        <w:rPr>
          <w:spacing w:val="-2"/>
        </w:rPr>
        <w:t>over</w:t>
      </w:r>
      <w:r>
        <w:rPr>
          <w:spacing w:val="5"/>
        </w:rPr>
        <w:t xml:space="preserve"> </w:t>
      </w:r>
      <w:r>
        <w:t>everything</w:t>
      </w:r>
      <w:r>
        <w:rPr>
          <w:spacing w:val="5"/>
        </w:rPr>
        <w:t xml:space="preserve"> </w:t>
      </w:r>
      <w:r>
        <w:rPr>
          <w:spacing w:val="-1"/>
        </w:rPr>
        <w:t>else.</w:t>
      </w:r>
    </w:p>
    <w:p w:rsidR="00F87A27" w:rsidRDefault="00F87A27">
      <w:pPr>
        <w:spacing w:line="220" w:lineRule="exact"/>
        <w:jc w:val="both"/>
        <w:sectPr w:rsidR="00F87A27">
          <w:type w:val="continuous"/>
          <w:pgSz w:w="12240" w:h="15840"/>
          <w:pgMar w:top="700" w:right="600" w:bottom="280" w:left="600" w:header="720" w:footer="720" w:gutter="0"/>
          <w:cols w:num="2" w:space="720" w:equalWidth="0">
            <w:col w:w="5490" w:space="40"/>
            <w:col w:w="5510"/>
          </w:cols>
        </w:sectPr>
      </w:pPr>
    </w:p>
    <w:p w:rsidR="00F87A27" w:rsidRDefault="00F87A27">
      <w:pPr>
        <w:spacing w:before="9"/>
        <w:rPr>
          <w:rFonts w:ascii="Garamond" w:eastAsia="Garamond" w:hAnsi="Garamond" w:cs="Garamond"/>
          <w:sz w:val="11"/>
          <w:szCs w:val="11"/>
        </w:rPr>
      </w:pPr>
    </w:p>
    <w:p w:rsidR="00F87A27" w:rsidRDefault="00F87A27">
      <w:pPr>
        <w:rPr>
          <w:rFonts w:ascii="Garamond" w:eastAsia="Garamond" w:hAnsi="Garamond" w:cs="Garamond"/>
          <w:sz w:val="11"/>
          <w:szCs w:val="11"/>
        </w:rPr>
        <w:sectPr w:rsidR="00F87A27">
          <w:pgSz w:w="12240" w:h="15840"/>
          <w:pgMar w:top="700" w:right="620" w:bottom="0" w:left="620" w:header="720" w:footer="720" w:gutter="0"/>
          <w:cols w:space="720"/>
        </w:sect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rPr>
          <w:rFonts w:ascii="Garamond" w:eastAsia="Garamond" w:hAnsi="Garamond" w:cs="Garamond"/>
          <w:sz w:val="24"/>
          <w:szCs w:val="24"/>
        </w:rPr>
      </w:pPr>
    </w:p>
    <w:p w:rsidR="00F87A27" w:rsidRDefault="00F87A27">
      <w:pPr>
        <w:spacing w:before="7"/>
        <w:rPr>
          <w:rFonts w:ascii="Garamond" w:eastAsia="Garamond" w:hAnsi="Garamond" w:cs="Garamond"/>
          <w:sz w:val="19"/>
          <w:szCs w:val="19"/>
        </w:rPr>
      </w:pPr>
    </w:p>
    <w:p w:rsidR="00F87A27" w:rsidRDefault="00E86CF6">
      <w:pPr>
        <w:pStyle w:val="Heading2"/>
        <w:spacing w:line="269" w:lineRule="exact"/>
        <w:jc w:val="both"/>
        <w:rPr>
          <w:b w:val="0"/>
          <w:bCs w:val="0"/>
        </w:rPr>
      </w:pPr>
      <w:r w:rsidRPr="00E86CF6">
        <w:pict>
          <v:shape id="_x0000_s1226" type="#_x0000_t75" style="position:absolute;left:0;text-align:left;margin-left:36pt;margin-top:-81.65pt;width:263.65pt;height:71.05pt;z-index:251666944;mso-position-horizontal-relative:page">
            <v:imagedata r:id="rId70" o:title=""/>
            <w10:wrap anchorx="page"/>
          </v:shape>
        </w:pict>
      </w:r>
      <w:bookmarkStart w:id="13" w:name="msrules_campaigns"/>
      <w:bookmarkEnd w:id="13"/>
      <w:r w:rsidR="005A02C9">
        <w:t>Campaign</w:t>
      </w:r>
      <w:r w:rsidR="005A02C9">
        <w:rPr>
          <w:spacing w:val="6"/>
        </w:rPr>
        <w:t xml:space="preserve"> </w:t>
      </w:r>
      <w:r w:rsidR="005A02C9">
        <w:t>&amp;</w:t>
      </w:r>
      <w:r w:rsidR="005A02C9">
        <w:rPr>
          <w:spacing w:val="6"/>
        </w:rPr>
        <w:t xml:space="preserve"> </w:t>
      </w:r>
      <w:r w:rsidR="005A02C9">
        <w:t>Experience</w:t>
      </w:r>
      <w:r w:rsidR="005A02C9">
        <w:rPr>
          <w:spacing w:val="6"/>
        </w:rPr>
        <w:t xml:space="preserve"> </w:t>
      </w:r>
      <w:r w:rsidR="005A02C9">
        <w:rPr>
          <w:spacing w:val="-1"/>
        </w:rPr>
        <w:t>Rules</w:t>
      </w:r>
    </w:p>
    <w:p w:rsidR="00F87A27" w:rsidRDefault="005A02C9">
      <w:pPr>
        <w:pStyle w:val="BodyText"/>
        <w:spacing w:before="3" w:line="234" w:lineRule="auto"/>
        <w:jc w:val="both"/>
      </w:pPr>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F87A27" w:rsidRDefault="00F87A27">
      <w:pPr>
        <w:spacing w:before="2"/>
        <w:rPr>
          <w:rFonts w:ascii="Garamond" w:eastAsia="Garamond" w:hAnsi="Garamond" w:cs="Garamond"/>
          <w:sz w:val="19"/>
          <w:szCs w:val="19"/>
        </w:rPr>
      </w:pPr>
    </w:p>
    <w:p w:rsidR="00F87A27" w:rsidRDefault="005A02C9">
      <w:pPr>
        <w:pStyle w:val="BodyText"/>
        <w:spacing w:line="223" w:lineRule="exact"/>
        <w:jc w:val="both"/>
      </w:pPr>
      <w:r>
        <w:rPr>
          <w:spacing w:val="6"/>
        </w:rPr>
        <w:t>Unit</w:t>
      </w:r>
      <w:r>
        <w:rPr>
          <w:spacing w:val="23"/>
        </w:rPr>
        <w:t xml:space="preserve"> </w:t>
      </w:r>
      <w:r>
        <w:rPr>
          <w:spacing w:val="6"/>
        </w:rPr>
        <w:t>Roster</w:t>
      </w:r>
      <w:r>
        <w:rPr>
          <w:spacing w:val="23"/>
        </w:rPr>
        <w:t xml:space="preserve"> </w:t>
      </w:r>
      <w:r>
        <w:rPr>
          <w:spacing w:val="8"/>
        </w:rPr>
        <w:t>Cards</w:t>
      </w:r>
    </w:p>
    <w:p w:rsidR="00F87A27" w:rsidRDefault="005A02C9">
      <w:pPr>
        <w:pStyle w:val="BodyText"/>
        <w:spacing w:before="1" w:line="234" w:lineRule="auto"/>
        <w:ind w:right="48"/>
        <w:jc w:val="both"/>
      </w:pPr>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F87A27" w:rsidRDefault="00F87A27">
      <w:pPr>
        <w:spacing w:before="10"/>
        <w:rPr>
          <w:rFonts w:ascii="Garamond" w:eastAsia="Garamond" w:hAnsi="Garamond" w:cs="Garamond"/>
          <w:sz w:val="18"/>
          <w:szCs w:val="18"/>
        </w:rPr>
      </w:pPr>
    </w:p>
    <w:p w:rsidR="00F87A27" w:rsidRDefault="005A02C9">
      <w:pPr>
        <w:pStyle w:val="BodyText"/>
        <w:spacing w:line="220" w:lineRule="exact"/>
        <w:ind w:right="47"/>
        <w:jc w:val="both"/>
      </w:pPr>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F87A27" w:rsidRDefault="005A02C9">
      <w:pPr>
        <w:pStyle w:val="Heading2"/>
        <w:spacing w:before="77" w:line="269" w:lineRule="exact"/>
        <w:ind w:left="100"/>
        <w:jc w:val="both"/>
        <w:rPr>
          <w:b w:val="0"/>
          <w:bCs w:val="0"/>
        </w:rPr>
      </w:pPr>
      <w:r>
        <w:rPr>
          <w:b w:val="0"/>
        </w:rPr>
        <w:br w:type="column"/>
      </w:r>
      <w:r>
        <w:rPr>
          <w:spacing w:val="1"/>
        </w:rPr>
        <w:lastRenderedPageBreak/>
        <w:t>Earning</w:t>
      </w:r>
      <w:r>
        <w:rPr>
          <w:spacing w:val="6"/>
        </w:rPr>
        <w:t xml:space="preserve"> </w:t>
      </w:r>
      <w:r>
        <w:t>Experience</w:t>
      </w:r>
      <w:r>
        <w:rPr>
          <w:spacing w:val="6"/>
        </w:rPr>
        <w:t xml:space="preserve"> </w:t>
      </w:r>
      <w:r>
        <w:rPr>
          <w:spacing w:val="-1"/>
        </w:rPr>
        <w:t>Points</w:t>
      </w:r>
    </w:p>
    <w:p w:rsidR="00F87A27" w:rsidRDefault="005A02C9">
      <w:pPr>
        <w:pStyle w:val="BodyText"/>
        <w:spacing w:before="3" w:line="234" w:lineRule="auto"/>
        <w:ind w:left="100" w:right="116"/>
        <w:jc w:val="both"/>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Pr>
          <w:spacing w:val="8"/>
        </w:rPr>
        <w:t xml:space="preserve"> </w:t>
      </w:r>
      <w:r>
        <w:t>these</w:t>
      </w:r>
      <w:r>
        <w:rPr>
          <w:spacing w:val="26"/>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r>
        <w:rPr>
          <w:spacing w:val="-3"/>
        </w:rPr>
        <w:t>For</w:t>
      </w:r>
      <w:r>
        <w:rPr>
          <w:spacing w:val="27"/>
        </w:rPr>
        <w:t xml:space="preserve"> </w:t>
      </w:r>
      <w:r>
        <w:rPr>
          <w:spacing w:val="-1"/>
        </w:rPr>
        <w:t xml:space="preserve">example </w:t>
      </w:r>
      <w:r>
        <w:t>a</w:t>
      </w:r>
      <w:r>
        <w:rPr>
          <w:spacing w:val="-1"/>
        </w:rPr>
        <w:t xml:space="preserve"> pilot comes through the </w:t>
      </w:r>
      <w:r>
        <w:rPr>
          <w:spacing w:val="-2"/>
        </w:rPr>
        <w:t>battle,</w:t>
      </w:r>
      <w:r>
        <w:rPr>
          <w:spacing w:val="-1"/>
        </w:rPr>
        <w:t xml:space="preserve"> his suit is </w:t>
      </w:r>
      <w:r>
        <w:rPr>
          <w:spacing w:val="-2"/>
        </w:rPr>
        <w:t>destroyed</w:t>
      </w:r>
      <w:r>
        <w:rPr>
          <w:spacing w:val="-1"/>
        </w:rPr>
        <w:t xml:space="preserve"> and is</w:t>
      </w:r>
      <w:r>
        <w:rPr>
          <w:spacing w:val="44"/>
        </w:rPr>
        <w:t xml:space="preserve"> </w:t>
      </w:r>
      <w:r>
        <w:t>on</w:t>
      </w:r>
      <w:r>
        <w:rPr>
          <w:spacing w:val="5"/>
        </w:rPr>
        <w:t xml:space="preserve"> </w:t>
      </w:r>
      <w:r>
        <w:t>the</w:t>
      </w:r>
      <w:r>
        <w:rPr>
          <w:spacing w:val="5"/>
        </w:rPr>
        <w:t xml:space="preserve"> </w:t>
      </w:r>
      <w:r>
        <w:t>winning</w:t>
      </w:r>
      <w:r>
        <w:rPr>
          <w:spacing w:val="5"/>
        </w:rPr>
        <w:t xml:space="preserve"> </w:t>
      </w:r>
      <w:r>
        <w:t>side</w:t>
      </w:r>
      <w:r>
        <w:rPr>
          <w:spacing w:val="5"/>
        </w:rPr>
        <w:t xml:space="preserve"> </w:t>
      </w:r>
      <w:r>
        <w:rPr>
          <w:spacing w:val="-1"/>
        </w:rPr>
        <w:t>would</w:t>
      </w:r>
      <w:r>
        <w:rPr>
          <w:spacing w:val="5"/>
        </w:rPr>
        <w:t xml:space="preserve"> </w:t>
      </w:r>
      <w:r>
        <w:rPr>
          <w:spacing w:val="1"/>
        </w:rPr>
        <w:t>gain</w:t>
      </w:r>
      <w:r>
        <w:rPr>
          <w:spacing w:val="5"/>
        </w:rPr>
        <w:t xml:space="preserve"> </w:t>
      </w:r>
      <w:r>
        <w:t>the</w:t>
      </w:r>
      <w:r>
        <w:rPr>
          <w:spacing w:val="5"/>
        </w:rPr>
        <w:t xml:space="preserve"> </w:t>
      </w:r>
      <w:r>
        <w:rPr>
          <w:spacing w:val="-1"/>
        </w:rPr>
        <w:t>following</w:t>
      </w:r>
      <w:r>
        <w:rPr>
          <w:spacing w:val="5"/>
        </w:rPr>
        <w:t xml:space="preserve"> </w:t>
      </w:r>
      <w:r>
        <w:rPr>
          <w:spacing w:val="-1"/>
        </w:rPr>
        <w:t>experience.</w:t>
      </w:r>
    </w:p>
    <w:p w:rsidR="00F87A27" w:rsidRDefault="00F87A27">
      <w:pPr>
        <w:spacing w:before="2"/>
        <w:rPr>
          <w:rFonts w:ascii="Garamond" w:eastAsia="Garamond" w:hAnsi="Garamond" w:cs="Garamond"/>
          <w:sz w:val="19"/>
          <w:szCs w:val="19"/>
        </w:rPr>
      </w:pPr>
    </w:p>
    <w:p w:rsidR="00F87A27" w:rsidRDefault="005A02C9">
      <w:pPr>
        <w:tabs>
          <w:tab w:val="left" w:pos="2259"/>
        </w:tabs>
        <w:spacing w:line="223" w:lineRule="exact"/>
        <w:ind w:left="100"/>
        <w:jc w:val="both"/>
        <w:rPr>
          <w:rFonts w:ascii="Garamond" w:eastAsia="Garamond" w:hAnsi="Garamond" w:cs="Garamond"/>
          <w:sz w:val="20"/>
          <w:szCs w:val="20"/>
        </w:rPr>
      </w:pPr>
      <w:r>
        <w:rPr>
          <w:rFonts w:ascii="Garamond"/>
          <w:sz w:val="20"/>
        </w:rPr>
        <w:t>Fighting</w:t>
      </w:r>
      <w:r>
        <w:rPr>
          <w:rFonts w:ascii="Garamond"/>
          <w:sz w:val="20"/>
        </w:rPr>
        <w:tab/>
      </w:r>
      <w:r>
        <w:rPr>
          <w:rFonts w:ascii="Garamond"/>
          <w:b/>
          <w:sz w:val="20"/>
        </w:rPr>
        <w:t>+100</w:t>
      </w:r>
    </w:p>
    <w:p w:rsidR="00F87A27" w:rsidRDefault="005A02C9">
      <w:pPr>
        <w:tabs>
          <w:tab w:val="left" w:pos="2259"/>
        </w:tabs>
        <w:spacing w:line="220" w:lineRule="exact"/>
        <w:ind w:left="100"/>
        <w:jc w:val="both"/>
        <w:rPr>
          <w:rFonts w:ascii="Garamond" w:eastAsia="Garamond" w:hAnsi="Garamond" w:cs="Garamond"/>
          <w:sz w:val="20"/>
          <w:szCs w:val="20"/>
        </w:rPr>
      </w:pPr>
      <w:r>
        <w:rPr>
          <w:rFonts w:ascii="Garamond"/>
          <w:sz w:val="20"/>
        </w:rPr>
        <w:t>Winning</w:t>
      </w:r>
      <w:r>
        <w:rPr>
          <w:rFonts w:ascii="Garamond"/>
          <w:sz w:val="20"/>
        </w:rPr>
        <w:tab/>
      </w:r>
      <w:r>
        <w:rPr>
          <w:rFonts w:ascii="Garamond"/>
          <w:b/>
          <w:sz w:val="20"/>
        </w:rPr>
        <w:t>+100</w:t>
      </w:r>
    </w:p>
    <w:p w:rsidR="00F87A27" w:rsidRDefault="005A02C9">
      <w:pPr>
        <w:pStyle w:val="BodyText"/>
        <w:spacing w:line="220" w:lineRule="exact"/>
        <w:ind w:left="100"/>
        <w:jc w:val="both"/>
        <w:rPr>
          <w:rFonts w:cs="Garamond"/>
        </w:rPr>
      </w:pPr>
      <w:r>
        <w:rPr>
          <w:spacing w:val="-1"/>
        </w:rPr>
        <w:t>Achieving</w:t>
      </w:r>
      <w:r>
        <w:rPr>
          <w:spacing w:val="5"/>
        </w:rPr>
        <w:t xml:space="preserve"> </w:t>
      </w:r>
      <w:r>
        <w:t>the</w:t>
      </w:r>
      <w:r>
        <w:rPr>
          <w:spacing w:val="5"/>
        </w:rPr>
        <w:t xml:space="preserve"> </w:t>
      </w:r>
      <w:r>
        <w:t xml:space="preserve">mission       </w:t>
      </w:r>
      <w:r>
        <w:rPr>
          <w:spacing w:val="31"/>
        </w:rPr>
        <w:t xml:space="preserve"> </w:t>
      </w:r>
      <w:r>
        <w:rPr>
          <w:b/>
        </w:rPr>
        <w:t>+100</w:t>
      </w:r>
    </w:p>
    <w:p w:rsidR="00F87A27" w:rsidRDefault="005A02C9">
      <w:pPr>
        <w:tabs>
          <w:tab w:val="left" w:pos="2259"/>
        </w:tabs>
        <w:spacing w:line="223" w:lineRule="exact"/>
        <w:ind w:left="100"/>
        <w:jc w:val="both"/>
        <w:rPr>
          <w:rFonts w:ascii="Garamond" w:eastAsia="Garamond" w:hAnsi="Garamond" w:cs="Garamond"/>
          <w:sz w:val="20"/>
          <w:szCs w:val="20"/>
        </w:rPr>
      </w:pPr>
      <w:r>
        <w:rPr>
          <w:rFonts w:ascii="Garamond"/>
          <w:spacing w:val="-1"/>
          <w:sz w:val="20"/>
        </w:rPr>
        <w:t>Destroyed</w:t>
      </w:r>
      <w:r>
        <w:rPr>
          <w:rFonts w:ascii="Garamond"/>
          <w:spacing w:val="5"/>
          <w:sz w:val="20"/>
        </w:rPr>
        <w:t xml:space="preserve"> </w:t>
      </w:r>
      <w:r>
        <w:rPr>
          <w:rFonts w:ascii="Garamond"/>
          <w:sz w:val="20"/>
        </w:rPr>
        <w:t>Suit</w:t>
      </w:r>
      <w:r>
        <w:rPr>
          <w:rFonts w:ascii="Garamond"/>
          <w:sz w:val="20"/>
        </w:rPr>
        <w:tab/>
      </w:r>
      <w:r>
        <w:rPr>
          <w:rFonts w:ascii="Garamond"/>
          <w:b/>
          <w:sz w:val="20"/>
        </w:rPr>
        <w:t>-D3x100</w:t>
      </w:r>
    </w:p>
    <w:p w:rsidR="00F87A27" w:rsidRDefault="00F87A27">
      <w:pPr>
        <w:spacing w:before="9"/>
        <w:rPr>
          <w:rFonts w:ascii="Garamond" w:eastAsia="Garamond" w:hAnsi="Garamond" w:cs="Garamond"/>
          <w:b/>
          <w:bCs/>
          <w:sz w:val="18"/>
          <w:szCs w:val="18"/>
        </w:rPr>
      </w:pPr>
    </w:p>
    <w:p w:rsidR="00F87A27" w:rsidRDefault="005A02C9">
      <w:pPr>
        <w:pStyle w:val="BodyText"/>
        <w:spacing w:line="220" w:lineRule="exact"/>
        <w:ind w:left="100" w:right="116"/>
        <w:jc w:val="both"/>
      </w:pPr>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F87A27" w:rsidRDefault="00F87A27">
      <w:pPr>
        <w:spacing w:before="2"/>
        <w:rPr>
          <w:rFonts w:ascii="Garamond" w:eastAsia="Garamond" w:hAnsi="Garamond" w:cs="Garamond"/>
          <w:sz w:val="19"/>
          <w:szCs w:val="19"/>
        </w:rPr>
      </w:pPr>
    </w:p>
    <w:p w:rsidR="00F87A27" w:rsidRDefault="005A02C9">
      <w:pPr>
        <w:pStyle w:val="Heading2"/>
        <w:spacing w:line="269" w:lineRule="exact"/>
        <w:ind w:left="100"/>
        <w:jc w:val="both"/>
        <w:rPr>
          <w:b w:val="0"/>
          <w:bCs w:val="0"/>
        </w:rPr>
      </w:pPr>
      <w:r>
        <w:t>Effects</w:t>
      </w:r>
      <w:r>
        <w:rPr>
          <w:spacing w:val="6"/>
        </w:rPr>
        <w:t xml:space="preserve"> </w:t>
      </w:r>
      <w:r>
        <w:t>of</w:t>
      </w:r>
      <w:r>
        <w:rPr>
          <w:spacing w:val="43"/>
        </w:rPr>
        <w:t xml:space="preserve"> </w:t>
      </w:r>
      <w:r>
        <w:t>Experience</w:t>
      </w:r>
      <w:r>
        <w:rPr>
          <w:spacing w:val="6"/>
        </w:rPr>
        <w:t xml:space="preserve"> </w:t>
      </w:r>
      <w:r>
        <w:t>points</w:t>
      </w:r>
    </w:p>
    <w:p w:rsidR="00F87A27" w:rsidRDefault="005A02C9">
      <w:pPr>
        <w:pStyle w:val="BodyText"/>
        <w:spacing w:before="3" w:line="234" w:lineRule="auto"/>
        <w:ind w:left="100" w:right="116"/>
        <w:jc w:val="both"/>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F87A27" w:rsidRDefault="00F87A27">
      <w:pPr>
        <w:spacing w:line="234" w:lineRule="auto"/>
        <w:jc w:val="both"/>
        <w:sectPr w:rsidR="00F87A27">
          <w:type w:val="continuous"/>
          <w:pgSz w:w="12240" w:h="15840"/>
          <w:pgMar w:top="700" w:right="620" w:bottom="280" w:left="620" w:header="720" w:footer="720" w:gutter="0"/>
          <w:cols w:num="2" w:space="720" w:equalWidth="0">
            <w:col w:w="5432" w:space="88"/>
            <w:col w:w="5480"/>
          </w:cols>
        </w:sectPr>
      </w:pPr>
    </w:p>
    <w:p w:rsidR="00F87A27" w:rsidRDefault="00F87A27">
      <w:pPr>
        <w:spacing w:before="5"/>
        <w:rPr>
          <w:rFonts w:ascii="Garamond" w:eastAsia="Garamond" w:hAnsi="Garamond" w:cs="Garamond"/>
          <w:sz w:val="21"/>
          <w:szCs w:val="21"/>
        </w:rPr>
      </w:pPr>
    </w:p>
    <w:p w:rsidR="00F87A27" w:rsidRDefault="00F87A27">
      <w:pPr>
        <w:rPr>
          <w:rFonts w:ascii="Garamond" w:eastAsia="Garamond" w:hAnsi="Garamond" w:cs="Garamond"/>
          <w:sz w:val="21"/>
          <w:szCs w:val="21"/>
        </w:rPr>
        <w:sectPr w:rsidR="00F87A27">
          <w:type w:val="continuous"/>
          <w:pgSz w:w="12240" w:h="15840"/>
          <w:pgMar w:top="700" w:right="620" w:bottom="280" w:left="620" w:header="720" w:footer="720" w:gutter="0"/>
          <w:cols w:space="720"/>
        </w:sectPr>
      </w:pPr>
    </w:p>
    <w:p w:rsidR="00F87A27" w:rsidRDefault="00F87A27">
      <w:pPr>
        <w:rPr>
          <w:rFonts w:ascii="Garamond" w:eastAsia="Garamond" w:hAnsi="Garamond" w:cs="Garamond"/>
          <w:sz w:val="18"/>
          <w:szCs w:val="18"/>
        </w:rPr>
      </w:pPr>
    </w:p>
    <w:p w:rsidR="00F87A27" w:rsidRDefault="00F87A27">
      <w:pPr>
        <w:rPr>
          <w:rFonts w:ascii="Garamond" w:eastAsia="Garamond" w:hAnsi="Garamond" w:cs="Garamond"/>
          <w:sz w:val="18"/>
          <w:szCs w:val="18"/>
        </w:rPr>
      </w:pPr>
    </w:p>
    <w:p w:rsidR="00F87A27" w:rsidRDefault="00F87A27">
      <w:pPr>
        <w:rPr>
          <w:rFonts w:ascii="Garamond" w:eastAsia="Garamond" w:hAnsi="Garamond" w:cs="Garamond"/>
          <w:sz w:val="18"/>
          <w:szCs w:val="18"/>
        </w:rPr>
      </w:pPr>
    </w:p>
    <w:p w:rsidR="00F87A27" w:rsidRDefault="005A02C9">
      <w:pPr>
        <w:spacing w:before="117" w:line="288" w:lineRule="auto"/>
        <w:ind w:left="120" w:right="62"/>
        <w:jc w:val="both"/>
        <w:rPr>
          <w:rFonts w:ascii="Helvetica" w:eastAsia="Helvetica" w:hAnsi="Helvetica" w:cs="Helvetica"/>
          <w:sz w:val="18"/>
          <w:szCs w:val="18"/>
        </w:rPr>
      </w:pPr>
      <w:r>
        <w:rPr>
          <w:rFonts w:ascii="Helvetica"/>
          <w:i/>
          <w:sz w:val="18"/>
        </w:rPr>
        <w:t>The</w:t>
      </w:r>
      <w:r>
        <w:rPr>
          <w:rFonts w:ascii="Helvetica"/>
          <w:i/>
          <w:spacing w:val="18"/>
          <w:sz w:val="18"/>
        </w:rPr>
        <w:t xml:space="preserve"> </w:t>
      </w:r>
      <w:r>
        <w:rPr>
          <w:rFonts w:ascii="Helvetica"/>
          <w:i/>
          <w:sz w:val="18"/>
        </w:rPr>
        <w:t>top</w:t>
      </w:r>
      <w:r>
        <w:rPr>
          <w:rFonts w:ascii="Helvetica"/>
          <w:i/>
          <w:spacing w:val="18"/>
          <w:sz w:val="18"/>
        </w:rPr>
        <w:t xml:space="preserve"> </w:t>
      </w:r>
      <w:r>
        <w:rPr>
          <w:rFonts w:ascii="Helvetica"/>
          <w:i/>
          <w:sz w:val="18"/>
        </w:rPr>
        <w:t>section</w:t>
      </w:r>
      <w:r>
        <w:rPr>
          <w:rFonts w:ascii="Helvetica"/>
          <w:i/>
          <w:spacing w:val="18"/>
          <w:sz w:val="18"/>
        </w:rPr>
        <w:t xml:space="preserve"> </w:t>
      </w:r>
      <w:r>
        <w:rPr>
          <w:rFonts w:ascii="Helvetica"/>
          <w:i/>
          <w:sz w:val="18"/>
        </w:rPr>
        <w:t>is</w:t>
      </w:r>
      <w:r>
        <w:rPr>
          <w:rFonts w:ascii="Helvetica"/>
          <w:i/>
          <w:spacing w:val="18"/>
          <w:sz w:val="18"/>
        </w:rPr>
        <w:t xml:space="preserve"> </w:t>
      </w:r>
      <w:r>
        <w:rPr>
          <w:rFonts w:ascii="Helvetica"/>
          <w:i/>
          <w:spacing w:val="-2"/>
          <w:sz w:val="18"/>
        </w:rPr>
        <w:t>for</w:t>
      </w:r>
      <w:r>
        <w:rPr>
          <w:rFonts w:ascii="Helvetica"/>
          <w:i/>
          <w:spacing w:val="18"/>
          <w:sz w:val="18"/>
        </w:rPr>
        <w:t xml:space="preserve"> </w:t>
      </w:r>
      <w:r>
        <w:rPr>
          <w:rFonts w:ascii="Helvetica"/>
          <w:i/>
          <w:spacing w:val="-1"/>
          <w:sz w:val="18"/>
        </w:rPr>
        <w:t>your</w:t>
      </w:r>
      <w:r>
        <w:rPr>
          <w:rFonts w:ascii="Helvetica"/>
          <w:i/>
          <w:spacing w:val="20"/>
          <w:sz w:val="18"/>
        </w:rPr>
        <w:t xml:space="preserve"> </w:t>
      </w:r>
      <w:r>
        <w:rPr>
          <w:rFonts w:ascii="Helvetica"/>
          <w:i/>
          <w:sz w:val="18"/>
        </w:rPr>
        <w:t>pilots</w:t>
      </w:r>
      <w:r>
        <w:rPr>
          <w:rFonts w:ascii="Helvetica"/>
          <w:i/>
          <w:spacing w:val="37"/>
          <w:sz w:val="18"/>
        </w:rPr>
        <w:t xml:space="preserve"> </w:t>
      </w:r>
      <w:r>
        <w:rPr>
          <w:rFonts w:ascii="Helvetica"/>
          <w:i/>
          <w:spacing w:val="-1"/>
          <w:sz w:val="18"/>
        </w:rPr>
        <w:t>information.</w:t>
      </w:r>
      <w:r>
        <w:rPr>
          <w:rFonts w:ascii="Helvetica"/>
          <w:i/>
          <w:spacing w:val="26"/>
          <w:sz w:val="18"/>
        </w:rPr>
        <w:t xml:space="preserve"> </w:t>
      </w:r>
      <w:r>
        <w:rPr>
          <w:rFonts w:ascii="Helvetica"/>
          <w:i/>
          <w:sz w:val="18"/>
        </w:rPr>
        <w:t>Record</w:t>
      </w:r>
      <w:r>
        <w:rPr>
          <w:rFonts w:ascii="Helvetica"/>
          <w:i/>
          <w:spacing w:val="37"/>
          <w:sz w:val="18"/>
        </w:rPr>
        <w:t xml:space="preserve"> </w:t>
      </w:r>
      <w:r>
        <w:rPr>
          <w:rFonts w:ascii="Helvetica"/>
          <w:i/>
          <w:sz w:val="18"/>
        </w:rPr>
        <w:t>his</w:t>
      </w:r>
      <w:r>
        <w:rPr>
          <w:rFonts w:ascii="Helvetica"/>
          <w:i/>
          <w:spacing w:val="30"/>
          <w:sz w:val="18"/>
        </w:rPr>
        <w:t xml:space="preserve"> </w:t>
      </w:r>
      <w:r>
        <w:rPr>
          <w:rFonts w:ascii="Helvetica"/>
          <w:i/>
          <w:sz w:val="18"/>
        </w:rPr>
        <w:t>profile</w:t>
      </w:r>
      <w:r>
        <w:rPr>
          <w:rFonts w:ascii="Helvetica"/>
          <w:i/>
          <w:spacing w:val="4"/>
          <w:sz w:val="18"/>
        </w:rPr>
        <w:t xml:space="preserve"> </w:t>
      </w:r>
      <w:r>
        <w:rPr>
          <w:rFonts w:ascii="Helvetica"/>
          <w:i/>
          <w:sz w:val="18"/>
        </w:rPr>
        <w:t>and</w:t>
      </w:r>
      <w:r>
        <w:rPr>
          <w:rFonts w:ascii="Helvetica"/>
          <w:i/>
          <w:spacing w:val="4"/>
          <w:sz w:val="18"/>
        </w:rPr>
        <w:t xml:space="preserve"> </w:t>
      </w:r>
      <w:r>
        <w:rPr>
          <w:rFonts w:ascii="Helvetica"/>
          <w:i/>
          <w:sz w:val="18"/>
        </w:rPr>
        <w:t>his</w:t>
      </w:r>
      <w:r>
        <w:rPr>
          <w:rFonts w:ascii="Helvetica"/>
          <w:i/>
          <w:spacing w:val="4"/>
          <w:sz w:val="18"/>
        </w:rPr>
        <w:t xml:space="preserve"> </w:t>
      </w:r>
      <w:r>
        <w:rPr>
          <w:rFonts w:ascii="Helvetica"/>
          <w:i/>
          <w:sz w:val="18"/>
        </w:rPr>
        <w:t>Suit</w:t>
      </w:r>
      <w:r>
        <w:rPr>
          <w:rFonts w:ascii="Helvetica"/>
          <w:i/>
          <w:spacing w:val="4"/>
          <w:sz w:val="18"/>
        </w:rPr>
        <w:t xml:space="preserve"> </w:t>
      </w:r>
      <w:r>
        <w:rPr>
          <w:rFonts w:ascii="Helvetica"/>
          <w:i/>
          <w:spacing w:val="-1"/>
          <w:sz w:val="18"/>
        </w:rPr>
        <w:t>bonuses.</w:t>
      </w:r>
    </w:p>
    <w:p w:rsidR="00F87A27" w:rsidRDefault="00F87A27">
      <w:pPr>
        <w:rPr>
          <w:rFonts w:ascii="Helvetica" w:eastAsia="Helvetica" w:hAnsi="Helvetica" w:cs="Helvetica"/>
          <w:i/>
          <w:sz w:val="18"/>
          <w:szCs w:val="18"/>
        </w:rPr>
      </w:pPr>
    </w:p>
    <w:p w:rsidR="00F87A27" w:rsidRDefault="00F87A27">
      <w:pPr>
        <w:rPr>
          <w:rFonts w:ascii="Helvetica" w:eastAsia="Helvetica" w:hAnsi="Helvetica" w:cs="Helvetica"/>
          <w:i/>
          <w:sz w:val="18"/>
          <w:szCs w:val="18"/>
        </w:rPr>
      </w:pPr>
    </w:p>
    <w:p w:rsidR="00F87A27" w:rsidRDefault="00F87A27">
      <w:pPr>
        <w:rPr>
          <w:rFonts w:ascii="Helvetica" w:eastAsia="Helvetica" w:hAnsi="Helvetica" w:cs="Helvetica"/>
          <w:i/>
          <w:sz w:val="18"/>
          <w:szCs w:val="18"/>
        </w:rPr>
      </w:pPr>
    </w:p>
    <w:p w:rsidR="00F87A27" w:rsidRDefault="005A02C9">
      <w:pPr>
        <w:spacing w:before="129" w:line="288" w:lineRule="auto"/>
        <w:ind w:left="120" w:right="68"/>
        <w:jc w:val="both"/>
        <w:rPr>
          <w:rFonts w:ascii="Helvetica" w:eastAsia="Helvetica" w:hAnsi="Helvetica" w:cs="Helvetica"/>
          <w:sz w:val="18"/>
          <w:szCs w:val="18"/>
        </w:rPr>
      </w:pPr>
      <w:r>
        <w:rPr>
          <w:rFonts w:ascii="Helvetica"/>
          <w:i/>
          <w:sz w:val="18"/>
        </w:rPr>
        <w:t>Record</w:t>
      </w:r>
      <w:r>
        <w:rPr>
          <w:rFonts w:ascii="Helvetica"/>
          <w:i/>
          <w:spacing w:val="1"/>
          <w:sz w:val="18"/>
        </w:rPr>
        <w:t xml:space="preserve"> </w:t>
      </w:r>
      <w:r>
        <w:rPr>
          <w:rFonts w:ascii="Helvetica"/>
          <w:i/>
          <w:spacing w:val="-1"/>
          <w:sz w:val="18"/>
        </w:rPr>
        <w:t>your</w:t>
      </w:r>
      <w:r>
        <w:rPr>
          <w:rFonts w:ascii="Helvetica"/>
          <w:i/>
          <w:spacing w:val="1"/>
          <w:sz w:val="18"/>
        </w:rPr>
        <w:t xml:space="preserve"> </w:t>
      </w:r>
      <w:r>
        <w:rPr>
          <w:rFonts w:ascii="Helvetica"/>
          <w:i/>
          <w:sz w:val="18"/>
        </w:rPr>
        <w:t>pilot</w:t>
      </w:r>
      <w:r>
        <w:rPr>
          <w:rFonts w:ascii="Helvetica"/>
          <w:i/>
          <w:spacing w:val="1"/>
          <w:sz w:val="18"/>
        </w:rPr>
        <w:t xml:space="preserve"> </w:t>
      </w:r>
      <w:r>
        <w:rPr>
          <w:rFonts w:ascii="Helvetica"/>
          <w:i/>
          <w:sz w:val="18"/>
        </w:rPr>
        <w:t>skills</w:t>
      </w:r>
      <w:r>
        <w:rPr>
          <w:rFonts w:ascii="Helvetica"/>
          <w:i/>
          <w:spacing w:val="1"/>
          <w:sz w:val="18"/>
        </w:rPr>
        <w:t xml:space="preserve"> </w:t>
      </w:r>
      <w:r>
        <w:rPr>
          <w:rFonts w:ascii="Helvetica"/>
          <w:i/>
          <w:sz w:val="18"/>
        </w:rPr>
        <w:t>here</w:t>
      </w:r>
      <w:r>
        <w:rPr>
          <w:rFonts w:ascii="Helvetica"/>
          <w:i/>
          <w:spacing w:val="20"/>
          <w:sz w:val="18"/>
        </w:rPr>
        <w:t xml:space="preserve"> </w:t>
      </w:r>
      <w:r>
        <w:rPr>
          <w:rFonts w:ascii="Helvetica"/>
          <w:i/>
          <w:sz w:val="18"/>
        </w:rPr>
        <w:t>and</w:t>
      </w:r>
      <w:r>
        <w:rPr>
          <w:rFonts w:ascii="Helvetica"/>
          <w:i/>
          <w:spacing w:val="26"/>
          <w:sz w:val="18"/>
        </w:rPr>
        <w:t xml:space="preserve"> </w:t>
      </w:r>
      <w:r>
        <w:rPr>
          <w:rFonts w:ascii="Helvetica"/>
          <w:i/>
          <w:spacing w:val="-1"/>
          <w:sz w:val="18"/>
        </w:rPr>
        <w:t>any</w:t>
      </w:r>
      <w:r>
        <w:rPr>
          <w:rFonts w:ascii="Helvetica"/>
          <w:i/>
          <w:spacing w:val="26"/>
          <w:sz w:val="18"/>
        </w:rPr>
        <w:t xml:space="preserve"> </w:t>
      </w:r>
      <w:r>
        <w:rPr>
          <w:rFonts w:ascii="Helvetica"/>
          <w:i/>
          <w:sz w:val="18"/>
        </w:rPr>
        <w:t>special</w:t>
      </w:r>
      <w:r>
        <w:rPr>
          <w:rFonts w:ascii="Helvetica"/>
          <w:i/>
          <w:spacing w:val="26"/>
          <w:sz w:val="18"/>
        </w:rPr>
        <w:t xml:space="preserve"> </w:t>
      </w:r>
      <w:r>
        <w:rPr>
          <w:rFonts w:ascii="Helvetica"/>
          <w:i/>
          <w:sz w:val="18"/>
        </w:rPr>
        <w:t>notes</w:t>
      </w:r>
      <w:r>
        <w:rPr>
          <w:rFonts w:ascii="Helvetica"/>
          <w:i/>
          <w:spacing w:val="26"/>
          <w:sz w:val="18"/>
        </w:rPr>
        <w:t xml:space="preserve"> </w:t>
      </w:r>
      <w:r>
        <w:rPr>
          <w:rFonts w:ascii="Helvetica"/>
          <w:i/>
          <w:sz w:val="18"/>
        </w:rPr>
        <w:t>you</w:t>
      </w:r>
      <w:r>
        <w:rPr>
          <w:rFonts w:ascii="Helvetica"/>
          <w:i/>
          <w:spacing w:val="29"/>
          <w:sz w:val="18"/>
        </w:rPr>
        <w:t xml:space="preserve"> </w:t>
      </w:r>
      <w:r>
        <w:rPr>
          <w:rFonts w:ascii="Helvetica"/>
          <w:i/>
          <w:sz w:val="18"/>
        </w:rPr>
        <w:t>may</w:t>
      </w:r>
      <w:r>
        <w:rPr>
          <w:rFonts w:ascii="Helvetica"/>
          <w:i/>
          <w:spacing w:val="3"/>
          <w:sz w:val="18"/>
        </w:rPr>
        <w:t xml:space="preserve"> </w:t>
      </w:r>
      <w:r>
        <w:rPr>
          <w:rFonts w:ascii="Helvetica"/>
          <w:i/>
          <w:spacing w:val="1"/>
          <w:sz w:val="18"/>
        </w:rPr>
        <w:t>want</w:t>
      </w:r>
      <w:r>
        <w:rPr>
          <w:rFonts w:ascii="Helvetica"/>
          <w:i/>
          <w:spacing w:val="3"/>
          <w:sz w:val="18"/>
        </w:rPr>
        <w:t xml:space="preserve"> </w:t>
      </w:r>
      <w:r>
        <w:rPr>
          <w:rFonts w:ascii="Helvetica"/>
          <w:i/>
          <w:spacing w:val="1"/>
          <w:sz w:val="18"/>
        </w:rPr>
        <w:t>to</w:t>
      </w:r>
      <w:r>
        <w:rPr>
          <w:rFonts w:ascii="Helvetica"/>
          <w:i/>
          <w:spacing w:val="3"/>
          <w:sz w:val="18"/>
        </w:rPr>
        <w:t xml:space="preserve"> </w:t>
      </w:r>
      <w:r>
        <w:rPr>
          <w:rFonts w:ascii="Helvetica"/>
          <w:i/>
          <w:spacing w:val="2"/>
          <w:sz w:val="18"/>
        </w:rPr>
        <w:t>record.</w:t>
      </w:r>
      <w:r>
        <w:rPr>
          <w:rFonts w:ascii="Helvetica"/>
          <w:i/>
          <w:spacing w:val="43"/>
          <w:sz w:val="18"/>
        </w:rPr>
        <w:t xml:space="preserve"> </w:t>
      </w:r>
      <w:r>
        <w:rPr>
          <w:rFonts w:ascii="Helvetica"/>
          <w:i/>
          <w:spacing w:val="1"/>
          <w:sz w:val="18"/>
        </w:rPr>
        <w:t>Like</w:t>
      </w:r>
      <w:r>
        <w:rPr>
          <w:rFonts w:ascii="Helvetica"/>
          <w:i/>
          <w:spacing w:val="22"/>
          <w:sz w:val="18"/>
        </w:rPr>
        <w:t xml:space="preserve"> </w:t>
      </w:r>
      <w:r>
        <w:rPr>
          <w:rFonts w:ascii="Helvetica"/>
          <w:i/>
          <w:sz w:val="18"/>
        </w:rPr>
        <w:t>Mobile</w:t>
      </w:r>
      <w:r>
        <w:rPr>
          <w:rFonts w:ascii="Helvetica"/>
          <w:i/>
          <w:spacing w:val="4"/>
          <w:sz w:val="18"/>
        </w:rPr>
        <w:t xml:space="preserve"> </w:t>
      </w:r>
      <w:r>
        <w:rPr>
          <w:rFonts w:ascii="Helvetica"/>
          <w:i/>
          <w:sz w:val="18"/>
        </w:rPr>
        <w:t>suit</w:t>
      </w:r>
      <w:r>
        <w:rPr>
          <w:rFonts w:ascii="Helvetica"/>
          <w:i/>
          <w:spacing w:val="4"/>
          <w:sz w:val="18"/>
        </w:rPr>
        <w:t xml:space="preserve"> </w:t>
      </w:r>
      <w:r>
        <w:rPr>
          <w:rFonts w:ascii="Helvetica"/>
          <w:i/>
          <w:spacing w:val="-1"/>
          <w:sz w:val="18"/>
        </w:rPr>
        <w:t>kills.</w:t>
      </w:r>
    </w:p>
    <w:p w:rsidR="00F87A27" w:rsidRDefault="00F87A27">
      <w:pPr>
        <w:rPr>
          <w:rFonts w:ascii="Helvetica" w:eastAsia="Helvetica" w:hAnsi="Helvetica" w:cs="Helvetica"/>
          <w:i/>
          <w:sz w:val="18"/>
          <w:szCs w:val="18"/>
        </w:rPr>
      </w:pPr>
    </w:p>
    <w:p w:rsidR="00F87A27" w:rsidRDefault="00F87A27">
      <w:pPr>
        <w:rPr>
          <w:rFonts w:ascii="Helvetica" w:eastAsia="Helvetica" w:hAnsi="Helvetica" w:cs="Helvetica"/>
          <w:i/>
          <w:sz w:val="18"/>
          <w:szCs w:val="18"/>
        </w:rPr>
      </w:pPr>
    </w:p>
    <w:p w:rsidR="00F87A27" w:rsidRDefault="00F87A27">
      <w:pPr>
        <w:rPr>
          <w:rFonts w:ascii="Helvetica" w:eastAsia="Helvetica" w:hAnsi="Helvetica" w:cs="Helvetica"/>
          <w:i/>
          <w:sz w:val="18"/>
          <w:szCs w:val="18"/>
        </w:rPr>
      </w:pPr>
    </w:p>
    <w:p w:rsidR="00F87A27" w:rsidRDefault="005A02C9">
      <w:pPr>
        <w:spacing w:before="103" w:line="288" w:lineRule="auto"/>
        <w:ind w:left="120"/>
        <w:jc w:val="both"/>
        <w:rPr>
          <w:rFonts w:ascii="Helvetica" w:eastAsia="Helvetica" w:hAnsi="Helvetica" w:cs="Helvetica"/>
          <w:sz w:val="18"/>
          <w:szCs w:val="18"/>
        </w:rPr>
      </w:pPr>
      <w:r>
        <w:rPr>
          <w:rFonts w:ascii="Helvetica" w:eastAsia="Helvetica" w:hAnsi="Helvetica" w:cs="Helvetica"/>
          <w:i/>
          <w:sz w:val="18"/>
          <w:szCs w:val="18"/>
        </w:rPr>
        <w:t>Record</w:t>
      </w:r>
      <w:r>
        <w:rPr>
          <w:rFonts w:ascii="Helvetica" w:eastAsia="Helvetica" w:hAnsi="Helvetica" w:cs="Helvetica"/>
          <w:i/>
          <w:spacing w:val="41"/>
          <w:sz w:val="18"/>
          <w:szCs w:val="18"/>
        </w:rPr>
        <w:t xml:space="preserve"> </w:t>
      </w:r>
      <w:r>
        <w:rPr>
          <w:rFonts w:ascii="Helvetica" w:eastAsia="Helvetica" w:hAnsi="Helvetica" w:cs="Helvetica"/>
          <w:i/>
          <w:spacing w:val="-1"/>
          <w:sz w:val="18"/>
          <w:szCs w:val="18"/>
        </w:rPr>
        <w:t>your</w:t>
      </w:r>
      <w:r>
        <w:rPr>
          <w:rFonts w:ascii="Helvetica" w:eastAsia="Helvetica" w:hAnsi="Helvetica" w:cs="Helvetica"/>
          <w:i/>
          <w:spacing w:val="41"/>
          <w:sz w:val="18"/>
          <w:szCs w:val="18"/>
        </w:rPr>
        <w:t xml:space="preserve"> </w:t>
      </w:r>
      <w:r>
        <w:rPr>
          <w:rFonts w:ascii="Helvetica" w:eastAsia="Helvetica" w:hAnsi="Helvetica" w:cs="Helvetica"/>
          <w:i/>
          <w:sz w:val="18"/>
          <w:szCs w:val="18"/>
        </w:rPr>
        <w:t>Mobile</w:t>
      </w:r>
      <w:r>
        <w:rPr>
          <w:rFonts w:ascii="Helvetica" w:eastAsia="Helvetica" w:hAnsi="Helvetica" w:cs="Helvetica"/>
          <w:i/>
          <w:spacing w:val="41"/>
          <w:sz w:val="18"/>
          <w:szCs w:val="18"/>
        </w:rPr>
        <w:t xml:space="preserve"> </w:t>
      </w:r>
      <w:r>
        <w:rPr>
          <w:rFonts w:ascii="Helvetica" w:eastAsia="Helvetica" w:hAnsi="Helvetica" w:cs="Helvetica"/>
          <w:i/>
          <w:sz w:val="18"/>
          <w:szCs w:val="18"/>
        </w:rPr>
        <w:t>suit</w:t>
      </w:r>
      <w:r>
        <w:rPr>
          <w:rFonts w:ascii="Helvetica" w:eastAsia="Helvetica" w:hAnsi="Helvetica" w:cs="Helvetica"/>
          <w:i/>
          <w:spacing w:val="41"/>
          <w:sz w:val="18"/>
          <w:szCs w:val="18"/>
        </w:rPr>
        <w:t xml:space="preserve"> </w:t>
      </w:r>
      <w:r>
        <w:rPr>
          <w:rFonts w:ascii="Helvetica" w:eastAsia="Helvetica" w:hAnsi="Helvetica" w:cs="Helvetica"/>
          <w:i/>
          <w:sz w:val="18"/>
          <w:szCs w:val="18"/>
        </w:rPr>
        <w:t>stats</w:t>
      </w:r>
      <w:r>
        <w:rPr>
          <w:rFonts w:ascii="Helvetica" w:eastAsia="Helvetica" w:hAnsi="Helvetica" w:cs="Helvetica"/>
          <w:i/>
          <w:spacing w:val="20"/>
          <w:sz w:val="18"/>
          <w:szCs w:val="18"/>
        </w:rPr>
        <w:t xml:space="preserve"> </w:t>
      </w:r>
      <w:r>
        <w:rPr>
          <w:rFonts w:ascii="Helvetica" w:eastAsia="Helvetica" w:hAnsi="Helvetica" w:cs="Helvetica"/>
          <w:i/>
          <w:spacing w:val="-1"/>
          <w:sz w:val="18"/>
          <w:szCs w:val="18"/>
        </w:rPr>
        <w:t>here,</w:t>
      </w:r>
      <w:r>
        <w:rPr>
          <w:rFonts w:ascii="Helvetica" w:eastAsia="Helvetica" w:hAnsi="Helvetica" w:cs="Helvetica"/>
          <w:i/>
          <w:spacing w:val="4"/>
          <w:sz w:val="18"/>
          <w:szCs w:val="18"/>
        </w:rPr>
        <w:t xml:space="preserve"> </w:t>
      </w:r>
      <w:r>
        <w:rPr>
          <w:rFonts w:ascii="Helvetica" w:eastAsia="Helvetica" w:hAnsi="Helvetica" w:cs="Helvetica"/>
          <w:i/>
          <w:sz w:val="18"/>
          <w:szCs w:val="18"/>
        </w:rPr>
        <w:t>don’t</w:t>
      </w:r>
      <w:r>
        <w:rPr>
          <w:rFonts w:ascii="Helvetica" w:eastAsia="Helvetica" w:hAnsi="Helvetica" w:cs="Helvetica"/>
          <w:i/>
          <w:spacing w:val="4"/>
          <w:sz w:val="18"/>
          <w:szCs w:val="18"/>
        </w:rPr>
        <w:t xml:space="preserve"> </w:t>
      </w:r>
      <w:r>
        <w:rPr>
          <w:rFonts w:ascii="Helvetica" w:eastAsia="Helvetica" w:hAnsi="Helvetica" w:cs="Helvetica"/>
          <w:i/>
          <w:spacing w:val="-1"/>
          <w:sz w:val="18"/>
          <w:szCs w:val="18"/>
        </w:rPr>
        <w:t>forget</w:t>
      </w:r>
      <w:r>
        <w:rPr>
          <w:rFonts w:ascii="Helvetica" w:eastAsia="Helvetica" w:hAnsi="Helvetica" w:cs="Helvetica"/>
          <w:i/>
          <w:spacing w:val="4"/>
          <w:sz w:val="18"/>
          <w:szCs w:val="18"/>
        </w:rPr>
        <w:t xml:space="preserve"> </w:t>
      </w:r>
      <w:r>
        <w:rPr>
          <w:rFonts w:ascii="Helvetica" w:eastAsia="Helvetica" w:hAnsi="Helvetica" w:cs="Helvetica"/>
          <w:i/>
          <w:sz w:val="18"/>
          <w:szCs w:val="18"/>
        </w:rPr>
        <w:t>to</w:t>
      </w:r>
      <w:r>
        <w:rPr>
          <w:rFonts w:ascii="Helvetica" w:eastAsia="Helvetica" w:hAnsi="Helvetica" w:cs="Helvetica"/>
          <w:i/>
          <w:spacing w:val="4"/>
          <w:sz w:val="18"/>
          <w:szCs w:val="18"/>
        </w:rPr>
        <w:t xml:space="preserve"> </w:t>
      </w:r>
      <w:r>
        <w:rPr>
          <w:rFonts w:ascii="Helvetica" w:eastAsia="Helvetica" w:hAnsi="Helvetica" w:cs="Helvetica"/>
          <w:i/>
          <w:sz w:val="18"/>
          <w:szCs w:val="18"/>
        </w:rPr>
        <w:t>name</w:t>
      </w:r>
      <w:r>
        <w:rPr>
          <w:rFonts w:ascii="Helvetica" w:eastAsia="Helvetica" w:hAnsi="Helvetica" w:cs="Helvetica"/>
          <w:i/>
          <w:spacing w:val="4"/>
          <w:sz w:val="18"/>
          <w:szCs w:val="18"/>
        </w:rPr>
        <w:t xml:space="preserve"> </w:t>
      </w:r>
      <w:r>
        <w:rPr>
          <w:rFonts w:ascii="Helvetica" w:eastAsia="Helvetica" w:hAnsi="Helvetica" w:cs="Helvetica"/>
          <w:i/>
          <w:spacing w:val="-1"/>
          <w:sz w:val="18"/>
          <w:szCs w:val="18"/>
        </w:rPr>
        <w:t>your</w:t>
      </w:r>
      <w:r>
        <w:rPr>
          <w:rFonts w:ascii="Helvetica" w:eastAsia="Helvetica" w:hAnsi="Helvetica" w:cs="Helvetica"/>
          <w:i/>
          <w:spacing w:val="23"/>
          <w:sz w:val="18"/>
          <w:szCs w:val="18"/>
        </w:rPr>
        <w:t xml:space="preserve"> </w:t>
      </w:r>
      <w:r>
        <w:rPr>
          <w:rFonts w:ascii="Helvetica" w:eastAsia="Helvetica" w:hAnsi="Helvetica" w:cs="Helvetica"/>
          <w:i/>
          <w:sz w:val="18"/>
          <w:szCs w:val="18"/>
        </w:rPr>
        <w:t>suit</w:t>
      </w:r>
      <w:r>
        <w:rPr>
          <w:rFonts w:ascii="Helvetica" w:eastAsia="Helvetica" w:hAnsi="Helvetica" w:cs="Helvetica"/>
          <w:i/>
          <w:spacing w:val="4"/>
          <w:sz w:val="18"/>
          <w:szCs w:val="18"/>
        </w:rPr>
        <w:t xml:space="preserve"> </w:t>
      </w:r>
      <w:r>
        <w:rPr>
          <w:rFonts w:ascii="Helvetica" w:eastAsia="Helvetica" w:hAnsi="Helvetica" w:cs="Helvetica"/>
          <w:i/>
          <w:sz w:val="18"/>
          <w:szCs w:val="18"/>
        </w:rPr>
        <w:t>after</w:t>
      </w:r>
      <w:r>
        <w:rPr>
          <w:rFonts w:ascii="Helvetica" w:eastAsia="Helvetica" w:hAnsi="Helvetica" w:cs="Helvetica"/>
          <w:i/>
          <w:spacing w:val="4"/>
          <w:sz w:val="18"/>
          <w:szCs w:val="18"/>
        </w:rPr>
        <w:t xml:space="preserve"> </w:t>
      </w:r>
      <w:r>
        <w:rPr>
          <w:rFonts w:ascii="Helvetica" w:eastAsia="Helvetica" w:hAnsi="Helvetica" w:cs="Helvetica"/>
          <w:i/>
          <w:sz w:val="18"/>
          <w:szCs w:val="18"/>
        </w:rPr>
        <w:t>its</w:t>
      </w:r>
      <w:r>
        <w:rPr>
          <w:rFonts w:ascii="Helvetica" w:eastAsia="Helvetica" w:hAnsi="Helvetica" w:cs="Helvetica"/>
          <w:i/>
          <w:spacing w:val="4"/>
          <w:sz w:val="18"/>
          <w:szCs w:val="18"/>
        </w:rPr>
        <w:t xml:space="preserve"> </w:t>
      </w:r>
      <w:r>
        <w:rPr>
          <w:rFonts w:ascii="Helvetica" w:eastAsia="Helvetica" w:hAnsi="Helvetica" w:cs="Helvetica"/>
          <w:i/>
          <w:sz w:val="18"/>
          <w:szCs w:val="18"/>
        </w:rPr>
        <w:t>designation.</w:t>
      </w:r>
    </w:p>
    <w:p w:rsidR="00F87A27" w:rsidRDefault="005A02C9">
      <w:pPr>
        <w:ind w:left="120"/>
        <w:jc w:val="both"/>
        <w:rPr>
          <w:rFonts w:ascii="Helvetica" w:eastAsia="Helvetica" w:hAnsi="Helvetica" w:cs="Helvetica"/>
          <w:sz w:val="18"/>
          <w:szCs w:val="18"/>
        </w:rPr>
      </w:pPr>
      <w:r>
        <w:rPr>
          <w:rFonts w:ascii="Helvetica"/>
          <w:i/>
          <w:spacing w:val="-1"/>
          <w:sz w:val="18"/>
        </w:rPr>
        <w:t>ie.</w:t>
      </w:r>
      <w:r>
        <w:rPr>
          <w:rFonts w:ascii="Helvetica"/>
          <w:i/>
          <w:spacing w:val="-6"/>
          <w:sz w:val="18"/>
        </w:rPr>
        <w:t xml:space="preserve"> </w:t>
      </w:r>
      <w:r>
        <w:rPr>
          <w:rFonts w:ascii="Helvetica"/>
          <w:i/>
          <w:sz w:val="18"/>
        </w:rPr>
        <w:t>Rx-79</w:t>
      </w:r>
      <w:r>
        <w:rPr>
          <w:rFonts w:ascii="Helvetica"/>
          <w:i/>
          <w:spacing w:val="4"/>
          <w:sz w:val="18"/>
        </w:rPr>
        <w:t xml:space="preserve"> </w:t>
      </w:r>
      <w:r>
        <w:rPr>
          <w:rFonts w:ascii="Helvetica"/>
          <w:i/>
          <w:sz w:val="18"/>
        </w:rPr>
        <w:t>Gundam</w:t>
      </w:r>
      <w:r>
        <w:rPr>
          <w:rFonts w:ascii="Helvetica"/>
          <w:i/>
          <w:spacing w:val="4"/>
          <w:sz w:val="18"/>
        </w:rPr>
        <w:t xml:space="preserve"> </w:t>
      </w:r>
      <w:r>
        <w:rPr>
          <w:rFonts w:ascii="Helvetica"/>
          <w:i/>
          <w:sz w:val="18"/>
        </w:rPr>
        <w:t>-</w:t>
      </w:r>
      <w:r>
        <w:rPr>
          <w:rFonts w:ascii="Helvetica"/>
          <w:i/>
          <w:spacing w:val="4"/>
          <w:sz w:val="18"/>
        </w:rPr>
        <w:t xml:space="preserve"> </w:t>
      </w:r>
      <w:r>
        <w:rPr>
          <w:rFonts w:ascii="Helvetica"/>
          <w:i/>
          <w:sz w:val="18"/>
        </w:rPr>
        <w:t>Suit</w:t>
      </w:r>
      <w:r>
        <w:rPr>
          <w:rFonts w:ascii="Helvetica"/>
          <w:i/>
          <w:spacing w:val="4"/>
          <w:sz w:val="18"/>
        </w:rPr>
        <w:t xml:space="preserve"> </w:t>
      </w:r>
      <w:r>
        <w:rPr>
          <w:rFonts w:ascii="Helvetica"/>
          <w:i/>
          <w:sz w:val="18"/>
        </w:rPr>
        <w:t>002</w:t>
      </w:r>
    </w:p>
    <w:p w:rsidR="00F87A27" w:rsidRDefault="00F87A27">
      <w:pPr>
        <w:rPr>
          <w:rFonts w:ascii="Helvetica" w:eastAsia="Helvetica" w:hAnsi="Helvetica" w:cs="Helvetica"/>
          <w:i/>
          <w:sz w:val="18"/>
          <w:szCs w:val="18"/>
        </w:rPr>
      </w:pPr>
    </w:p>
    <w:p w:rsidR="00F87A27" w:rsidRDefault="00F87A27">
      <w:pPr>
        <w:spacing w:before="1"/>
        <w:rPr>
          <w:rFonts w:ascii="Helvetica" w:eastAsia="Helvetica" w:hAnsi="Helvetica" w:cs="Helvetica"/>
          <w:i/>
          <w:sz w:val="18"/>
          <w:szCs w:val="18"/>
        </w:rPr>
      </w:pPr>
    </w:p>
    <w:p w:rsidR="00F87A27" w:rsidRDefault="005A02C9">
      <w:pPr>
        <w:spacing w:line="288" w:lineRule="auto"/>
        <w:ind w:left="120" w:right="59"/>
        <w:jc w:val="both"/>
        <w:rPr>
          <w:rFonts w:ascii="Helvetica" w:eastAsia="Helvetica" w:hAnsi="Helvetica" w:cs="Helvetica"/>
          <w:sz w:val="18"/>
          <w:szCs w:val="18"/>
        </w:rPr>
      </w:pPr>
      <w:r>
        <w:rPr>
          <w:rFonts w:ascii="Helvetica"/>
          <w:i/>
          <w:sz w:val="18"/>
        </w:rPr>
        <w:t>Use</w:t>
      </w:r>
      <w:r>
        <w:rPr>
          <w:rFonts w:ascii="Helvetica"/>
          <w:i/>
          <w:spacing w:val="7"/>
          <w:sz w:val="18"/>
        </w:rPr>
        <w:t xml:space="preserve"> </w:t>
      </w:r>
      <w:r>
        <w:rPr>
          <w:rFonts w:ascii="Helvetica"/>
          <w:i/>
          <w:sz w:val="18"/>
        </w:rPr>
        <w:t>this</w:t>
      </w:r>
      <w:r>
        <w:rPr>
          <w:rFonts w:ascii="Helvetica"/>
          <w:i/>
          <w:spacing w:val="7"/>
          <w:sz w:val="18"/>
        </w:rPr>
        <w:t xml:space="preserve"> </w:t>
      </w:r>
      <w:r>
        <w:rPr>
          <w:rFonts w:ascii="Helvetica"/>
          <w:i/>
          <w:sz w:val="18"/>
        </w:rPr>
        <w:t>section</w:t>
      </w:r>
      <w:r>
        <w:rPr>
          <w:rFonts w:ascii="Helvetica"/>
          <w:i/>
          <w:spacing w:val="7"/>
          <w:sz w:val="18"/>
        </w:rPr>
        <w:t xml:space="preserve"> </w:t>
      </w:r>
      <w:r>
        <w:rPr>
          <w:rFonts w:ascii="Helvetica"/>
          <w:i/>
          <w:sz w:val="18"/>
        </w:rPr>
        <w:t>to</w:t>
      </w:r>
      <w:r>
        <w:rPr>
          <w:rFonts w:ascii="Helvetica"/>
          <w:i/>
          <w:spacing w:val="7"/>
          <w:sz w:val="18"/>
        </w:rPr>
        <w:t xml:space="preserve"> </w:t>
      </w:r>
      <w:r>
        <w:rPr>
          <w:rFonts w:ascii="Helvetica"/>
          <w:i/>
          <w:sz w:val="18"/>
        </w:rPr>
        <w:t>record</w:t>
      </w:r>
      <w:r>
        <w:rPr>
          <w:rFonts w:ascii="Helvetica"/>
          <w:i/>
          <w:spacing w:val="7"/>
          <w:sz w:val="18"/>
        </w:rPr>
        <w:t xml:space="preserve"> </w:t>
      </w:r>
      <w:r>
        <w:rPr>
          <w:rFonts w:ascii="Helvetica"/>
          <w:i/>
          <w:spacing w:val="-1"/>
          <w:sz w:val="18"/>
        </w:rPr>
        <w:t>any</w:t>
      </w:r>
      <w:r>
        <w:rPr>
          <w:rFonts w:ascii="Helvetica"/>
          <w:i/>
          <w:spacing w:val="20"/>
          <w:sz w:val="18"/>
        </w:rPr>
        <w:t xml:space="preserve"> </w:t>
      </w:r>
      <w:r>
        <w:rPr>
          <w:rFonts w:ascii="Helvetica"/>
          <w:i/>
          <w:sz w:val="18"/>
        </w:rPr>
        <w:t>skills</w:t>
      </w:r>
      <w:r>
        <w:rPr>
          <w:rFonts w:ascii="Helvetica"/>
          <w:i/>
          <w:spacing w:val="25"/>
          <w:sz w:val="18"/>
        </w:rPr>
        <w:t xml:space="preserve"> </w:t>
      </w:r>
      <w:r>
        <w:rPr>
          <w:rFonts w:ascii="Helvetica"/>
          <w:i/>
          <w:spacing w:val="-1"/>
          <w:sz w:val="18"/>
        </w:rPr>
        <w:t>your</w:t>
      </w:r>
      <w:r>
        <w:rPr>
          <w:rFonts w:ascii="Helvetica"/>
          <w:i/>
          <w:spacing w:val="25"/>
          <w:sz w:val="18"/>
        </w:rPr>
        <w:t xml:space="preserve"> </w:t>
      </w:r>
      <w:r>
        <w:rPr>
          <w:rFonts w:ascii="Helvetica"/>
          <w:i/>
          <w:sz w:val="18"/>
        </w:rPr>
        <w:t>suit</w:t>
      </w:r>
      <w:r>
        <w:rPr>
          <w:rFonts w:ascii="Helvetica"/>
          <w:i/>
          <w:spacing w:val="25"/>
          <w:sz w:val="18"/>
        </w:rPr>
        <w:t xml:space="preserve"> </w:t>
      </w:r>
      <w:r>
        <w:rPr>
          <w:rFonts w:ascii="Helvetica"/>
          <w:i/>
          <w:sz w:val="18"/>
        </w:rPr>
        <w:t>might</w:t>
      </w:r>
      <w:r>
        <w:rPr>
          <w:rFonts w:ascii="Helvetica"/>
          <w:i/>
          <w:spacing w:val="25"/>
          <w:sz w:val="18"/>
        </w:rPr>
        <w:t xml:space="preserve"> </w:t>
      </w:r>
      <w:r>
        <w:rPr>
          <w:rFonts w:ascii="Helvetica"/>
          <w:i/>
          <w:sz w:val="18"/>
        </w:rPr>
        <w:t>learn,</w:t>
      </w:r>
      <w:r>
        <w:rPr>
          <w:rFonts w:ascii="Helvetica"/>
          <w:i/>
          <w:spacing w:val="25"/>
          <w:sz w:val="18"/>
        </w:rPr>
        <w:t xml:space="preserve"> </w:t>
      </w:r>
      <w:r>
        <w:rPr>
          <w:rFonts w:ascii="Helvetica"/>
          <w:i/>
          <w:sz w:val="18"/>
        </w:rPr>
        <w:t>what</w:t>
      </w:r>
      <w:r>
        <w:rPr>
          <w:rFonts w:ascii="Helvetica"/>
          <w:i/>
          <w:spacing w:val="6"/>
          <w:sz w:val="18"/>
        </w:rPr>
        <w:t xml:space="preserve"> </w:t>
      </w:r>
      <w:r>
        <w:rPr>
          <w:rFonts w:ascii="Helvetica"/>
          <w:i/>
          <w:spacing w:val="-1"/>
          <w:sz w:val="18"/>
        </w:rPr>
        <w:t>weapons</w:t>
      </w:r>
      <w:r>
        <w:rPr>
          <w:rFonts w:ascii="Helvetica"/>
          <w:i/>
          <w:spacing w:val="6"/>
          <w:sz w:val="18"/>
        </w:rPr>
        <w:t xml:space="preserve"> </w:t>
      </w:r>
      <w:r>
        <w:rPr>
          <w:rFonts w:ascii="Helvetica"/>
          <w:i/>
          <w:sz w:val="18"/>
        </w:rPr>
        <w:t>it</w:t>
      </w:r>
      <w:r>
        <w:rPr>
          <w:rFonts w:ascii="Helvetica"/>
          <w:i/>
          <w:spacing w:val="6"/>
          <w:sz w:val="18"/>
        </w:rPr>
        <w:t xml:space="preserve"> </w:t>
      </w:r>
      <w:r>
        <w:rPr>
          <w:rFonts w:ascii="Helvetica"/>
          <w:i/>
          <w:spacing w:val="-1"/>
          <w:sz w:val="18"/>
        </w:rPr>
        <w:t>carries.</w:t>
      </w:r>
      <w:r>
        <w:rPr>
          <w:rFonts w:ascii="Helvetica"/>
          <w:i/>
          <w:spacing w:val="-12"/>
          <w:sz w:val="18"/>
        </w:rPr>
        <w:t xml:space="preserve"> </w:t>
      </w:r>
      <w:r>
        <w:rPr>
          <w:rFonts w:ascii="Helvetica"/>
          <w:i/>
          <w:sz w:val="18"/>
        </w:rPr>
        <w:t>What</w:t>
      </w:r>
      <w:r>
        <w:rPr>
          <w:rFonts w:ascii="Helvetica"/>
          <w:i/>
          <w:spacing w:val="25"/>
          <w:sz w:val="18"/>
        </w:rPr>
        <w:t xml:space="preserve"> </w:t>
      </w:r>
      <w:r>
        <w:rPr>
          <w:rFonts w:ascii="Helvetica"/>
          <w:i/>
          <w:spacing w:val="2"/>
          <w:sz w:val="18"/>
        </w:rPr>
        <w:t>special</w:t>
      </w:r>
      <w:r>
        <w:rPr>
          <w:rFonts w:ascii="Helvetica"/>
          <w:i/>
          <w:spacing w:val="17"/>
          <w:sz w:val="18"/>
        </w:rPr>
        <w:t xml:space="preserve"> </w:t>
      </w:r>
      <w:r>
        <w:rPr>
          <w:rFonts w:ascii="Helvetica"/>
          <w:i/>
          <w:spacing w:val="2"/>
          <w:sz w:val="18"/>
        </w:rPr>
        <w:t>upgrades</w:t>
      </w:r>
      <w:r>
        <w:rPr>
          <w:rFonts w:ascii="Helvetica"/>
          <w:i/>
          <w:spacing w:val="17"/>
          <w:sz w:val="18"/>
        </w:rPr>
        <w:t xml:space="preserve"> </w:t>
      </w:r>
      <w:r>
        <w:rPr>
          <w:rFonts w:ascii="Helvetica"/>
          <w:i/>
          <w:spacing w:val="1"/>
          <w:sz w:val="18"/>
        </w:rPr>
        <w:t>it</w:t>
      </w:r>
      <w:r>
        <w:rPr>
          <w:rFonts w:ascii="Helvetica"/>
          <w:i/>
          <w:spacing w:val="17"/>
          <w:sz w:val="18"/>
        </w:rPr>
        <w:t xml:space="preserve"> </w:t>
      </w:r>
      <w:r>
        <w:rPr>
          <w:rFonts w:ascii="Helvetica"/>
          <w:i/>
          <w:spacing w:val="1"/>
          <w:sz w:val="18"/>
        </w:rPr>
        <w:t>many</w:t>
      </w:r>
      <w:r>
        <w:rPr>
          <w:rFonts w:ascii="Helvetica"/>
          <w:i/>
          <w:spacing w:val="22"/>
          <w:sz w:val="18"/>
        </w:rPr>
        <w:t xml:space="preserve"> </w:t>
      </w:r>
      <w:r>
        <w:rPr>
          <w:rFonts w:ascii="Helvetica"/>
          <w:i/>
          <w:spacing w:val="-3"/>
          <w:sz w:val="18"/>
        </w:rPr>
        <w:t>have,</w:t>
      </w:r>
      <w:r>
        <w:rPr>
          <w:rFonts w:ascii="Helvetica"/>
          <w:i/>
          <w:spacing w:val="4"/>
          <w:sz w:val="18"/>
        </w:rPr>
        <w:t xml:space="preserve"> </w:t>
      </w:r>
      <w:r>
        <w:rPr>
          <w:rFonts w:ascii="Helvetica"/>
          <w:i/>
          <w:sz w:val="18"/>
        </w:rPr>
        <w:t>the</w:t>
      </w:r>
      <w:r>
        <w:rPr>
          <w:rFonts w:ascii="Helvetica"/>
          <w:i/>
          <w:spacing w:val="4"/>
          <w:sz w:val="18"/>
        </w:rPr>
        <w:t xml:space="preserve"> </w:t>
      </w:r>
      <w:r>
        <w:rPr>
          <w:rFonts w:ascii="Helvetica"/>
          <w:i/>
          <w:sz w:val="18"/>
        </w:rPr>
        <w:t>speed</w:t>
      </w:r>
      <w:r>
        <w:rPr>
          <w:rFonts w:ascii="Helvetica"/>
          <w:i/>
          <w:spacing w:val="4"/>
          <w:sz w:val="18"/>
        </w:rPr>
        <w:t xml:space="preserve"> </w:t>
      </w:r>
      <w:r>
        <w:rPr>
          <w:rFonts w:ascii="Helvetica"/>
          <w:i/>
          <w:sz w:val="18"/>
        </w:rPr>
        <w:t>of</w:t>
      </w:r>
      <w:r>
        <w:rPr>
          <w:rFonts w:ascii="Helvetica"/>
          <w:i/>
          <w:spacing w:val="4"/>
          <w:sz w:val="18"/>
        </w:rPr>
        <w:t xml:space="preserve"> </w:t>
      </w:r>
      <w:r>
        <w:rPr>
          <w:rFonts w:ascii="Helvetica"/>
          <w:i/>
          <w:sz w:val="18"/>
        </w:rPr>
        <w:t>the</w:t>
      </w:r>
      <w:r>
        <w:rPr>
          <w:rFonts w:ascii="Helvetica"/>
          <w:i/>
          <w:spacing w:val="4"/>
          <w:sz w:val="18"/>
        </w:rPr>
        <w:t xml:space="preserve"> </w:t>
      </w:r>
      <w:r>
        <w:rPr>
          <w:rFonts w:ascii="Helvetica"/>
          <w:i/>
          <w:sz w:val="18"/>
        </w:rPr>
        <w:t>suit.</w:t>
      </w:r>
    </w:p>
    <w:p w:rsidR="00F87A27" w:rsidRDefault="00F87A27">
      <w:pPr>
        <w:spacing w:before="6"/>
        <w:rPr>
          <w:rFonts w:ascii="Helvetica" w:eastAsia="Helvetica" w:hAnsi="Helvetica" w:cs="Helvetica"/>
          <w:i/>
          <w:sz w:val="21"/>
          <w:szCs w:val="21"/>
        </w:rPr>
      </w:pPr>
    </w:p>
    <w:p w:rsidR="00F87A27" w:rsidRDefault="005A02C9">
      <w:pPr>
        <w:ind w:left="120"/>
        <w:jc w:val="both"/>
        <w:rPr>
          <w:rFonts w:ascii="Helvetica" w:eastAsia="Helvetica" w:hAnsi="Helvetica" w:cs="Helvetica"/>
          <w:sz w:val="18"/>
          <w:szCs w:val="18"/>
        </w:rPr>
      </w:pPr>
      <w:r>
        <w:rPr>
          <w:rFonts w:ascii="Helvetica" w:eastAsia="Helvetica" w:hAnsi="Helvetica" w:cs="Helvetica"/>
          <w:i/>
          <w:spacing w:val="-2"/>
          <w:sz w:val="18"/>
          <w:szCs w:val="18"/>
        </w:rPr>
        <w:t>For</w:t>
      </w:r>
      <w:r>
        <w:rPr>
          <w:rFonts w:ascii="Helvetica" w:eastAsia="Helvetica" w:hAnsi="Helvetica" w:cs="Helvetica"/>
          <w:i/>
          <w:spacing w:val="24"/>
          <w:sz w:val="18"/>
          <w:szCs w:val="18"/>
        </w:rPr>
        <w:t xml:space="preserve"> </w:t>
      </w:r>
      <w:r>
        <w:rPr>
          <w:rFonts w:ascii="Helvetica" w:eastAsia="Helvetica" w:hAnsi="Helvetica" w:cs="Helvetica"/>
          <w:i/>
          <w:spacing w:val="-1"/>
          <w:sz w:val="18"/>
          <w:szCs w:val="18"/>
        </w:rPr>
        <w:t>example</w:t>
      </w:r>
      <w:r>
        <w:rPr>
          <w:rFonts w:ascii="Helvetica" w:eastAsia="Helvetica" w:hAnsi="Helvetica" w:cs="Helvetica"/>
          <w:i/>
          <w:spacing w:val="17"/>
          <w:sz w:val="18"/>
          <w:szCs w:val="18"/>
        </w:rPr>
        <w:t xml:space="preserve"> </w:t>
      </w:r>
      <w:r>
        <w:rPr>
          <w:rFonts w:ascii="Helvetica" w:eastAsia="Helvetica" w:hAnsi="Helvetica" w:cs="Helvetica"/>
          <w:i/>
          <w:spacing w:val="-2"/>
          <w:sz w:val="18"/>
          <w:szCs w:val="18"/>
        </w:rPr>
        <w:t>Walk</w:t>
      </w:r>
      <w:r>
        <w:rPr>
          <w:rFonts w:ascii="Helvetica" w:eastAsia="Helvetica" w:hAnsi="Helvetica" w:cs="Helvetica"/>
          <w:i/>
          <w:spacing w:val="24"/>
          <w:sz w:val="18"/>
          <w:szCs w:val="18"/>
        </w:rPr>
        <w:t xml:space="preserve"> </w:t>
      </w:r>
      <w:r>
        <w:rPr>
          <w:rFonts w:ascii="Helvetica" w:eastAsia="Helvetica" w:hAnsi="Helvetica" w:cs="Helvetica"/>
          <w:i/>
          <w:sz w:val="18"/>
          <w:szCs w:val="18"/>
        </w:rPr>
        <w:t>6”,</w:t>
      </w:r>
      <w:r>
        <w:rPr>
          <w:rFonts w:ascii="Helvetica" w:eastAsia="Helvetica" w:hAnsi="Helvetica" w:cs="Helvetica"/>
          <w:i/>
          <w:spacing w:val="24"/>
          <w:sz w:val="18"/>
          <w:szCs w:val="18"/>
        </w:rPr>
        <w:t xml:space="preserve"> </w:t>
      </w:r>
      <w:r>
        <w:rPr>
          <w:rFonts w:ascii="Helvetica" w:eastAsia="Helvetica" w:hAnsi="Helvetica" w:cs="Helvetica"/>
          <w:i/>
          <w:sz w:val="18"/>
          <w:szCs w:val="18"/>
        </w:rPr>
        <w:t>Run</w:t>
      </w:r>
      <w:r>
        <w:rPr>
          <w:rFonts w:ascii="Helvetica" w:eastAsia="Helvetica" w:hAnsi="Helvetica" w:cs="Helvetica"/>
          <w:i/>
          <w:spacing w:val="24"/>
          <w:sz w:val="18"/>
          <w:szCs w:val="18"/>
        </w:rPr>
        <w:t xml:space="preserve"> </w:t>
      </w:r>
      <w:r>
        <w:rPr>
          <w:rFonts w:ascii="Helvetica" w:eastAsia="Helvetica" w:hAnsi="Helvetica" w:cs="Helvetica"/>
          <w:i/>
          <w:sz w:val="18"/>
          <w:szCs w:val="18"/>
        </w:rPr>
        <w:t>9”</w:t>
      </w:r>
    </w:p>
    <w:p w:rsidR="00F87A27" w:rsidRDefault="005A02C9">
      <w:pPr>
        <w:spacing w:before="36"/>
        <w:ind w:left="120"/>
        <w:jc w:val="both"/>
        <w:rPr>
          <w:rFonts w:ascii="Helvetica" w:eastAsia="Helvetica" w:hAnsi="Helvetica" w:cs="Helvetica"/>
          <w:sz w:val="18"/>
          <w:szCs w:val="18"/>
        </w:rPr>
      </w:pPr>
      <w:r>
        <w:rPr>
          <w:rFonts w:ascii="Helvetica" w:eastAsia="Helvetica" w:hAnsi="Helvetica" w:cs="Helvetica"/>
          <w:i/>
          <w:sz w:val="18"/>
          <w:szCs w:val="18"/>
        </w:rPr>
        <w:t>and</w:t>
      </w:r>
      <w:r>
        <w:rPr>
          <w:rFonts w:ascii="Helvetica" w:eastAsia="Helvetica" w:hAnsi="Helvetica" w:cs="Helvetica"/>
          <w:i/>
          <w:spacing w:val="4"/>
          <w:sz w:val="18"/>
          <w:szCs w:val="18"/>
        </w:rPr>
        <w:t xml:space="preserve"> </w:t>
      </w:r>
      <w:r>
        <w:rPr>
          <w:rFonts w:ascii="Helvetica" w:eastAsia="Helvetica" w:hAnsi="Helvetica" w:cs="Helvetica"/>
          <w:i/>
          <w:sz w:val="18"/>
          <w:szCs w:val="18"/>
        </w:rPr>
        <w:t>jump</w:t>
      </w:r>
      <w:r>
        <w:rPr>
          <w:rFonts w:ascii="Helvetica" w:eastAsia="Helvetica" w:hAnsi="Helvetica" w:cs="Helvetica"/>
          <w:i/>
          <w:spacing w:val="4"/>
          <w:sz w:val="18"/>
          <w:szCs w:val="18"/>
        </w:rPr>
        <w:t xml:space="preserve"> </w:t>
      </w:r>
      <w:r>
        <w:rPr>
          <w:rFonts w:ascii="Helvetica" w:eastAsia="Helvetica" w:hAnsi="Helvetica" w:cs="Helvetica"/>
          <w:i/>
          <w:sz w:val="18"/>
          <w:szCs w:val="18"/>
        </w:rPr>
        <w:t>12”</w:t>
      </w:r>
    </w:p>
    <w:p w:rsidR="00F87A27" w:rsidRDefault="00F87A27">
      <w:pPr>
        <w:spacing w:before="2"/>
        <w:rPr>
          <w:rFonts w:ascii="Helvetica" w:eastAsia="Helvetica" w:hAnsi="Helvetica" w:cs="Helvetica"/>
          <w:i/>
          <w:sz w:val="25"/>
          <w:szCs w:val="25"/>
        </w:rPr>
      </w:pPr>
    </w:p>
    <w:p w:rsidR="00F87A27" w:rsidRDefault="005A02C9">
      <w:pPr>
        <w:spacing w:line="288" w:lineRule="auto"/>
        <w:ind w:left="120" w:right="68"/>
        <w:jc w:val="both"/>
        <w:rPr>
          <w:rFonts w:ascii="Helvetica" w:eastAsia="Helvetica" w:hAnsi="Helvetica" w:cs="Helvetica"/>
          <w:sz w:val="18"/>
          <w:szCs w:val="18"/>
        </w:rPr>
      </w:pPr>
      <w:r>
        <w:rPr>
          <w:rFonts w:ascii="Helvetica" w:eastAsia="Helvetica" w:hAnsi="Helvetica" w:cs="Helvetica"/>
          <w:i/>
          <w:sz w:val="18"/>
          <w:szCs w:val="18"/>
        </w:rPr>
        <w:t>Of</w:t>
      </w:r>
      <w:r>
        <w:rPr>
          <w:rFonts w:ascii="Helvetica" w:eastAsia="Helvetica" w:hAnsi="Helvetica" w:cs="Helvetica"/>
          <w:i/>
          <w:spacing w:val="11"/>
          <w:sz w:val="18"/>
          <w:szCs w:val="18"/>
        </w:rPr>
        <w:t xml:space="preserve"> </w:t>
      </w:r>
      <w:r>
        <w:rPr>
          <w:rFonts w:ascii="Helvetica" w:eastAsia="Helvetica" w:hAnsi="Helvetica" w:cs="Helvetica"/>
          <w:i/>
          <w:sz w:val="18"/>
          <w:szCs w:val="18"/>
        </w:rPr>
        <w:t>course</w:t>
      </w:r>
      <w:r>
        <w:rPr>
          <w:rFonts w:ascii="Helvetica" w:eastAsia="Helvetica" w:hAnsi="Helvetica" w:cs="Helvetica"/>
          <w:i/>
          <w:spacing w:val="11"/>
          <w:sz w:val="18"/>
          <w:szCs w:val="18"/>
        </w:rPr>
        <w:t xml:space="preserve"> </w:t>
      </w:r>
      <w:r>
        <w:rPr>
          <w:rFonts w:ascii="Helvetica" w:eastAsia="Helvetica" w:hAnsi="Helvetica" w:cs="Helvetica"/>
          <w:i/>
          <w:sz w:val="18"/>
          <w:szCs w:val="18"/>
        </w:rPr>
        <w:t>don’t</w:t>
      </w:r>
      <w:r>
        <w:rPr>
          <w:rFonts w:ascii="Helvetica" w:eastAsia="Helvetica" w:hAnsi="Helvetica" w:cs="Helvetica"/>
          <w:i/>
          <w:spacing w:val="11"/>
          <w:sz w:val="18"/>
          <w:szCs w:val="18"/>
        </w:rPr>
        <w:t xml:space="preserve"> </w:t>
      </w:r>
      <w:r>
        <w:rPr>
          <w:rFonts w:ascii="Helvetica" w:eastAsia="Helvetica" w:hAnsi="Helvetica" w:cs="Helvetica"/>
          <w:i/>
          <w:spacing w:val="-1"/>
          <w:sz w:val="18"/>
          <w:szCs w:val="18"/>
        </w:rPr>
        <w:t>forget</w:t>
      </w:r>
      <w:r>
        <w:rPr>
          <w:rFonts w:ascii="Helvetica" w:eastAsia="Helvetica" w:hAnsi="Helvetica" w:cs="Helvetica"/>
          <w:i/>
          <w:spacing w:val="11"/>
          <w:sz w:val="18"/>
          <w:szCs w:val="18"/>
        </w:rPr>
        <w:t xml:space="preserve"> </w:t>
      </w:r>
      <w:r>
        <w:rPr>
          <w:rFonts w:ascii="Helvetica" w:eastAsia="Helvetica" w:hAnsi="Helvetica" w:cs="Helvetica"/>
          <w:i/>
          <w:sz w:val="18"/>
          <w:szCs w:val="18"/>
        </w:rPr>
        <w:t>to</w:t>
      </w:r>
      <w:r>
        <w:rPr>
          <w:rFonts w:ascii="Helvetica" w:eastAsia="Helvetica" w:hAnsi="Helvetica" w:cs="Helvetica"/>
          <w:i/>
          <w:spacing w:val="11"/>
          <w:sz w:val="18"/>
          <w:szCs w:val="18"/>
        </w:rPr>
        <w:t xml:space="preserve"> </w:t>
      </w:r>
      <w:r>
        <w:rPr>
          <w:rFonts w:ascii="Helvetica" w:eastAsia="Helvetica" w:hAnsi="Helvetica" w:cs="Helvetica"/>
          <w:i/>
          <w:sz w:val="18"/>
          <w:szCs w:val="18"/>
        </w:rPr>
        <w:t>write</w:t>
      </w:r>
      <w:r>
        <w:rPr>
          <w:rFonts w:ascii="Helvetica" w:eastAsia="Helvetica" w:hAnsi="Helvetica" w:cs="Helvetica"/>
          <w:i/>
          <w:spacing w:val="22"/>
          <w:sz w:val="18"/>
          <w:szCs w:val="18"/>
        </w:rPr>
        <w:t xml:space="preserve"> </w:t>
      </w:r>
      <w:r>
        <w:rPr>
          <w:rFonts w:ascii="Helvetica" w:eastAsia="Helvetica" w:hAnsi="Helvetica" w:cs="Helvetica"/>
          <w:i/>
          <w:spacing w:val="-1"/>
          <w:sz w:val="18"/>
          <w:szCs w:val="18"/>
        </w:rPr>
        <w:t>any</w:t>
      </w:r>
      <w:r>
        <w:rPr>
          <w:rFonts w:ascii="Helvetica" w:eastAsia="Helvetica" w:hAnsi="Helvetica" w:cs="Helvetica"/>
          <w:i/>
          <w:spacing w:val="4"/>
          <w:sz w:val="18"/>
          <w:szCs w:val="18"/>
        </w:rPr>
        <w:t xml:space="preserve"> </w:t>
      </w:r>
      <w:r>
        <w:rPr>
          <w:rFonts w:ascii="Helvetica" w:eastAsia="Helvetica" w:hAnsi="Helvetica" w:cs="Helvetica"/>
          <w:i/>
          <w:sz w:val="18"/>
          <w:szCs w:val="18"/>
        </w:rPr>
        <w:t>notes</w:t>
      </w:r>
      <w:r>
        <w:rPr>
          <w:rFonts w:ascii="Helvetica" w:eastAsia="Helvetica" w:hAnsi="Helvetica" w:cs="Helvetica"/>
          <w:i/>
          <w:spacing w:val="4"/>
          <w:sz w:val="18"/>
          <w:szCs w:val="18"/>
        </w:rPr>
        <w:t xml:space="preserve"> </w:t>
      </w:r>
      <w:r>
        <w:rPr>
          <w:rFonts w:ascii="Helvetica" w:eastAsia="Helvetica" w:hAnsi="Helvetica" w:cs="Helvetica"/>
          <w:i/>
          <w:spacing w:val="-2"/>
          <w:sz w:val="18"/>
          <w:szCs w:val="18"/>
        </w:rPr>
        <w:t>you</w:t>
      </w:r>
      <w:r>
        <w:rPr>
          <w:rFonts w:ascii="Helvetica" w:eastAsia="Helvetica" w:hAnsi="Helvetica" w:cs="Helvetica"/>
          <w:i/>
          <w:spacing w:val="4"/>
          <w:sz w:val="18"/>
          <w:szCs w:val="18"/>
        </w:rPr>
        <w:t xml:space="preserve"> </w:t>
      </w:r>
      <w:r>
        <w:rPr>
          <w:rFonts w:ascii="Helvetica" w:eastAsia="Helvetica" w:hAnsi="Helvetica" w:cs="Helvetica"/>
          <w:i/>
          <w:spacing w:val="-2"/>
          <w:sz w:val="18"/>
          <w:szCs w:val="18"/>
        </w:rPr>
        <w:t>may</w:t>
      </w:r>
      <w:r>
        <w:rPr>
          <w:rFonts w:ascii="Helvetica" w:eastAsia="Helvetica" w:hAnsi="Helvetica" w:cs="Helvetica"/>
          <w:i/>
          <w:spacing w:val="4"/>
          <w:sz w:val="18"/>
          <w:szCs w:val="18"/>
        </w:rPr>
        <w:t xml:space="preserve"> </w:t>
      </w:r>
      <w:r>
        <w:rPr>
          <w:rFonts w:ascii="Helvetica" w:eastAsia="Helvetica" w:hAnsi="Helvetica" w:cs="Helvetica"/>
          <w:i/>
          <w:spacing w:val="-3"/>
          <w:sz w:val="18"/>
          <w:szCs w:val="18"/>
        </w:rPr>
        <w:t>have.</w:t>
      </w:r>
    </w:p>
    <w:p w:rsidR="00F87A27" w:rsidRDefault="005A02C9">
      <w:pPr>
        <w:spacing w:before="128"/>
        <w:ind w:left="2299"/>
        <w:rPr>
          <w:rFonts w:ascii="Stencil" w:eastAsia="Stencil" w:hAnsi="Stencil" w:cs="Stencil"/>
          <w:sz w:val="27"/>
          <w:szCs w:val="27"/>
        </w:rPr>
      </w:pPr>
      <w:r>
        <w:rPr>
          <w:w w:val="110"/>
        </w:rPr>
        <w:br w:type="column"/>
      </w:r>
      <w:r>
        <w:rPr>
          <w:rFonts w:ascii="Stencil"/>
          <w:spacing w:val="-1"/>
          <w:w w:val="110"/>
          <w:sz w:val="27"/>
        </w:rPr>
        <w:lastRenderedPageBreak/>
        <w:t>PILOT</w:t>
      </w:r>
      <w:r>
        <w:rPr>
          <w:rFonts w:ascii="Stencil"/>
          <w:spacing w:val="26"/>
          <w:w w:val="110"/>
          <w:sz w:val="27"/>
        </w:rPr>
        <w:t xml:space="preserve"> </w:t>
      </w:r>
      <w:r>
        <w:rPr>
          <w:rFonts w:ascii="Stencil"/>
          <w:w w:val="110"/>
          <w:sz w:val="27"/>
        </w:rPr>
        <w:t>&amp;</w:t>
      </w:r>
      <w:r>
        <w:rPr>
          <w:rFonts w:ascii="Stencil"/>
          <w:spacing w:val="43"/>
          <w:w w:val="110"/>
          <w:sz w:val="27"/>
        </w:rPr>
        <w:t xml:space="preserve"> </w:t>
      </w:r>
      <w:r>
        <w:rPr>
          <w:rFonts w:ascii="Stencil"/>
          <w:w w:val="110"/>
          <w:sz w:val="27"/>
        </w:rPr>
        <w:t>SUIT</w:t>
      </w:r>
      <w:r>
        <w:rPr>
          <w:rFonts w:ascii="Stencil"/>
          <w:spacing w:val="26"/>
          <w:w w:val="110"/>
          <w:sz w:val="27"/>
        </w:rPr>
        <w:t xml:space="preserve"> </w:t>
      </w:r>
      <w:r>
        <w:rPr>
          <w:rFonts w:ascii="Stencil"/>
          <w:spacing w:val="-1"/>
          <w:w w:val="110"/>
          <w:sz w:val="27"/>
        </w:rPr>
        <w:t>DATAFAX</w:t>
      </w:r>
    </w:p>
    <w:p w:rsidR="00F87A27" w:rsidRDefault="00E86CF6">
      <w:pPr>
        <w:spacing w:before="168"/>
        <w:ind w:left="4739"/>
        <w:rPr>
          <w:rFonts w:ascii="Helvetica" w:eastAsia="Helvetica" w:hAnsi="Helvetica" w:cs="Helvetica"/>
          <w:sz w:val="19"/>
          <w:szCs w:val="19"/>
        </w:rPr>
      </w:pPr>
      <w:r w:rsidRPr="00E86CF6">
        <w:pict>
          <v:shape id="_x0000_s1225" type="#_x0000_t202" style="position:absolute;left:0;text-align:left;margin-left:178.9pt;margin-top:1.9pt;width:388.65pt;height:62.2pt;z-index:-251624960;mso-position-horizontal-relative:page" filled="f" stroked="f">
            <v:textbox inset="0,0,0,0">
              <w:txbxContent>
                <w:p w:rsidR="003D39BA" w:rsidRDefault="003D39BA">
                  <w:pPr>
                    <w:rPr>
                      <w:rFonts w:ascii="Helvetica" w:eastAsia="Helvetica" w:hAnsi="Helvetica" w:cs="Helvetica"/>
                      <w:b/>
                      <w:bCs/>
                      <w:sz w:val="18"/>
                      <w:szCs w:val="18"/>
                    </w:rPr>
                  </w:pPr>
                </w:p>
                <w:p w:rsidR="003D39BA" w:rsidRDefault="003D39BA">
                  <w:pPr>
                    <w:rPr>
                      <w:rFonts w:ascii="Helvetica" w:eastAsia="Helvetica" w:hAnsi="Helvetica" w:cs="Helvetica"/>
                      <w:b/>
                      <w:bCs/>
                      <w:sz w:val="18"/>
                      <w:szCs w:val="18"/>
                    </w:rPr>
                  </w:pPr>
                </w:p>
                <w:p w:rsidR="003D39BA" w:rsidRDefault="003D39BA">
                  <w:pPr>
                    <w:rPr>
                      <w:rFonts w:ascii="Helvetica" w:eastAsia="Helvetica" w:hAnsi="Helvetica" w:cs="Helvetica"/>
                      <w:b/>
                      <w:bCs/>
                      <w:sz w:val="18"/>
                      <w:szCs w:val="18"/>
                    </w:rPr>
                  </w:pPr>
                </w:p>
                <w:p w:rsidR="003D39BA" w:rsidRDefault="003D39BA">
                  <w:pPr>
                    <w:rPr>
                      <w:rFonts w:ascii="Helvetica" w:eastAsia="Helvetica" w:hAnsi="Helvetica" w:cs="Helvetica"/>
                      <w:b/>
                      <w:bCs/>
                      <w:sz w:val="18"/>
                      <w:szCs w:val="18"/>
                    </w:rPr>
                  </w:pPr>
                </w:p>
                <w:p w:rsidR="003D39BA" w:rsidRDefault="003D39BA">
                  <w:pPr>
                    <w:rPr>
                      <w:rFonts w:ascii="Helvetica" w:eastAsia="Helvetica" w:hAnsi="Helvetica" w:cs="Helvetica"/>
                      <w:b/>
                      <w:bCs/>
                      <w:sz w:val="18"/>
                      <w:szCs w:val="18"/>
                    </w:rPr>
                  </w:pPr>
                </w:p>
                <w:p w:rsidR="003D39BA" w:rsidRDefault="003D39BA">
                  <w:pPr>
                    <w:spacing w:before="92"/>
                    <w:ind w:left="2058"/>
                    <w:rPr>
                      <w:rFonts w:ascii="Helvetica" w:eastAsia="Helvetica" w:hAnsi="Helvetica" w:cs="Helvetica"/>
                      <w:sz w:val="18"/>
                      <w:szCs w:val="18"/>
                    </w:rPr>
                  </w:pPr>
                  <w:r>
                    <w:rPr>
                      <w:rFonts w:ascii="Helvetica"/>
                      <w:b/>
                      <w:i/>
                      <w:spacing w:val="-1"/>
                      <w:w w:val="90"/>
                      <w:sz w:val="18"/>
                    </w:rPr>
                    <w:t>Pilot</w:t>
                  </w:r>
                  <w:r>
                    <w:rPr>
                      <w:rFonts w:ascii="Helvetica"/>
                      <w:b/>
                      <w:i/>
                      <w:spacing w:val="4"/>
                      <w:w w:val="90"/>
                      <w:sz w:val="18"/>
                    </w:rPr>
                    <w:t xml:space="preserve"> </w:t>
                  </w:r>
                  <w:r>
                    <w:rPr>
                      <w:rFonts w:ascii="Helvetica"/>
                      <w:b/>
                      <w:i/>
                      <w:spacing w:val="-2"/>
                      <w:w w:val="90"/>
                      <w:sz w:val="18"/>
                    </w:rPr>
                    <w:t>Bonus</w:t>
                  </w:r>
                </w:p>
              </w:txbxContent>
            </v:textbox>
            <w10:wrap anchorx="page"/>
          </v:shape>
        </w:pict>
      </w:r>
      <w:r w:rsidRPr="00E86CF6">
        <w:pict>
          <v:group id="_x0000_s1148" style="position:absolute;left:0;text-align:left;margin-left:154.9pt;margin-top:-21pt;width:421.1pt;height:390.45pt;z-index:-251623936;mso-position-horizontal-relative:page" coordorigin="3098,-420" coordsize="8422,7809">
            <v:group id="_x0000_s1223" style="position:absolute;left:3436;top:-397;width:8061;height:7763" coordorigin="3436,-397" coordsize="8061,7763">
              <v:shape id="_x0000_s1224" style="position:absolute;left:3436;top:-397;width:8061;height:7763" coordorigin="3436,-397" coordsize="8061,7763" path="m3436,-397r8061,l11497,7366r-8061,l3436,-397xe" fillcolor="#666" stroked="f">
                <v:path arrowok="t"/>
              </v:shape>
            </v:group>
            <v:group id="_x0000_s1221" style="position:absolute;left:3425;top:-409;width:8084;height:7786" coordorigin="3425,-409" coordsize="8084,7786">
              <v:shape id="_x0000_s1222" style="position:absolute;left:3425;top:-409;width:8084;height:7786" coordorigin="3425,-409" coordsize="8084,7786" path="m3425,-409r8083,l11508,7377r-8083,l3425,-409xe" filled="f" strokeweight=".40639mm">
                <v:path arrowok="t"/>
              </v:shape>
            </v:group>
            <v:group id="_x0000_s1219" style="position:absolute;left:3566;top:1516;width:4862;height:1416" coordorigin="3566,1516" coordsize="4862,1416">
              <v:shape id="_x0000_s1220" style="position:absolute;left:3566;top:1516;width:4862;height:1416" coordorigin="3566,1516" coordsize="4862,1416" path="m3566,1516r4862,l8428,2932r-4862,l3566,1516xe" stroked="f">
                <v:path arrowok="t"/>
              </v:shape>
            </v:group>
            <v:group id="_x0000_s1217" style="position:absolute;left:3556;top:1506;width:4882;height:1436" coordorigin="3556,1506" coordsize="4882,1436">
              <v:shape id="_x0000_s1218" style="position:absolute;left:3556;top:1506;width:4882;height:1436" coordorigin="3556,1506" coordsize="4882,1436" path="m3556,1506r4882,l8438,2942r-4882,l3556,1506xe" filled="f" strokeweight="1pt">
                <v:path arrowok="t"/>
              </v:shape>
            </v:group>
            <v:group id="_x0000_s1215" style="position:absolute;left:3579;top:38;width:7773;height:1244" coordorigin="3579,38" coordsize="7773,1244">
              <v:shape id="_x0000_s1216" style="position:absolute;left:3579;top:38;width:7773;height:1244" coordorigin="3579,38" coordsize="7773,1244" path="m3579,38r7772,l11351,1282r-7772,l3579,38xe" stroked="f">
                <v:path arrowok="t"/>
              </v:shape>
            </v:group>
            <v:group id="_x0000_s1213" style="position:absolute;left:3567;top:27;width:7796;height:1267" coordorigin="3567,27" coordsize="7796,1267">
              <v:shape id="_x0000_s1214" style="position:absolute;left:3567;top:27;width:7796;height:1267" coordorigin="3567,27" coordsize="7796,1267" path="m3567,27r7796,l11363,1294r-7796,l3567,27xe" filled="f" strokeweight=".40603mm">
                <v:path arrowok="t"/>
              </v:shape>
            </v:group>
            <v:group id="_x0000_s1211" style="position:absolute;left:3553;top:-362;width:7826;height:346" coordorigin="3553,-362" coordsize="7826,346">
              <v:shape id="_x0000_s1212" style="position:absolute;left:3553;top:-362;width:7826;height:346" coordorigin="3553,-362" coordsize="7826,346" path="m3553,-362r7826,l11379,-16r-7826,l3553,-362xe" fillcolor="#666" stroked="f">
                <v:path arrowok="t"/>
              </v:shape>
            </v:group>
            <v:group id="_x0000_s1209" style="position:absolute;left:3806;top:579;width:7331;height:2" coordorigin="3806,579" coordsize="7331,2">
              <v:shape id="_x0000_s1210" style="position:absolute;left:3806;top:579;width:7331;height:2" coordorigin="3806,579" coordsize="7331,0" path="m3806,579r7330,e" filled="f" strokeweight="1pt">
                <v:path arrowok="t"/>
              </v:shape>
            </v:group>
            <v:group id="_x0000_s1207" style="position:absolute;left:3578;top:25;width:7787;height:1270" coordorigin="3578,25" coordsize="7787,1270">
              <v:shape id="_x0000_s1208" style="position:absolute;left:3578;top:25;width:7787;height:1270" coordorigin="3578,25" coordsize="7787,1270" path="m3578,25r7786,l11364,1295r-7786,l3578,25xe" filled="f" strokeweight="1pt">
                <v:path arrowok="t"/>
              </v:shape>
            </v:group>
            <v:group id="_x0000_s1205" style="position:absolute;left:3565;top:5732;width:3230;height:1427" coordorigin="3565,5732" coordsize="3230,1427">
              <v:shape id="_x0000_s1206" style="position:absolute;left:3565;top:5732;width:3230;height:1427" coordorigin="3565,5732" coordsize="3230,1427" path="m3565,5732r3230,l6795,7159r-3230,l3565,5732xe" stroked="f">
                <v:path arrowok="t"/>
              </v:shape>
            </v:group>
            <v:group id="_x0000_s1203" style="position:absolute;left:3555;top:5722;width:3250;height:1447" coordorigin="3555,5722" coordsize="3250,1447">
              <v:shape id="_x0000_s1204" style="position:absolute;left:3555;top:5722;width:3250;height:1447" coordorigin="3555,5722" coordsize="3250,1447" path="m3555,5722r3250,l6805,7169r-3250,l3555,5722xe" filled="f" strokeweight="1pt">
                <v:path arrowok="t"/>
              </v:shape>
            </v:group>
            <v:group id="_x0000_s1201" style="position:absolute;left:3568;top:3111;width:7837;height:722" coordorigin="3568,3111" coordsize="7837,722">
              <v:shape id="_x0000_s1202" style="position:absolute;left:3568;top:3111;width:7837;height:722" coordorigin="3568,3111" coordsize="7837,722" path="m3568,3111r7837,l11405,3832r-7837,l3568,3111xe" stroked="f">
                <v:path arrowok="t"/>
              </v:shape>
            </v:group>
            <v:group id="_x0000_s1199" style="position:absolute;left:3556;top:3099;width:7861;height:745" coordorigin="3556,3099" coordsize="7861,745">
              <v:shape id="_x0000_s1200" style="position:absolute;left:3556;top:3099;width:7861;height:745" coordorigin="3556,3099" coordsize="7861,745" path="m3556,3099r7861,l11417,3843r-7861,l3556,3099xe" filled="f" strokeweight="1.16pt">
                <v:path arrowok="t"/>
              </v:shape>
            </v:group>
            <v:group id="_x0000_s1197" style="position:absolute;left:3696;top:3503;width:7593;height:2" coordorigin="3696,3503" coordsize="7593,2">
              <v:shape id="_x0000_s1198" style="position:absolute;left:3696;top:3503;width:7593;height:2" coordorigin="3696,3503" coordsize="7593,0" path="m3696,3503r7593,e" filled="f" strokeweight="1pt">
                <v:path arrowok="t"/>
              </v:shape>
            </v:group>
            <v:group id="_x0000_s1195" style="position:absolute;left:10302;top:372;width:2;height:933" coordorigin="10302,372" coordsize="2,933">
              <v:shape id="_x0000_s1196" style="position:absolute;left:10302;top:372;width:2;height:933" coordorigin="10302,372" coordsize="0,933" path="m10302,372r,933e" filled="f" strokeweight=".40956mm">
                <v:path arrowok="t"/>
              </v:shape>
            </v:group>
            <v:group id="_x0000_s1193" style="position:absolute;left:9920;top:372;width:2;height:933" coordorigin="9920,372" coordsize="2,933">
              <v:shape id="_x0000_s1194" style="position:absolute;left:9920;top:372;width:2;height:933" coordorigin="9920,372" coordsize="0,933" path="m9920,372r,933e" filled="f" strokeweight=".40956mm">
                <v:path arrowok="t"/>
              </v:shape>
            </v:group>
            <v:group id="_x0000_s1191" style="position:absolute;left:9593;top:372;width:2;height:933" coordorigin="9593,372" coordsize="2,933">
              <v:shape id="_x0000_s1192" style="position:absolute;left:9593;top:372;width:2;height:933" coordorigin="9593,372" coordsize="0,933" path="m9593,372r,933e" filled="f" strokeweight=".40956mm">
                <v:path arrowok="t"/>
              </v:shape>
            </v:group>
            <v:group id="_x0000_s1189" style="position:absolute;left:9239;top:372;width:2;height:933" coordorigin="9239,372" coordsize="2,933">
              <v:shape id="_x0000_s1190" style="position:absolute;left:9239;top:372;width:2;height:933" coordorigin="9239,372" coordsize="0,933" path="m9239,372r,933e" filled="f" strokeweight=".40956mm">
                <v:path arrowok="t"/>
              </v:shape>
            </v:group>
            <v:group id="_x0000_s1187" style="position:absolute;left:8822;top:372;width:2;height:933" coordorigin="8822,372" coordsize="2,933">
              <v:shape id="_x0000_s1188" style="position:absolute;left:8822;top:372;width:2;height:933" coordorigin="8822,372" coordsize="0,933" path="m8822,372r,933e" filled="f" strokeweight=".40956mm">
                <v:path arrowok="t"/>
              </v:shape>
            </v:group>
            <v:group id="_x0000_s1185" style="position:absolute;left:8439;top:372;width:2;height:933" coordorigin="8439,372" coordsize="2,933">
              <v:shape id="_x0000_s1186" style="position:absolute;left:8439;top:372;width:2;height:933" coordorigin="8439,372" coordsize="0,933" path="m8439,372r,933e" filled="f" strokeweight=".40956mm">
                <v:path arrowok="t"/>
              </v:shape>
            </v:group>
            <v:group id="_x0000_s1183" style="position:absolute;left:8062;top:372;width:2;height:933" coordorigin="8062,372" coordsize="2,933">
              <v:shape id="_x0000_s1184" style="position:absolute;left:8062;top:372;width:2;height:933" coordorigin="8062,372" coordsize="0,933" path="m8062,372r,933e" filled="f" strokeweight=".40956mm">
                <v:path arrowok="t"/>
              </v:shape>
            </v:group>
            <v:group id="_x0000_s1181" style="position:absolute;left:7649;top:372;width:2;height:933" coordorigin="7649,372" coordsize="2,933">
              <v:shape id="_x0000_s1182" style="position:absolute;left:7649;top:372;width:2;height:933" coordorigin="7649,372" coordsize="0,933" path="m7649,372r,933e" filled="f" strokeweight=".40956mm">
                <v:path arrowok="t"/>
              </v:shape>
            </v:group>
            <v:group id="_x0000_s1179" style="position:absolute;left:7225;top:372;width:2;height:933" coordorigin="7225,372" coordsize="2,933">
              <v:shape id="_x0000_s1180" style="position:absolute;left:7225;top:372;width:2;height:933" coordorigin="7225,372" coordsize="0,933" path="m7225,372r,933e" filled="f" strokeweight=".40956mm">
                <v:path arrowok="t"/>
              </v:shape>
            </v:group>
            <v:group id="_x0000_s1177" style="position:absolute;left:3793;top:931;width:7338;height:2" coordorigin="3793,931" coordsize="7338,2">
              <v:shape id="_x0000_s1178" style="position:absolute;left:3793;top:931;width:7338;height:2" coordorigin="3793,931" coordsize="7338,0" path="m3793,931r7338,e" filled="f" strokeweight="1pt">
                <v:path arrowok="t"/>
              </v:shape>
            </v:group>
            <v:group id="_x0000_s1175" style="position:absolute;left:5568;top:3063;width:2;height:756" coordorigin="5568,3063" coordsize="2,756">
              <v:shape id="_x0000_s1176" style="position:absolute;left:5568;top:3063;width:2;height:756" coordorigin="5568,3063" coordsize="0,756" path="m5568,3063r,755e" filled="f" strokeweight="1pt">
                <v:path arrowok="t"/>
              </v:shape>
            </v:group>
            <v:group id="_x0000_s1173" style="position:absolute;left:6815;top:3063;width:2;height:756" coordorigin="6815,3063" coordsize="2,756">
              <v:shape id="_x0000_s1174" style="position:absolute;left:6815;top:3063;width:2;height:756" coordorigin="6815,3063" coordsize="0,756" path="m6815,3063r,755e" filled="f" strokeweight="1pt">
                <v:path arrowok="t"/>
              </v:shape>
            </v:group>
            <v:group id="_x0000_s1171" style="position:absolute;left:10649;top:3063;width:2;height:794" coordorigin="10649,3063" coordsize="2,794">
              <v:shape id="_x0000_s1172" style="position:absolute;left:10649;top:3063;width:2;height:794" coordorigin="10649,3063" coordsize="0,794" path="m10649,3063r,793e" filled="f" strokeweight="1pt">
                <v:path arrowok="t"/>
              </v:shape>
            </v:group>
            <v:group id="_x0000_s1169" style="position:absolute;left:3565;top:4065;width:4862;height:1416" coordorigin="3565,4065" coordsize="4862,1416">
              <v:shape id="_x0000_s1170" style="position:absolute;left:3565;top:4065;width:4862;height:1416" coordorigin="3565,4065" coordsize="4862,1416" path="m3565,4065r4861,l8426,5480r-4861,l3565,4065xe" stroked="f">
                <v:path arrowok="t"/>
              </v:shape>
            </v:group>
            <v:group id="_x0000_s1167" style="position:absolute;left:3555;top:4055;width:4882;height:1436" coordorigin="3555,4055" coordsize="4882,1436">
              <v:shape id="_x0000_s1168" style="position:absolute;left:3555;top:4055;width:4882;height:1436" coordorigin="3555,4055" coordsize="4882,1436" path="m3555,4055r4881,l8436,5490r-4881,l3555,4055xe" filled="f" strokeweight="1pt">
                <v:path arrowok="t"/>
              </v:shape>
            </v:group>
            <v:group id="_x0000_s1165" style="position:absolute;left:3793;top:1017;width:1775;height:265" coordorigin="3793,1017" coordsize="1775,265">
              <v:shape id="_x0000_s1166" style="position:absolute;left:3793;top:1017;width:1775;height:265" coordorigin="3793,1017" coordsize="1775,265" path="m3793,1017r1775,l5568,1282r-1775,l3793,1017xe" stroked="f">
                <v:path arrowok="t"/>
              </v:shape>
            </v:group>
            <v:group id="_x0000_s1163" style="position:absolute;left:6818;top:36;width:2;height:1270" coordorigin="6818,36" coordsize="2,1270">
              <v:shape id="_x0000_s1164" style="position:absolute;left:6818;top:36;width:2;height:1270" coordorigin="6818,36" coordsize="0,1270" path="m6818,36r,1269e" filled="f" strokeweight=".40639mm">
                <v:path arrowok="t"/>
              </v:shape>
            </v:group>
            <v:group id="_x0000_s1161" style="position:absolute;left:5573;top:21;width:2;height:1285" coordorigin="5573,21" coordsize="2,1285">
              <v:shape id="_x0000_s1162" style="position:absolute;left:5573;top:21;width:2;height:1285" coordorigin="5573,21" coordsize="0,1285" path="m5573,21r,1284e" filled="f" strokeweight=".40639mm">
                <v:path arrowok="t"/>
              </v:shape>
            </v:group>
            <v:group id="_x0000_s1159" style="position:absolute;left:10656;top:27;width:2;height:1278" coordorigin="10656,27" coordsize="2,1278">
              <v:shape id="_x0000_s1160" style="position:absolute;left:10656;top:27;width:2;height:1278" coordorigin="10656,27" coordsize="0,1278" path="m10656,27r,1278e" filled="f" strokeweight=".40639mm">
                <v:path arrowok="t"/>
              </v:shape>
            </v:group>
            <v:group id="_x0000_s1157" style="position:absolute;left:3118;top:832;width:1002;height:2" coordorigin="3118,832" coordsize="1002,2">
              <v:shape id="_x0000_s1158" style="position:absolute;left:3118;top:832;width:1002;height:2" coordorigin="3118,832" coordsize="1002,0" path="m3118,832r1002,e" filled="f" strokeweight="2pt">
                <v:path arrowok="t"/>
              </v:shape>
            </v:group>
            <v:group id="_x0000_s1155" style="position:absolute;left:3118;top:2402;width:989;height:2" coordorigin="3118,2402" coordsize="989,2">
              <v:shape id="_x0000_s1156" style="position:absolute;left:3118;top:2402;width:989;height:2" coordorigin="3118,2402" coordsize="989,0" path="m3118,2402r989,e" filled="f" strokeweight="2pt">
                <v:path arrowok="t"/>
              </v:shape>
            </v:group>
            <v:group id="_x0000_s1153" style="position:absolute;left:3118;top:3664;width:989;height:2" coordorigin="3118,3664" coordsize="989,2">
              <v:shape id="_x0000_s1154" style="position:absolute;left:3118;top:3664;width:989;height:2" coordorigin="3118,3664" coordsize="989,0" path="m3118,3664r989,e" filled="f" strokeweight="2pt">
                <v:path arrowok="t"/>
              </v:shape>
            </v:group>
            <v:group id="_x0000_s1151" style="position:absolute;left:3118;top:5294;width:989;height:2" coordorigin="3118,5294" coordsize="989,2">
              <v:shape id="_x0000_s1152" style="position:absolute;left:3118;top:5294;width:989;height:2" coordorigin="3118,5294" coordsize="989,0" path="m3118,5294r989,e" filled="f" strokeweight="2pt">
                <v:path arrowok="t"/>
              </v:shape>
            </v:group>
            <v:group id="_x0000_s1149" style="position:absolute;left:3118;top:6583;width:989;height:2" coordorigin="3118,6583" coordsize="989,2">
              <v:shape id="_x0000_s1150" style="position:absolute;left:3118;top:6583;width:989;height:2" coordorigin="3118,6583" coordsize="989,0" path="m3118,6583r989,e" filled="f" strokeweight="2pt">
                <v:path arrowok="t"/>
              </v:shape>
            </v:group>
            <w10:wrap anchorx="page"/>
          </v:group>
        </w:pict>
      </w:r>
      <w:r w:rsidR="005A02C9">
        <w:rPr>
          <w:rFonts w:ascii="Helvetica"/>
          <w:b/>
          <w:spacing w:val="-3"/>
          <w:w w:val="105"/>
          <w:sz w:val="19"/>
        </w:rPr>
        <w:t>Profile:</w:t>
      </w:r>
    </w:p>
    <w:p w:rsidR="00F87A27" w:rsidRDefault="005A02C9">
      <w:pPr>
        <w:tabs>
          <w:tab w:val="left" w:pos="2147"/>
          <w:tab w:val="left" w:pos="3490"/>
          <w:tab w:val="left" w:pos="5027"/>
          <w:tab w:val="left" w:pos="5412"/>
          <w:tab w:val="left" w:pos="5882"/>
          <w:tab w:val="left" w:pos="6150"/>
          <w:tab w:val="left" w:pos="7338"/>
        </w:tabs>
        <w:spacing w:before="45"/>
        <w:ind w:left="299" w:hanging="2"/>
        <w:rPr>
          <w:rFonts w:ascii="Helvetica" w:eastAsia="Helvetica" w:hAnsi="Helvetica" w:cs="Helvetica"/>
          <w:sz w:val="19"/>
          <w:szCs w:val="19"/>
        </w:rPr>
      </w:pPr>
      <w:r>
        <w:rPr>
          <w:rFonts w:ascii="Helvetica"/>
          <w:b/>
          <w:spacing w:val="-2"/>
          <w:w w:val="95"/>
          <w:sz w:val="19"/>
        </w:rPr>
        <w:t>Pilot</w:t>
      </w:r>
      <w:r>
        <w:rPr>
          <w:rFonts w:ascii="Helvetica"/>
          <w:b/>
          <w:spacing w:val="-16"/>
          <w:w w:val="95"/>
          <w:sz w:val="19"/>
        </w:rPr>
        <w:t xml:space="preserve"> </w:t>
      </w:r>
      <w:r>
        <w:rPr>
          <w:rFonts w:ascii="Helvetica"/>
          <w:b/>
          <w:spacing w:val="-2"/>
          <w:w w:val="95"/>
          <w:sz w:val="19"/>
        </w:rPr>
        <w:t>Name</w:t>
      </w:r>
      <w:r>
        <w:rPr>
          <w:rFonts w:ascii="Helvetica"/>
          <w:b/>
          <w:spacing w:val="-2"/>
          <w:w w:val="95"/>
          <w:sz w:val="19"/>
        </w:rPr>
        <w:tab/>
      </w:r>
      <w:r>
        <w:rPr>
          <w:rFonts w:ascii="Helvetica"/>
          <w:b/>
          <w:spacing w:val="-2"/>
          <w:w w:val="90"/>
          <w:sz w:val="19"/>
        </w:rPr>
        <w:t>Points/Model</w:t>
      </w:r>
      <w:r>
        <w:rPr>
          <w:rFonts w:ascii="Helvetica"/>
          <w:b/>
          <w:spacing w:val="-2"/>
          <w:w w:val="90"/>
          <w:sz w:val="19"/>
        </w:rPr>
        <w:tab/>
      </w:r>
      <w:r>
        <w:rPr>
          <w:rFonts w:ascii="Helvetica"/>
          <w:b/>
          <w:sz w:val="19"/>
        </w:rPr>
        <w:t xml:space="preserve">M </w:t>
      </w:r>
      <w:r>
        <w:rPr>
          <w:rFonts w:ascii="Helvetica"/>
          <w:b/>
          <w:spacing w:val="29"/>
          <w:sz w:val="19"/>
        </w:rPr>
        <w:t xml:space="preserve"> </w:t>
      </w:r>
      <w:r>
        <w:rPr>
          <w:rFonts w:ascii="Helvetica"/>
          <w:b/>
          <w:spacing w:val="-1"/>
          <w:sz w:val="19"/>
        </w:rPr>
        <w:t>WS</w:t>
      </w:r>
      <w:r>
        <w:rPr>
          <w:rFonts w:ascii="Helvetica"/>
          <w:b/>
          <w:spacing w:val="47"/>
          <w:sz w:val="19"/>
        </w:rPr>
        <w:t xml:space="preserve"> </w:t>
      </w:r>
      <w:r>
        <w:rPr>
          <w:rFonts w:ascii="Helvetica"/>
          <w:b/>
          <w:spacing w:val="-1"/>
          <w:sz w:val="19"/>
        </w:rPr>
        <w:t>BS</w:t>
      </w:r>
      <w:r>
        <w:rPr>
          <w:rFonts w:ascii="Helvetica"/>
          <w:b/>
          <w:sz w:val="19"/>
        </w:rPr>
        <w:t xml:space="preserve">  </w:t>
      </w:r>
      <w:r>
        <w:rPr>
          <w:rFonts w:ascii="Helvetica"/>
          <w:b/>
          <w:spacing w:val="16"/>
          <w:sz w:val="19"/>
        </w:rPr>
        <w:t xml:space="preserve"> </w:t>
      </w:r>
      <w:r>
        <w:rPr>
          <w:rFonts w:ascii="Helvetica"/>
          <w:b/>
          <w:sz w:val="19"/>
        </w:rPr>
        <w:t>S</w:t>
      </w:r>
      <w:r>
        <w:rPr>
          <w:rFonts w:ascii="Helvetica"/>
          <w:b/>
          <w:sz w:val="19"/>
        </w:rPr>
        <w:tab/>
        <w:t>T</w:t>
      </w:r>
      <w:r>
        <w:rPr>
          <w:rFonts w:ascii="Helvetica"/>
          <w:b/>
          <w:sz w:val="19"/>
        </w:rPr>
        <w:tab/>
        <w:t>W</w:t>
      </w:r>
      <w:r>
        <w:rPr>
          <w:rFonts w:ascii="Helvetica"/>
          <w:b/>
          <w:sz w:val="19"/>
        </w:rPr>
        <w:tab/>
        <w:t>I</w:t>
      </w:r>
      <w:r>
        <w:rPr>
          <w:rFonts w:ascii="Helvetica"/>
          <w:b/>
          <w:sz w:val="19"/>
        </w:rPr>
        <w:tab/>
        <w:t xml:space="preserve">A  </w:t>
      </w:r>
      <w:r>
        <w:rPr>
          <w:rFonts w:ascii="Helvetica"/>
          <w:b/>
          <w:spacing w:val="31"/>
          <w:sz w:val="19"/>
        </w:rPr>
        <w:t xml:space="preserve"> </w:t>
      </w:r>
      <w:r>
        <w:rPr>
          <w:rFonts w:ascii="Helvetica"/>
          <w:b/>
          <w:spacing w:val="-1"/>
          <w:sz w:val="19"/>
        </w:rPr>
        <w:t>PS</w:t>
      </w:r>
      <w:r>
        <w:rPr>
          <w:rFonts w:ascii="Helvetica"/>
          <w:b/>
          <w:sz w:val="19"/>
        </w:rPr>
        <w:t xml:space="preserve"> </w:t>
      </w:r>
      <w:r>
        <w:rPr>
          <w:rFonts w:ascii="Helvetica"/>
          <w:b/>
          <w:spacing w:val="11"/>
          <w:sz w:val="19"/>
        </w:rPr>
        <w:t xml:space="preserve"> </w:t>
      </w:r>
      <w:r>
        <w:rPr>
          <w:rFonts w:ascii="Helvetica"/>
          <w:b/>
          <w:spacing w:val="-1"/>
          <w:sz w:val="19"/>
        </w:rPr>
        <w:t>LD</w:t>
      </w:r>
      <w:r>
        <w:rPr>
          <w:rFonts w:ascii="Helvetica"/>
          <w:b/>
          <w:spacing w:val="-1"/>
          <w:sz w:val="19"/>
        </w:rPr>
        <w:tab/>
        <w:t>EP</w:t>
      </w:r>
    </w:p>
    <w:p w:rsidR="00F87A27" w:rsidRDefault="00F87A27">
      <w:pPr>
        <w:rPr>
          <w:rFonts w:ascii="Helvetica" w:eastAsia="Helvetica" w:hAnsi="Helvetica" w:cs="Helvetica"/>
          <w:b/>
          <w:bCs/>
          <w:sz w:val="20"/>
          <w:szCs w:val="20"/>
        </w:rPr>
      </w:pPr>
    </w:p>
    <w:p w:rsidR="00F87A27" w:rsidRDefault="00F87A27">
      <w:pPr>
        <w:spacing w:before="8"/>
        <w:rPr>
          <w:rFonts w:ascii="Helvetica" w:eastAsia="Helvetica" w:hAnsi="Helvetica" w:cs="Helvetica"/>
          <w:b/>
          <w:bCs/>
          <w:sz w:val="23"/>
          <w:szCs w:val="23"/>
        </w:rPr>
      </w:pPr>
    </w:p>
    <w:p w:rsidR="00F87A27" w:rsidRDefault="005A02C9">
      <w:pPr>
        <w:ind w:left="299"/>
        <w:rPr>
          <w:rFonts w:ascii="Helvetica" w:eastAsia="Helvetica" w:hAnsi="Helvetica" w:cs="Helvetica"/>
          <w:sz w:val="19"/>
          <w:szCs w:val="19"/>
        </w:rPr>
      </w:pPr>
      <w:r>
        <w:rPr>
          <w:rFonts w:ascii="Helvetica"/>
          <w:i/>
          <w:spacing w:val="-2"/>
          <w:w w:val="95"/>
          <w:sz w:val="19"/>
        </w:rPr>
        <w:t>Pilot</w:t>
      </w:r>
      <w:r>
        <w:rPr>
          <w:rFonts w:ascii="Helvetica"/>
          <w:i/>
          <w:spacing w:val="-14"/>
          <w:w w:val="95"/>
          <w:sz w:val="19"/>
        </w:rPr>
        <w:t xml:space="preserve"> </w:t>
      </w:r>
      <w:r>
        <w:rPr>
          <w:rFonts w:ascii="Helvetica"/>
          <w:i/>
          <w:spacing w:val="-3"/>
          <w:w w:val="95"/>
          <w:sz w:val="19"/>
        </w:rPr>
        <w:t>Bonus</w:t>
      </w:r>
    </w:p>
    <w:p w:rsidR="00F87A27" w:rsidRDefault="00F87A27">
      <w:pPr>
        <w:rPr>
          <w:rFonts w:ascii="Helvetica" w:eastAsia="Helvetica" w:hAnsi="Helvetica" w:cs="Helvetica"/>
          <w:i/>
          <w:sz w:val="20"/>
          <w:szCs w:val="20"/>
        </w:rPr>
      </w:pPr>
    </w:p>
    <w:p w:rsidR="00F87A27" w:rsidRDefault="00E86CF6">
      <w:pPr>
        <w:spacing w:before="158"/>
        <w:ind w:left="121"/>
        <w:rPr>
          <w:rFonts w:ascii="Helvetica" w:eastAsia="Helvetica" w:hAnsi="Helvetica" w:cs="Helvetica"/>
          <w:sz w:val="18"/>
          <w:szCs w:val="18"/>
        </w:rPr>
      </w:pPr>
      <w:r w:rsidRPr="00E86CF6">
        <w:pict>
          <v:shape id="_x0000_s1147" type="#_x0000_t202" style="position:absolute;left:0;text-align:left;margin-left:436.25pt;margin-top:3.85pt;width:132pt;height:72.2pt;z-index:251667968;mso-position-horizontal-relative:page" strokeweight="1pt">
            <v:textbox inset="0,0,0,0">
              <w:txbxContent>
                <w:p w:rsidR="003D39BA" w:rsidRDefault="003D39BA">
                  <w:pPr>
                    <w:spacing w:before="63"/>
                    <w:ind w:left="69"/>
                    <w:rPr>
                      <w:rFonts w:ascii="Helvetica" w:eastAsia="Helvetica" w:hAnsi="Helvetica" w:cs="Helvetica"/>
                      <w:sz w:val="18"/>
                      <w:szCs w:val="18"/>
                    </w:rPr>
                  </w:pPr>
                  <w:r>
                    <w:rPr>
                      <w:rFonts w:ascii="Helvetica"/>
                      <w:b/>
                      <w:spacing w:val="-1"/>
                      <w:sz w:val="18"/>
                    </w:rPr>
                    <w:t>Notes:</w:t>
                  </w:r>
                </w:p>
              </w:txbxContent>
            </v:textbox>
            <w10:wrap anchorx="page"/>
          </v:shape>
        </w:pict>
      </w:r>
      <w:r w:rsidR="005A02C9">
        <w:rPr>
          <w:rFonts w:ascii="Helvetica"/>
          <w:b/>
          <w:spacing w:val="-1"/>
          <w:sz w:val="18"/>
        </w:rPr>
        <w:t>Skills:</w:t>
      </w: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5A02C9">
      <w:pPr>
        <w:tabs>
          <w:tab w:val="left" w:pos="2127"/>
          <w:tab w:val="left" w:pos="3461"/>
          <w:tab w:val="left" w:pos="4814"/>
          <w:tab w:val="left" w:pos="6105"/>
          <w:tab w:val="left" w:pos="7396"/>
        </w:tabs>
        <w:spacing w:before="127"/>
        <w:ind w:left="120" w:firstLine="62"/>
        <w:rPr>
          <w:rFonts w:ascii="Helvetica" w:eastAsia="Helvetica" w:hAnsi="Helvetica" w:cs="Helvetica"/>
          <w:sz w:val="19"/>
          <w:szCs w:val="19"/>
        </w:rPr>
      </w:pPr>
      <w:r>
        <w:rPr>
          <w:rFonts w:ascii="Helvetica"/>
          <w:b/>
          <w:spacing w:val="-1"/>
          <w:sz w:val="19"/>
        </w:rPr>
        <w:t>Suit</w:t>
      </w:r>
      <w:r>
        <w:rPr>
          <w:rFonts w:ascii="Helvetica"/>
          <w:b/>
          <w:spacing w:val="33"/>
          <w:sz w:val="19"/>
        </w:rPr>
        <w:t xml:space="preserve"> </w:t>
      </w:r>
      <w:r>
        <w:rPr>
          <w:rFonts w:ascii="Helvetica"/>
          <w:b/>
          <w:spacing w:val="-1"/>
          <w:sz w:val="19"/>
        </w:rPr>
        <w:t>Name</w:t>
      </w:r>
      <w:r>
        <w:rPr>
          <w:rFonts w:ascii="Helvetica"/>
          <w:b/>
          <w:spacing w:val="-1"/>
          <w:sz w:val="19"/>
        </w:rPr>
        <w:tab/>
      </w:r>
      <w:r>
        <w:rPr>
          <w:rFonts w:ascii="Helvetica"/>
          <w:b/>
          <w:spacing w:val="-1"/>
          <w:w w:val="90"/>
          <w:sz w:val="19"/>
        </w:rPr>
        <w:t>Points/Model</w:t>
      </w:r>
      <w:r>
        <w:rPr>
          <w:rFonts w:ascii="Helvetica"/>
          <w:b/>
          <w:spacing w:val="-1"/>
          <w:w w:val="90"/>
          <w:sz w:val="19"/>
        </w:rPr>
        <w:tab/>
      </w:r>
      <w:r>
        <w:rPr>
          <w:rFonts w:ascii="Helvetica"/>
          <w:b/>
          <w:spacing w:val="-2"/>
          <w:w w:val="85"/>
          <w:sz w:val="19"/>
        </w:rPr>
        <w:t>Front</w:t>
      </w:r>
      <w:r>
        <w:rPr>
          <w:rFonts w:ascii="Helvetica"/>
          <w:b/>
          <w:spacing w:val="-13"/>
          <w:w w:val="85"/>
          <w:sz w:val="19"/>
        </w:rPr>
        <w:t xml:space="preserve"> </w:t>
      </w:r>
      <w:r>
        <w:rPr>
          <w:rFonts w:ascii="Helvetica"/>
          <w:b/>
          <w:w w:val="85"/>
          <w:sz w:val="19"/>
        </w:rPr>
        <w:t>Armor</w:t>
      </w:r>
      <w:r>
        <w:rPr>
          <w:rFonts w:ascii="Helvetica"/>
          <w:b/>
          <w:w w:val="85"/>
          <w:sz w:val="19"/>
        </w:rPr>
        <w:tab/>
        <w:t>Side</w:t>
      </w:r>
      <w:r>
        <w:rPr>
          <w:rFonts w:ascii="Helvetica"/>
          <w:b/>
          <w:spacing w:val="-17"/>
          <w:w w:val="85"/>
          <w:sz w:val="19"/>
        </w:rPr>
        <w:t xml:space="preserve"> </w:t>
      </w:r>
      <w:r>
        <w:rPr>
          <w:rFonts w:ascii="Helvetica"/>
          <w:b/>
          <w:w w:val="85"/>
          <w:sz w:val="19"/>
        </w:rPr>
        <w:t>Armor</w:t>
      </w:r>
      <w:r>
        <w:rPr>
          <w:rFonts w:ascii="Helvetica"/>
          <w:b/>
          <w:w w:val="85"/>
          <w:sz w:val="19"/>
        </w:rPr>
        <w:tab/>
        <w:t>Rear</w:t>
      </w:r>
      <w:r>
        <w:rPr>
          <w:rFonts w:ascii="Helvetica"/>
          <w:b/>
          <w:spacing w:val="-17"/>
          <w:w w:val="85"/>
          <w:sz w:val="19"/>
        </w:rPr>
        <w:t xml:space="preserve"> </w:t>
      </w:r>
      <w:r>
        <w:rPr>
          <w:rFonts w:ascii="Helvetica"/>
          <w:b/>
          <w:w w:val="85"/>
          <w:sz w:val="19"/>
        </w:rPr>
        <w:t>Armor</w:t>
      </w:r>
      <w:r>
        <w:rPr>
          <w:rFonts w:ascii="Helvetica"/>
          <w:b/>
          <w:w w:val="85"/>
          <w:sz w:val="19"/>
        </w:rPr>
        <w:tab/>
      </w:r>
      <w:r>
        <w:rPr>
          <w:rFonts w:ascii="Helvetica"/>
          <w:b/>
          <w:sz w:val="19"/>
        </w:rPr>
        <w:t>EP</w:t>
      </w:r>
    </w:p>
    <w:p w:rsidR="00F87A27" w:rsidRDefault="00F87A27">
      <w:pPr>
        <w:rPr>
          <w:rFonts w:ascii="Helvetica" w:eastAsia="Helvetica" w:hAnsi="Helvetica" w:cs="Helvetica"/>
          <w:b/>
          <w:bCs/>
          <w:sz w:val="20"/>
          <w:szCs w:val="20"/>
        </w:rPr>
      </w:pPr>
    </w:p>
    <w:p w:rsidR="00F87A27" w:rsidRDefault="00F87A27">
      <w:pPr>
        <w:rPr>
          <w:rFonts w:ascii="Helvetica" w:eastAsia="Helvetica" w:hAnsi="Helvetica" w:cs="Helvetica"/>
          <w:b/>
          <w:bCs/>
          <w:sz w:val="20"/>
          <w:szCs w:val="20"/>
        </w:rPr>
      </w:pPr>
    </w:p>
    <w:p w:rsidR="00F87A27" w:rsidRDefault="00F87A27">
      <w:pPr>
        <w:spacing w:before="1"/>
        <w:rPr>
          <w:rFonts w:ascii="Helvetica" w:eastAsia="Helvetica" w:hAnsi="Helvetica" w:cs="Helvetica"/>
          <w:b/>
          <w:bCs/>
          <w:sz w:val="21"/>
          <w:szCs w:val="21"/>
        </w:rPr>
      </w:pPr>
    </w:p>
    <w:p w:rsidR="00F87A27" w:rsidRDefault="00E86CF6">
      <w:pPr>
        <w:ind w:left="120" w:hanging="1"/>
        <w:rPr>
          <w:rFonts w:ascii="Helvetica" w:eastAsia="Helvetica" w:hAnsi="Helvetica" w:cs="Helvetica"/>
          <w:sz w:val="18"/>
          <w:szCs w:val="18"/>
        </w:rPr>
      </w:pPr>
      <w:r w:rsidRPr="00E86CF6">
        <w:pict>
          <v:shape id="_x0000_s1146" type="#_x0000_t202" style="position:absolute;left:0;text-align:left;margin-left:436.15pt;margin-top:-4pt;width:132pt;height:72.2pt;z-index:251668992;mso-position-horizontal-relative:page" strokeweight="1pt">
            <v:textbox inset="0,0,0,0">
              <w:txbxContent>
                <w:p w:rsidR="003D39BA" w:rsidRDefault="003D39BA">
                  <w:pPr>
                    <w:spacing w:before="63"/>
                    <w:ind w:left="69"/>
                    <w:rPr>
                      <w:rFonts w:ascii="Helvetica" w:eastAsia="Helvetica" w:hAnsi="Helvetica" w:cs="Helvetica"/>
                      <w:sz w:val="18"/>
                      <w:szCs w:val="18"/>
                    </w:rPr>
                  </w:pPr>
                  <w:r>
                    <w:rPr>
                      <w:rFonts w:ascii="Helvetica"/>
                      <w:b/>
                      <w:spacing w:val="-1"/>
                      <w:sz w:val="18"/>
                    </w:rPr>
                    <w:t>Notes:</w:t>
                  </w:r>
                </w:p>
              </w:txbxContent>
            </v:textbox>
            <w10:wrap anchorx="page"/>
          </v:shape>
        </w:pict>
      </w:r>
      <w:r w:rsidR="005A02C9">
        <w:rPr>
          <w:rFonts w:ascii="Helvetica"/>
          <w:b/>
          <w:spacing w:val="-1"/>
          <w:sz w:val="18"/>
        </w:rPr>
        <w:t>Skills:</w:t>
      </w: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rPr>
          <w:rFonts w:ascii="Helvetica" w:eastAsia="Helvetica" w:hAnsi="Helvetica" w:cs="Helvetica"/>
          <w:b/>
          <w:bCs/>
          <w:sz w:val="18"/>
          <w:szCs w:val="18"/>
        </w:rPr>
      </w:pPr>
    </w:p>
    <w:p w:rsidR="00F87A27" w:rsidRDefault="00F87A27">
      <w:pPr>
        <w:spacing w:before="9"/>
        <w:rPr>
          <w:rFonts w:ascii="Helvetica" w:eastAsia="Helvetica" w:hAnsi="Helvetica" w:cs="Helvetica"/>
          <w:b/>
          <w:bCs/>
        </w:rPr>
      </w:pPr>
    </w:p>
    <w:p w:rsidR="00F87A27" w:rsidRDefault="00E86CF6">
      <w:pPr>
        <w:ind w:left="120"/>
        <w:rPr>
          <w:rFonts w:ascii="Helvetica" w:eastAsia="Helvetica" w:hAnsi="Helvetica" w:cs="Helvetica"/>
          <w:sz w:val="18"/>
          <w:szCs w:val="18"/>
        </w:rPr>
      </w:pPr>
      <w:r w:rsidRPr="00E86CF6">
        <w:pict>
          <v:shape id="_x0000_s1145" type="#_x0000_t202" style="position:absolute;left:0;text-align:left;margin-left:351.95pt;margin-top:-4.1pt;width:115pt;height:72.75pt;z-index:251670016;mso-position-horizontal-relative:page"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1"/>
                      <w:w w:val="105"/>
                      <w:sz w:val="18"/>
                    </w:rPr>
                    <w:t>Special</w:t>
                  </w:r>
                  <w:r>
                    <w:rPr>
                      <w:rFonts w:ascii="Helvetica"/>
                      <w:b/>
                      <w:spacing w:val="-24"/>
                      <w:w w:val="105"/>
                      <w:sz w:val="18"/>
                    </w:rPr>
                    <w:t xml:space="preserve"> </w:t>
                  </w:r>
                  <w:r>
                    <w:rPr>
                      <w:rFonts w:ascii="Helvetica"/>
                      <w:b/>
                      <w:spacing w:val="-1"/>
                      <w:w w:val="105"/>
                      <w:sz w:val="18"/>
                    </w:rPr>
                    <w:t>Options:</w:t>
                  </w:r>
                </w:p>
              </w:txbxContent>
            </v:textbox>
            <w10:wrap anchorx="page"/>
          </v:shape>
        </w:pict>
      </w:r>
      <w:r w:rsidRPr="00E86CF6">
        <w:pict>
          <v:shape id="_x0000_s1144" type="#_x0000_t202" style="position:absolute;left:0;text-align:left;margin-left:477.25pt;margin-top:-4.55pt;width:92.35pt;height:29.2pt;z-index:251671040;mso-position-horizontal-relative:page"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1"/>
                      <w:w w:val="105"/>
                      <w:sz w:val="18"/>
                    </w:rPr>
                    <w:t>Speed:</w:t>
                  </w:r>
                </w:p>
              </w:txbxContent>
            </v:textbox>
            <w10:wrap anchorx="page"/>
          </v:shape>
        </w:pict>
      </w:r>
      <w:r w:rsidRPr="00E86CF6">
        <w:pict>
          <v:shape id="_x0000_s1143" type="#_x0000_t202" style="position:absolute;left:0;text-align:left;margin-left:477.25pt;margin-top:39.5pt;width:92.35pt;height:29.1pt;z-index:251672064;mso-position-horizontal-relative:page"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6"/>
                      <w:w w:val="105"/>
                      <w:sz w:val="18"/>
                    </w:rPr>
                    <w:t>Troop</w:t>
                  </w:r>
                  <w:r>
                    <w:rPr>
                      <w:rFonts w:ascii="Helvetica"/>
                      <w:b/>
                      <w:spacing w:val="-19"/>
                      <w:w w:val="105"/>
                      <w:sz w:val="18"/>
                    </w:rPr>
                    <w:t xml:space="preserve"> </w:t>
                  </w:r>
                  <w:r>
                    <w:rPr>
                      <w:rFonts w:ascii="Helvetica"/>
                      <w:b/>
                      <w:spacing w:val="-1"/>
                      <w:w w:val="105"/>
                      <w:sz w:val="18"/>
                    </w:rPr>
                    <w:t>Category:</w:t>
                  </w:r>
                </w:p>
              </w:txbxContent>
            </v:textbox>
            <w10:wrap anchorx="page"/>
          </v:shape>
        </w:pict>
      </w:r>
      <w:r w:rsidR="005A02C9">
        <w:rPr>
          <w:rFonts w:ascii="Helvetica"/>
          <w:b/>
          <w:spacing w:val="-3"/>
          <w:w w:val="105"/>
          <w:sz w:val="18"/>
        </w:rPr>
        <w:t>Weapons:</w:t>
      </w:r>
    </w:p>
    <w:p w:rsidR="00F87A27" w:rsidRDefault="00F87A27">
      <w:pPr>
        <w:rPr>
          <w:rFonts w:ascii="Helvetica" w:eastAsia="Helvetica" w:hAnsi="Helvetica" w:cs="Helvetica"/>
          <w:sz w:val="18"/>
          <w:szCs w:val="18"/>
        </w:rPr>
        <w:sectPr w:rsidR="00F87A27">
          <w:type w:val="continuous"/>
          <w:pgSz w:w="12240" w:h="15840"/>
          <w:pgMar w:top="700" w:right="620" w:bottom="280" w:left="620" w:header="720" w:footer="720" w:gutter="0"/>
          <w:cols w:num="2" w:space="720" w:equalWidth="0">
            <w:col w:w="2605" w:space="289"/>
            <w:col w:w="8106"/>
          </w:cols>
        </w:sectPr>
      </w:pPr>
    </w:p>
    <w:p w:rsidR="00F87A27" w:rsidRDefault="00E86CF6">
      <w:pPr>
        <w:spacing w:before="7"/>
        <w:rPr>
          <w:rFonts w:ascii="Helvetica" w:eastAsia="Helvetica" w:hAnsi="Helvetica" w:cs="Helvetica"/>
          <w:b/>
          <w:bCs/>
          <w:sz w:val="5"/>
          <w:szCs w:val="5"/>
        </w:rPr>
      </w:pPr>
      <w:r w:rsidRPr="00E86CF6">
        <w:lastRenderedPageBreak/>
        <w:pict>
          <v:group id="_x0000_s1141" style="position:absolute;margin-left:46pt;margin-top:40.2pt;width:520pt;height:12pt;z-index:-251622912;mso-position-horizontal-relative:page;mso-position-vertical-relative:page" coordorigin="920,804" coordsize="10400,240">
            <v:shape id="_x0000_s1142" style="position:absolute;left:920;top:804;width:10400;height:240" coordorigin="920,804" coordsize="10400,240" path="m920,1044r10400,l11320,804,920,804r,240xe" fillcolor="#e5e5e5" stroked="f">
              <v:path arrowok="t"/>
            </v:shape>
            <w10:wrap anchorx="page" anchory="page"/>
          </v:group>
        </w:pict>
      </w:r>
      <w:r w:rsidRPr="00E86CF6">
        <w:pict>
          <v:group id="_x0000_s1139" style="position:absolute;margin-left:46pt;margin-top:83.8pt;width:520pt;height:24pt;z-index:-251621888;mso-position-horizontal-relative:page;mso-position-vertical-relative:page" coordorigin="920,1677" coordsize="10400,480">
            <v:shape id="_x0000_s1140" style="position:absolute;left:920;top:1677;width:10400;height:480" coordorigin="920,1677" coordsize="10400,480" path="m920,2157r10400,l11320,1677r-10400,l920,2157xe" fillcolor="#e5e5e5" stroked="f">
              <v:path arrowok="t"/>
            </v:shape>
            <w10:wrap anchorx="page" anchory="page"/>
          </v:group>
        </w:pict>
      </w:r>
      <w:r w:rsidRPr="00E86CF6">
        <w:pict>
          <v:group id="_x0000_s1137" style="position:absolute;margin-left:46pt;margin-top:147.65pt;width:520pt;height:24pt;z-index:-251620864;mso-position-horizontal-relative:page;mso-position-vertical-relative:page" coordorigin="920,2953" coordsize="10400,480">
            <v:shape id="_x0000_s1138" style="position:absolute;left:920;top:2953;width:10400;height:480" coordorigin="920,2953" coordsize="10400,480" path="m920,3433r10400,l11320,2953r-10400,l920,3433xe" fillcolor="#e5e5e5" stroked="f">
              <v:path arrowok="t"/>
            </v:shape>
            <w10:wrap anchorx="page" anchory="page"/>
          </v:group>
        </w:pict>
      </w:r>
      <w:r w:rsidRPr="00E86CF6">
        <w:pict>
          <v:group id="_x0000_s1135" style="position:absolute;margin-left:46pt;margin-top:240.25pt;width:520pt;height:36pt;z-index:-251619840;mso-position-horizontal-relative:page;mso-position-vertical-relative:page" coordorigin="920,4806" coordsize="10400,720">
            <v:shape id="_x0000_s1136" style="position:absolute;left:920;top:4806;width:10400;height:720" coordorigin="920,4806" coordsize="10400,720" path="m920,5526r10400,l11320,4806r-10400,l920,5526xe" fillcolor="#e5e5e5" stroked="f">
              <v:path arrowok="t"/>
            </v:shape>
            <w10:wrap anchorx="page" anchory="page"/>
          </v:group>
        </w:pict>
      </w:r>
      <w:r w:rsidRPr="00E86CF6">
        <w:pict>
          <v:group id="_x0000_s1133" style="position:absolute;margin-left:46pt;margin-top:340.8pt;width:520pt;height:24pt;z-index:-251618816;mso-position-horizontal-relative:page;mso-position-vertical-relative:page" coordorigin="920,6816" coordsize="10400,480">
            <v:shape id="_x0000_s1134" style="position:absolute;left:920;top:6816;width:10400;height:480" coordorigin="920,6816" coordsize="10400,480" path="m920,7296r10400,l11320,6816r-10400,l920,7296xe" fillcolor="#e5e5e5" stroked="f">
              <v:path arrowok="t"/>
            </v:shape>
            <w10:wrap anchorx="page" anchory="page"/>
          </v:group>
        </w:pict>
      </w:r>
    </w:p>
    <w:tbl>
      <w:tblPr>
        <w:tblW w:w="0" w:type="auto"/>
        <w:tblInd w:w="99" w:type="dxa"/>
        <w:tblLayout w:type="fixed"/>
        <w:tblCellMar>
          <w:left w:w="0" w:type="dxa"/>
          <w:right w:w="0" w:type="dxa"/>
        </w:tblCellMar>
        <w:tblLook w:val="01E0"/>
      </w:tblPr>
      <w:tblGrid>
        <w:gridCol w:w="10720"/>
        <w:gridCol w:w="53"/>
      </w:tblGrid>
      <w:tr w:rsidR="00F87A27">
        <w:trPr>
          <w:trHeight w:hRule="exact" w:val="5262"/>
        </w:trPr>
        <w:tc>
          <w:tcPr>
            <w:tcW w:w="10720" w:type="dxa"/>
            <w:tcBorders>
              <w:top w:val="single" w:sz="16" w:space="0" w:color="000000"/>
              <w:left w:val="single" w:sz="16" w:space="0" w:color="000000"/>
              <w:bottom w:val="single" w:sz="16" w:space="0" w:color="000000"/>
              <w:right w:val="single" w:sz="16" w:space="0" w:color="000000"/>
            </w:tcBorders>
          </w:tcPr>
          <w:p w:rsidR="00F87A27" w:rsidRDefault="005A02C9">
            <w:pPr>
              <w:pStyle w:val="TableParagraph"/>
              <w:spacing w:before="131"/>
              <w:jc w:val="center"/>
              <w:rPr>
                <w:rFonts w:ascii="Helvetica" w:eastAsia="Helvetica" w:hAnsi="Helvetica" w:cs="Helvetica"/>
                <w:sz w:val="17"/>
                <w:szCs w:val="17"/>
              </w:rPr>
            </w:pPr>
            <w:r>
              <w:rPr>
                <w:rFonts w:ascii="Helvetica"/>
                <w:b/>
                <w:sz w:val="17"/>
              </w:rPr>
              <w:t>EARNING</w:t>
            </w:r>
            <w:r>
              <w:rPr>
                <w:rFonts w:ascii="Helvetica"/>
                <w:b/>
                <w:spacing w:val="-1"/>
                <w:sz w:val="17"/>
              </w:rPr>
              <w:t xml:space="preserve"> </w:t>
            </w:r>
            <w:r>
              <w:rPr>
                <w:rFonts w:ascii="Helvetica"/>
                <w:b/>
                <w:sz w:val="17"/>
              </w:rPr>
              <w:t>EXPERIENCE</w:t>
            </w:r>
          </w:p>
          <w:p w:rsidR="00F87A27" w:rsidRDefault="005A02C9">
            <w:pPr>
              <w:pStyle w:val="TableParagraph"/>
              <w:spacing w:before="98"/>
              <w:ind w:left="140"/>
              <w:rPr>
                <w:rFonts w:ascii="Helvetica" w:eastAsia="Helvetica" w:hAnsi="Helvetica" w:cs="Helvetica"/>
                <w:sz w:val="17"/>
                <w:szCs w:val="17"/>
              </w:rPr>
            </w:pPr>
            <w:r>
              <w:rPr>
                <w:rFonts w:ascii="Helvetica"/>
                <w:b/>
                <w:sz w:val="17"/>
              </w:rPr>
              <w:t>Experience</w:t>
            </w:r>
            <w:r>
              <w:rPr>
                <w:rFonts w:ascii="Helvetica"/>
                <w:b/>
                <w:spacing w:val="4"/>
                <w:sz w:val="17"/>
              </w:rPr>
              <w:t xml:space="preserve"> </w:t>
            </w:r>
            <w:r>
              <w:rPr>
                <w:rFonts w:ascii="Helvetica"/>
                <w:b/>
                <w:sz w:val="17"/>
              </w:rPr>
              <w:t>is</w:t>
            </w:r>
            <w:r>
              <w:rPr>
                <w:rFonts w:ascii="Helvetica"/>
                <w:b/>
                <w:spacing w:val="4"/>
                <w:sz w:val="17"/>
              </w:rPr>
              <w:t xml:space="preserve"> </w:t>
            </w:r>
            <w:r>
              <w:rPr>
                <w:rFonts w:ascii="Helvetica"/>
                <w:b/>
                <w:sz w:val="17"/>
              </w:rPr>
              <w:t>earned</w:t>
            </w:r>
            <w:r>
              <w:rPr>
                <w:rFonts w:ascii="Helvetica"/>
                <w:b/>
                <w:spacing w:val="4"/>
                <w:sz w:val="17"/>
              </w:rPr>
              <w:t xml:space="preserve"> </w:t>
            </w:r>
            <w:r>
              <w:rPr>
                <w:rFonts w:ascii="Helvetica"/>
                <w:b/>
                <w:sz w:val="17"/>
              </w:rPr>
              <w:t>as</w:t>
            </w:r>
            <w:r>
              <w:rPr>
                <w:rFonts w:ascii="Helvetica"/>
                <w:b/>
                <w:spacing w:val="4"/>
                <w:sz w:val="17"/>
              </w:rPr>
              <w:t xml:space="preserve"> </w:t>
            </w:r>
            <w:r>
              <w:rPr>
                <w:rFonts w:ascii="Helvetica"/>
                <w:b/>
                <w:sz w:val="17"/>
              </w:rPr>
              <w:t>follows:</w:t>
            </w:r>
          </w:p>
          <w:p w:rsidR="00F87A27" w:rsidRDefault="00F87A27">
            <w:pPr>
              <w:pStyle w:val="TableParagraph"/>
              <w:spacing w:before="3"/>
              <w:rPr>
                <w:rFonts w:ascii="Helvetica" w:eastAsia="Helvetica" w:hAnsi="Helvetica" w:cs="Helvetica"/>
                <w:b/>
                <w:bCs/>
                <w:sz w:val="15"/>
                <w:szCs w:val="15"/>
              </w:rPr>
            </w:pPr>
          </w:p>
          <w:p w:rsidR="00F87A27" w:rsidRDefault="005A02C9">
            <w:pPr>
              <w:pStyle w:val="TableParagraph"/>
              <w:ind w:left="140"/>
              <w:rPr>
                <w:rFonts w:ascii="Helvetica" w:eastAsia="Helvetica" w:hAnsi="Helvetica" w:cs="Helvetica"/>
                <w:sz w:val="17"/>
                <w:szCs w:val="17"/>
              </w:rPr>
            </w:pPr>
            <w:r>
              <w:rPr>
                <w:rFonts w:ascii="Helvetica"/>
                <w:b/>
                <w:spacing w:val="-1"/>
                <w:sz w:val="17"/>
              </w:rPr>
              <w:t>Fought</w:t>
            </w:r>
            <w:r>
              <w:rPr>
                <w:rFonts w:ascii="Helvetica"/>
                <w:b/>
                <w:spacing w:val="4"/>
                <w:sz w:val="17"/>
              </w:rPr>
              <w:t xml:space="preserve"> </w:t>
            </w:r>
            <w:r>
              <w:rPr>
                <w:rFonts w:ascii="Helvetica"/>
                <w:b/>
                <w:spacing w:val="-1"/>
                <w:sz w:val="17"/>
              </w:rPr>
              <w:t>in</w:t>
            </w:r>
            <w:r>
              <w:rPr>
                <w:rFonts w:ascii="Helvetica"/>
                <w:b/>
                <w:spacing w:val="4"/>
                <w:sz w:val="17"/>
              </w:rPr>
              <w:t xml:space="preserve"> </w:t>
            </w:r>
            <w:r>
              <w:rPr>
                <w:rFonts w:ascii="Helvetica"/>
                <w:b/>
                <w:spacing w:val="-1"/>
                <w:sz w:val="17"/>
              </w:rPr>
              <w:t>Battle</w:t>
            </w:r>
            <w:r>
              <w:rPr>
                <w:rFonts w:ascii="Helvetica"/>
                <w:b/>
                <w:spacing w:val="4"/>
                <w:sz w:val="17"/>
              </w:rPr>
              <w:t xml:space="preserve"> </w:t>
            </w:r>
            <w:r>
              <w:rPr>
                <w:rFonts w:ascii="Helvetica"/>
                <w:b/>
                <w:spacing w:val="-1"/>
                <w:sz w:val="17"/>
              </w:rPr>
              <w:t>+100</w:t>
            </w:r>
          </w:p>
          <w:p w:rsidR="00F87A27" w:rsidRDefault="005A02C9">
            <w:pPr>
              <w:pStyle w:val="TableParagraph"/>
              <w:spacing w:before="40"/>
              <w:ind w:left="140"/>
              <w:rPr>
                <w:rFonts w:ascii="Helvetica" w:eastAsia="Helvetica" w:hAnsi="Helvetica" w:cs="Helvetica"/>
                <w:sz w:val="17"/>
                <w:szCs w:val="17"/>
              </w:rPr>
            </w:pPr>
            <w:r>
              <w:rPr>
                <w:rFonts w:ascii="Helvetica"/>
                <w:sz w:val="17"/>
              </w:rPr>
              <w:t>For</w:t>
            </w:r>
            <w:r>
              <w:rPr>
                <w:rFonts w:ascii="Helvetica"/>
                <w:spacing w:val="4"/>
                <w:sz w:val="17"/>
              </w:rPr>
              <w:t xml:space="preserve"> </w:t>
            </w:r>
            <w:r>
              <w:rPr>
                <w:rFonts w:ascii="Helvetica"/>
                <w:spacing w:val="-1"/>
                <w:sz w:val="17"/>
              </w:rPr>
              <w:t>every</w:t>
            </w:r>
            <w:r>
              <w:rPr>
                <w:rFonts w:ascii="Helvetica"/>
                <w:spacing w:val="4"/>
                <w:sz w:val="17"/>
              </w:rPr>
              <w:t xml:space="preserve"> </w:t>
            </w:r>
            <w:r>
              <w:rPr>
                <w:rFonts w:ascii="Helvetica"/>
                <w:spacing w:val="-1"/>
                <w:sz w:val="17"/>
              </w:rPr>
              <w:t>battle</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takes</w:t>
            </w:r>
            <w:r>
              <w:rPr>
                <w:rFonts w:ascii="Helvetica"/>
                <w:spacing w:val="4"/>
                <w:sz w:val="17"/>
              </w:rPr>
              <w:t xml:space="preserve"> </w:t>
            </w:r>
            <w:r>
              <w:rPr>
                <w:rFonts w:ascii="Helvetica"/>
                <w:spacing w:val="-1"/>
                <w:sz w:val="17"/>
              </w:rPr>
              <w:t>part</w:t>
            </w:r>
            <w:r>
              <w:rPr>
                <w:rFonts w:ascii="Helvetica"/>
                <w:spacing w:val="4"/>
                <w:sz w:val="17"/>
              </w:rPr>
              <w:t xml:space="preserve"> </w:t>
            </w:r>
            <w:r>
              <w:rPr>
                <w:rFonts w:ascii="Helvetica"/>
                <w:spacing w:val="-1"/>
                <w:sz w:val="17"/>
              </w:rPr>
              <w:t>in</w:t>
            </w:r>
            <w:r>
              <w:rPr>
                <w:rFonts w:ascii="Helvetica"/>
                <w:spacing w:val="4"/>
                <w:sz w:val="17"/>
              </w:rPr>
              <w:t xml:space="preserve"> </w:t>
            </w:r>
            <w:r>
              <w:rPr>
                <w:rFonts w:ascii="Helvetica"/>
                <w:sz w:val="17"/>
              </w:rPr>
              <w:t>they</w:t>
            </w:r>
            <w:r>
              <w:rPr>
                <w:rFonts w:ascii="Helvetica"/>
                <w:spacing w:val="4"/>
                <w:sz w:val="17"/>
              </w:rPr>
              <w:t xml:space="preserve"> </w:t>
            </w:r>
            <w:r>
              <w:rPr>
                <w:rFonts w:ascii="Helvetica"/>
                <w:spacing w:val="-1"/>
                <w:sz w:val="17"/>
              </w:rPr>
              <w:t>both</w:t>
            </w:r>
            <w:r>
              <w:rPr>
                <w:rFonts w:ascii="Helvetica"/>
                <w:spacing w:val="4"/>
                <w:sz w:val="17"/>
              </w:rPr>
              <w:t xml:space="preserve"> </w:t>
            </w:r>
            <w:r>
              <w:rPr>
                <w:rFonts w:ascii="Helvetica"/>
                <w:spacing w:val="-1"/>
                <w:sz w:val="17"/>
              </w:rPr>
              <w:t>earn</w:t>
            </w:r>
            <w:r>
              <w:rPr>
                <w:rFonts w:ascii="Helvetica"/>
                <w:spacing w:val="4"/>
                <w:sz w:val="17"/>
              </w:rPr>
              <w:t xml:space="preserve"> </w:t>
            </w:r>
            <w:r>
              <w:rPr>
                <w:rFonts w:ascii="Helvetica"/>
                <w:sz w:val="17"/>
              </w:rPr>
              <w:t>+100</w:t>
            </w:r>
            <w:r>
              <w:rPr>
                <w:rFonts w:ascii="Helvetica"/>
                <w:spacing w:val="4"/>
                <w:sz w:val="17"/>
              </w:rPr>
              <w:t xml:space="preserve"> </w:t>
            </w:r>
            <w:r>
              <w:rPr>
                <w:rFonts w:ascii="Helvetica"/>
                <w:spacing w:val="-1"/>
                <w:sz w:val="17"/>
              </w:rPr>
              <w:t>points</w:t>
            </w:r>
          </w:p>
          <w:p w:rsidR="00F87A27" w:rsidRDefault="00F87A27">
            <w:pPr>
              <w:pStyle w:val="TableParagraph"/>
              <w:spacing w:before="3"/>
              <w:rPr>
                <w:rFonts w:ascii="Helvetica" w:eastAsia="Helvetica" w:hAnsi="Helvetica" w:cs="Helvetica"/>
                <w:b/>
                <w:bCs/>
                <w:sz w:val="15"/>
                <w:szCs w:val="15"/>
              </w:rPr>
            </w:pPr>
          </w:p>
          <w:p w:rsidR="00F87A27" w:rsidRDefault="005A02C9">
            <w:pPr>
              <w:pStyle w:val="TableParagraph"/>
              <w:ind w:left="140"/>
              <w:rPr>
                <w:rFonts w:ascii="Helvetica" w:eastAsia="Helvetica" w:hAnsi="Helvetica" w:cs="Helvetica"/>
                <w:sz w:val="17"/>
                <w:szCs w:val="17"/>
              </w:rPr>
            </w:pPr>
            <w:r>
              <w:rPr>
                <w:rFonts w:ascii="Helvetica"/>
                <w:b/>
                <w:sz w:val="17"/>
              </w:rPr>
              <w:t>On</w:t>
            </w:r>
            <w:r>
              <w:rPr>
                <w:rFonts w:ascii="Helvetica"/>
                <w:b/>
                <w:spacing w:val="4"/>
                <w:sz w:val="17"/>
              </w:rPr>
              <w:t xml:space="preserve"> </w:t>
            </w:r>
            <w:r>
              <w:rPr>
                <w:rFonts w:ascii="Helvetica"/>
                <w:b/>
                <w:sz w:val="17"/>
              </w:rPr>
              <w:t>the</w:t>
            </w:r>
            <w:r>
              <w:rPr>
                <w:rFonts w:ascii="Helvetica"/>
                <w:b/>
                <w:spacing w:val="4"/>
                <w:sz w:val="17"/>
              </w:rPr>
              <w:t xml:space="preserve"> </w:t>
            </w:r>
            <w:r>
              <w:rPr>
                <w:rFonts w:ascii="Helvetica"/>
                <w:b/>
                <w:spacing w:val="-1"/>
                <w:sz w:val="17"/>
              </w:rPr>
              <w:t>Winning</w:t>
            </w:r>
            <w:r>
              <w:rPr>
                <w:rFonts w:ascii="Helvetica"/>
                <w:b/>
                <w:spacing w:val="4"/>
                <w:sz w:val="17"/>
              </w:rPr>
              <w:t xml:space="preserve"> </w:t>
            </w:r>
            <w:r>
              <w:rPr>
                <w:rFonts w:ascii="Helvetica"/>
                <w:b/>
                <w:sz w:val="17"/>
              </w:rPr>
              <w:t>Side</w:t>
            </w:r>
            <w:r>
              <w:rPr>
                <w:rFonts w:ascii="Helvetica"/>
                <w:b/>
                <w:spacing w:val="4"/>
                <w:sz w:val="17"/>
              </w:rPr>
              <w:t xml:space="preserve"> </w:t>
            </w:r>
            <w:r>
              <w:rPr>
                <w:rFonts w:ascii="Helvetica"/>
                <w:b/>
                <w:sz w:val="17"/>
              </w:rPr>
              <w:t>+100</w:t>
            </w:r>
          </w:p>
          <w:p w:rsidR="00F87A27" w:rsidRDefault="005A02C9">
            <w:pPr>
              <w:pStyle w:val="TableParagraph"/>
              <w:spacing w:before="40"/>
              <w:ind w:left="140"/>
              <w:rPr>
                <w:rFonts w:ascii="Helvetica" w:eastAsia="Helvetica" w:hAnsi="Helvetica" w:cs="Helvetica"/>
                <w:sz w:val="17"/>
                <w:szCs w:val="17"/>
              </w:rPr>
            </w:pPr>
            <w:r>
              <w:rPr>
                <w:rFonts w:ascii="Helvetica"/>
                <w:sz w:val="17"/>
              </w:rPr>
              <w:t>If</w:t>
            </w:r>
            <w:r>
              <w:rPr>
                <w:rFonts w:ascii="Helvetica"/>
                <w:spacing w:val="3"/>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z w:val="17"/>
              </w:rPr>
              <w:t>Suit</w:t>
            </w:r>
            <w:r>
              <w:rPr>
                <w:rFonts w:ascii="Helvetica"/>
                <w:spacing w:val="3"/>
                <w:sz w:val="17"/>
              </w:rPr>
              <w:t xml:space="preserve"> </w:t>
            </w:r>
            <w:r>
              <w:rPr>
                <w:rFonts w:ascii="Helvetica"/>
                <w:spacing w:val="-1"/>
                <w:sz w:val="17"/>
              </w:rPr>
              <w:t>are</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side</w:t>
            </w:r>
            <w:r>
              <w:rPr>
                <w:rFonts w:ascii="Helvetica"/>
                <w:spacing w:val="3"/>
                <w:sz w:val="17"/>
              </w:rPr>
              <w:t xml:space="preserve"> </w:t>
            </w:r>
            <w:r>
              <w:rPr>
                <w:rFonts w:ascii="Helvetica"/>
                <w:sz w:val="17"/>
              </w:rPr>
              <w:t>that</w:t>
            </w:r>
            <w:r>
              <w:rPr>
                <w:rFonts w:ascii="Helvetica"/>
                <w:spacing w:val="4"/>
                <w:sz w:val="17"/>
              </w:rPr>
              <w:t xml:space="preserve"> </w:t>
            </w:r>
            <w:r>
              <w:rPr>
                <w:rFonts w:ascii="Helvetica"/>
                <w:spacing w:val="-1"/>
                <w:sz w:val="17"/>
              </w:rPr>
              <w:t>won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battle</w:t>
            </w:r>
            <w:r>
              <w:rPr>
                <w:rFonts w:ascii="Helvetica"/>
                <w:spacing w:val="3"/>
                <w:sz w:val="17"/>
              </w:rPr>
              <w:t xml:space="preserve"> </w:t>
            </w:r>
            <w:r>
              <w:rPr>
                <w:rFonts w:ascii="Helvetica"/>
                <w:spacing w:val="-1"/>
                <w:sz w:val="17"/>
              </w:rPr>
              <w:t>it</w:t>
            </w:r>
            <w:r>
              <w:rPr>
                <w:rFonts w:ascii="Helvetica"/>
                <w:spacing w:val="4"/>
                <w:sz w:val="17"/>
              </w:rPr>
              <w:t xml:space="preserve"> </w:t>
            </w:r>
            <w:r>
              <w:rPr>
                <w:rFonts w:ascii="Helvetica"/>
                <w:spacing w:val="-1"/>
                <w:sz w:val="17"/>
              </w:rPr>
              <w:t>gains</w:t>
            </w:r>
            <w:r>
              <w:rPr>
                <w:rFonts w:ascii="Helvetica"/>
                <w:spacing w:val="4"/>
                <w:sz w:val="17"/>
              </w:rPr>
              <w:t xml:space="preserve"> </w:t>
            </w:r>
            <w:r>
              <w:rPr>
                <w:rFonts w:ascii="Helvetica"/>
                <w:sz w:val="17"/>
              </w:rPr>
              <w:t>+100</w:t>
            </w:r>
            <w:r>
              <w:rPr>
                <w:rFonts w:ascii="Helvetica"/>
                <w:spacing w:val="4"/>
                <w:sz w:val="17"/>
              </w:rPr>
              <w:t xml:space="preserve"> </w:t>
            </w:r>
            <w:r>
              <w:rPr>
                <w:rFonts w:ascii="Helvetica"/>
                <w:spacing w:val="-1"/>
                <w:sz w:val="17"/>
              </w:rPr>
              <w:t>points</w:t>
            </w:r>
          </w:p>
          <w:p w:rsidR="00F87A27" w:rsidRDefault="00F87A27">
            <w:pPr>
              <w:pStyle w:val="TableParagraph"/>
              <w:spacing w:before="3"/>
              <w:rPr>
                <w:rFonts w:ascii="Helvetica" w:eastAsia="Helvetica" w:hAnsi="Helvetica" w:cs="Helvetica"/>
                <w:b/>
                <w:bCs/>
                <w:sz w:val="15"/>
                <w:szCs w:val="15"/>
              </w:rPr>
            </w:pPr>
          </w:p>
          <w:p w:rsidR="00F87A27" w:rsidRDefault="005A02C9">
            <w:pPr>
              <w:pStyle w:val="TableParagraph"/>
              <w:ind w:left="140"/>
              <w:rPr>
                <w:rFonts w:ascii="Helvetica" w:eastAsia="Helvetica" w:hAnsi="Helvetica" w:cs="Helvetica"/>
                <w:sz w:val="17"/>
                <w:szCs w:val="17"/>
              </w:rPr>
            </w:pPr>
            <w:r>
              <w:rPr>
                <w:rFonts w:ascii="Helvetica"/>
                <w:b/>
                <w:sz w:val="17"/>
              </w:rPr>
              <w:t>Achieving</w:t>
            </w:r>
            <w:r>
              <w:rPr>
                <w:rFonts w:ascii="Helvetica"/>
                <w:b/>
                <w:spacing w:val="4"/>
                <w:sz w:val="17"/>
              </w:rPr>
              <w:t xml:space="preserve"> </w:t>
            </w:r>
            <w:r>
              <w:rPr>
                <w:rFonts w:ascii="Helvetica"/>
                <w:b/>
                <w:sz w:val="17"/>
              </w:rPr>
              <w:t>Objectives</w:t>
            </w:r>
            <w:r>
              <w:rPr>
                <w:rFonts w:ascii="Helvetica"/>
                <w:b/>
                <w:spacing w:val="4"/>
                <w:sz w:val="17"/>
              </w:rPr>
              <w:t xml:space="preserve"> </w:t>
            </w:r>
            <w:r>
              <w:rPr>
                <w:rFonts w:ascii="Helvetica"/>
                <w:b/>
                <w:sz w:val="17"/>
              </w:rPr>
              <w:t>+variable</w:t>
            </w:r>
            <w:r>
              <w:rPr>
                <w:rFonts w:ascii="Helvetica"/>
                <w:b/>
                <w:spacing w:val="4"/>
                <w:sz w:val="17"/>
              </w:rPr>
              <w:t xml:space="preserve"> </w:t>
            </w:r>
            <w:r>
              <w:rPr>
                <w:rFonts w:ascii="Helvetica"/>
                <w:b/>
                <w:sz w:val="17"/>
              </w:rPr>
              <w:t>points</w:t>
            </w:r>
          </w:p>
          <w:p w:rsidR="00F87A27" w:rsidRDefault="005A02C9">
            <w:pPr>
              <w:pStyle w:val="TableParagraph"/>
              <w:spacing w:before="40" w:line="296" w:lineRule="auto"/>
              <w:ind w:left="140" w:right="141"/>
              <w:rPr>
                <w:rFonts w:ascii="Helvetica" w:eastAsia="Helvetica" w:hAnsi="Helvetica" w:cs="Helvetica"/>
                <w:sz w:val="17"/>
                <w:szCs w:val="17"/>
              </w:rPr>
            </w:pPr>
            <w:r>
              <w:rPr>
                <w:rFonts w:ascii="Helvetica"/>
                <w:sz w:val="17"/>
              </w:rPr>
              <w:t>This</w:t>
            </w:r>
            <w:r>
              <w:rPr>
                <w:rFonts w:ascii="Helvetica"/>
                <w:spacing w:val="3"/>
                <w:sz w:val="17"/>
              </w:rPr>
              <w:t xml:space="preserve"> </w:t>
            </w:r>
            <w:r>
              <w:rPr>
                <w:rFonts w:ascii="Helvetica"/>
                <w:spacing w:val="-1"/>
                <w:sz w:val="17"/>
              </w:rPr>
              <w:t>is</w:t>
            </w:r>
            <w:r>
              <w:rPr>
                <w:rFonts w:ascii="Helvetica"/>
                <w:spacing w:val="4"/>
                <w:sz w:val="17"/>
              </w:rPr>
              <w:t xml:space="preserve"> </w:t>
            </w:r>
            <w:r>
              <w:rPr>
                <w:rFonts w:ascii="Helvetica"/>
                <w:spacing w:val="-1"/>
                <w:sz w:val="17"/>
              </w:rPr>
              <w:t>equal</w:t>
            </w:r>
            <w:r>
              <w:rPr>
                <w:rFonts w:ascii="Helvetica"/>
                <w:spacing w:val="4"/>
                <w:sz w:val="17"/>
              </w:rPr>
              <w:t xml:space="preserve"> </w:t>
            </w:r>
            <w:r>
              <w:rPr>
                <w:rFonts w:ascii="Helvetica"/>
                <w:sz w:val="17"/>
              </w:rPr>
              <w:t>to</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number</w:t>
            </w:r>
            <w:r>
              <w:rPr>
                <w:rFonts w:ascii="Helvetica"/>
                <w:spacing w:val="4"/>
                <w:sz w:val="17"/>
              </w:rPr>
              <w:t xml:space="preserve"> </w:t>
            </w:r>
            <w:r>
              <w:rPr>
                <w:rFonts w:ascii="Helvetica"/>
                <w:spacing w:val="-1"/>
                <w:sz w:val="17"/>
              </w:rPr>
              <w:t>of</w:t>
            </w:r>
            <w:r>
              <w:rPr>
                <w:rFonts w:ascii="Helvetica"/>
                <w:spacing w:val="4"/>
                <w:sz w:val="17"/>
              </w:rPr>
              <w:t xml:space="preserve"> </w:t>
            </w:r>
            <w:r>
              <w:rPr>
                <w:rFonts w:ascii="Helvetica"/>
                <w:spacing w:val="-1"/>
                <w:sz w:val="17"/>
              </w:rPr>
              <w:t>victory</w:t>
            </w:r>
            <w:r>
              <w:rPr>
                <w:rFonts w:ascii="Helvetica"/>
                <w:spacing w:val="4"/>
                <w:sz w:val="17"/>
              </w:rPr>
              <w:t xml:space="preserve"> </w:t>
            </w:r>
            <w:r>
              <w:rPr>
                <w:rFonts w:ascii="Helvetica"/>
                <w:spacing w:val="-1"/>
                <w:sz w:val="17"/>
              </w:rPr>
              <w:t>points</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unit</w:t>
            </w:r>
            <w:r>
              <w:rPr>
                <w:rFonts w:ascii="Helvetica"/>
                <w:spacing w:val="4"/>
                <w:sz w:val="17"/>
              </w:rPr>
              <w:t xml:space="preserve"> </w:t>
            </w:r>
            <w:r>
              <w:rPr>
                <w:rFonts w:ascii="Helvetica"/>
                <w:spacing w:val="-1"/>
                <w:sz w:val="17"/>
              </w:rPr>
              <w:t>has</w:t>
            </w:r>
            <w:r>
              <w:rPr>
                <w:rFonts w:ascii="Helvetica"/>
                <w:spacing w:val="4"/>
                <w:sz w:val="17"/>
              </w:rPr>
              <w:t xml:space="preserve"> </w:t>
            </w:r>
            <w:r>
              <w:rPr>
                <w:rFonts w:ascii="Helvetica"/>
                <w:spacing w:val="-1"/>
                <w:sz w:val="17"/>
              </w:rPr>
              <w:t>earned</w:t>
            </w:r>
            <w:r>
              <w:rPr>
                <w:rFonts w:ascii="Helvetica"/>
                <w:spacing w:val="4"/>
                <w:sz w:val="17"/>
              </w:rPr>
              <w:t xml:space="preserve"> </w:t>
            </w:r>
            <w:r>
              <w:rPr>
                <w:rFonts w:ascii="Helvetica"/>
                <w:spacing w:val="-1"/>
                <w:sz w:val="17"/>
              </w:rPr>
              <w:t>achieving</w:t>
            </w:r>
            <w:r>
              <w:rPr>
                <w:rFonts w:ascii="Helvetica"/>
                <w:spacing w:val="4"/>
                <w:sz w:val="17"/>
              </w:rPr>
              <w:t xml:space="preserve"> </w:t>
            </w:r>
            <w:r>
              <w:rPr>
                <w:rFonts w:ascii="Helvetica"/>
                <w:spacing w:val="-1"/>
                <w:sz w:val="17"/>
              </w:rPr>
              <w:t>mission</w:t>
            </w:r>
            <w:r>
              <w:rPr>
                <w:rFonts w:ascii="Helvetica"/>
                <w:spacing w:val="3"/>
                <w:sz w:val="17"/>
              </w:rPr>
              <w:t xml:space="preserve"> </w:t>
            </w:r>
            <w:r>
              <w:rPr>
                <w:rFonts w:ascii="Helvetica"/>
                <w:spacing w:val="-1"/>
                <w:sz w:val="17"/>
              </w:rPr>
              <w:t>objectives</w:t>
            </w:r>
            <w:r>
              <w:rPr>
                <w:rFonts w:ascii="Helvetica"/>
                <w:spacing w:val="5"/>
                <w:sz w:val="17"/>
              </w:rPr>
              <w:t xml:space="preserve"> </w:t>
            </w:r>
            <w:r>
              <w:rPr>
                <w:rFonts w:ascii="Helvetica"/>
                <w:spacing w:val="-1"/>
                <w:sz w:val="17"/>
              </w:rPr>
              <w:t>during</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battle.</w:t>
            </w:r>
            <w:r>
              <w:rPr>
                <w:rFonts w:ascii="Helvetica"/>
                <w:spacing w:val="4"/>
                <w:sz w:val="17"/>
              </w:rPr>
              <w:t xml:space="preserve"> </w:t>
            </w:r>
            <w:r>
              <w:rPr>
                <w:rFonts w:ascii="Helvetica"/>
                <w:spacing w:val="-1"/>
                <w:sz w:val="17"/>
              </w:rPr>
              <w:t>See</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separate</w:t>
            </w:r>
            <w:r>
              <w:rPr>
                <w:rFonts w:ascii="Helvetica"/>
                <w:spacing w:val="4"/>
                <w:sz w:val="17"/>
              </w:rPr>
              <w:t xml:space="preserve"> </w:t>
            </w:r>
            <w:r>
              <w:rPr>
                <w:rFonts w:ascii="Helvetica"/>
                <w:sz w:val="17"/>
              </w:rPr>
              <w:t>table</w:t>
            </w:r>
            <w:r>
              <w:rPr>
                <w:rFonts w:ascii="Helvetica"/>
                <w:spacing w:val="4"/>
                <w:sz w:val="17"/>
              </w:rPr>
              <w:t xml:space="preserve"> </w:t>
            </w:r>
            <w:r>
              <w:rPr>
                <w:rFonts w:ascii="Helvetica"/>
                <w:sz w:val="17"/>
              </w:rPr>
              <w:t>for</w:t>
            </w:r>
            <w:r>
              <w:rPr>
                <w:rFonts w:ascii="Helvetica"/>
                <w:spacing w:val="39"/>
                <w:w w:val="99"/>
                <w:sz w:val="17"/>
              </w:rPr>
              <w:t xml:space="preserve"> </w:t>
            </w:r>
            <w:r>
              <w:rPr>
                <w:rFonts w:ascii="Helvetica"/>
                <w:spacing w:val="-1"/>
                <w:sz w:val="17"/>
              </w:rPr>
              <w:t>details</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z w:val="17"/>
              </w:rPr>
              <w:t>missions,</w:t>
            </w:r>
            <w:r>
              <w:rPr>
                <w:rFonts w:ascii="Helvetica"/>
                <w:spacing w:val="4"/>
                <w:sz w:val="17"/>
              </w:rPr>
              <w:t xml:space="preserve"> </w:t>
            </w:r>
            <w:r>
              <w:rPr>
                <w:rFonts w:ascii="Helvetica"/>
                <w:spacing w:val="-1"/>
                <w:sz w:val="17"/>
              </w:rPr>
              <w:t>which</w:t>
            </w:r>
            <w:r>
              <w:rPr>
                <w:rFonts w:ascii="Helvetica"/>
                <w:spacing w:val="3"/>
                <w:sz w:val="17"/>
              </w:rPr>
              <w:t xml:space="preserve"> </w:t>
            </w:r>
            <w:r>
              <w:rPr>
                <w:rFonts w:ascii="Helvetica"/>
                <w:spacing w:val="-1"/>
                <w:sz w:val="17"/>
              </w:rPr>
              <w:t>do</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pacing w:val="-1"/>
                <w:sz w:val="17"/>
              </w:rPr>
              <w:t>award</w:t>
            </w:r>
            <w:r>
              <w:rPr>
                <w:rFonts w:ascii="Helvetica"/>
                <w:spacing w:val="4"/>
                <w:sz w:val="17"/>
              </w:rPr>
              <w:t xml:space="preserve"> </w:t>
            </w:r>
            <w:r>
              <w:rPr>
                <w:rFonts w:ascii="Helvetica"/>
                <w:sz w:val="17"/>
              </w:rPr>
              <w:t>victory</w:t>
            </w:r>
            <w:r>
              <w:rPr>
                <w:rFonts w:ascii="Helvetica"/>
                <w:spacing w:val="3"/>
                <w:sz w:val="17"/>
              </w:rPr>
              <w:t xml:space="preserve"> </w:t>
            </w:r>
            <w:r>
              <w:rPr>
                <w:rFonts w:ascii="Helvetica"/>
                <w:spacing w:val="-1"/>
                <w:sz w:val="17"/>
              </w:rPr>
              <w:t>points</w:t>
            </w:r>
            <w:r>
              <w:rPr>
                <w:rFonts w:ascii="Helvetica"/>
                <w:spacing w:val="4"/>
                <w:sz w:val="17"/>
              </w:rPr>
              <w:t xml:space="preserve"> </w:t>
            </w:r>
            <w:r>
              <w:rPr>
                <w:rFonts w:ascii="Helvetica"/>
                <w:sz w:val="17"/>
              </w:rPr>
              <w:t>for</w:t>
            </w:r>
            <w:r>
              <w:rPr>
                <w:rFonts w:ascii="Helvetica"/>
                <w:spacing w:val="4"/>
                <w:sz w:val="17"/>
              </w:rPr>
              <w:t xml:space="preserve"> </w:t>
            </w:r>
            <w:r>
              <w:rPr>
                <w:rFonts w:ascii="Helvetica"/>
                <w:spacing w:val="-1"/>
                <w:sz w:val="17"/>
              </w:rPr>
              <w:t>achieving</w:t>
            </w:r>
            <w:r>
              <w:rPr>
                <w:rFonts w:ascii="Helvetica"/>
                <w:spacing w:val="3"/>
                <w:sz w:val="17"/>
              </w:rPr>
              <w:t xml:space="preserve"> </w:t>
            </w:r>
            <w:r>
              <w:rPr>
                <w:rFonts w:ascii="Helvetica"/>
                <w:sz w:val="17"/>
              </w:rPr>
              <w:t>mission</w:t>
            </w:r>
            <w:r>
              <w:rPr>
                <w:rFonts w:ascii="Helvetica"/>
                <w:spacing w:val="4"/>
                <w:sz w:val="17"/>
              </w:rPr>
              <w:t xml:space="preserve"> </w:t>
            </w:r>
            <w:r>
              <w:rPr>
                <w:rFonts w:ascii="Helvetica"/>
                <w:spacing w:val="-1"/>
                <w:sz w:val="17"/>
              </w:rPr>
              <w:t>objectives.</w:t>
            </w:r>
          </w:p>
          <w:p w:rsidR="00F87A27" w:rsidRDefault="005A02C9">
            <w:pPr>
              <w:pStyle w:val="TableParagraph"/>
              <w:spacing w:before="129"/>
              <w:ind w:left="140"/>
              <w:rPr>
                <w:rFonts w:ascii="Helvetica" w:eastAsia="Helvetica" w:hAnsi="Helvetica" w:cs="Helvetica"/>
                <w:sz w:val="17"/>
                <w:szCs w:val="17"/>
              </w:rPr>
            </w:pPr>
            <w:r>
              <w:rPr>
                <w:rFonts w:ascii="Helvetica"/>
                <w:b/>
                <w:sz w:val="17"/>
              </w:rPr>
              <w:t>Broke</w:t>
            </w:r>
            <w:r>
              <w:rPr>
                <w:rFonts w:ascii="Helvetica"/>
                <w:b/>
                <w:spacing w:val="4"/>
                <w:sz w:val="17"/>
              </w:rPr>
              <w:t xml:space="preserve"> </w:t>
            </w:r>
            <w:r>
              <w:rPr>
                <w:rFonts w:ascii="Helvetica"/>
                <w:b/>
                <w:sz w:val="17"/>
              </w:rPr>
              <w:t>enemy</w:t>
            </w:r>
            <w:r>
              <w:rPr>
                <w:rFonts w:ascii="Helvetica"/>
                <w:b/>
                <w:spacing w:val="4"/>
                <w:sz w:val="17"/>
              </w:rPr>
              <w:t xml:space="preserve"> </w:t>
            </w:r>
            <w:r>
              <w:rPr>
                <w:rFonts w:ascii="Helvetica"/>
                <w:b/>
                <w:sz w:val="17"/>
              </w:rPr>
              <w:t>pilot</w:t>
            </w:r>
            <w:r>
              <w:rPr>
                <w:rFonts w:ascii="Helvetica"/>
                <w:b/>
                <w:spacing w:val="4"/>
                <w:sz w:val="17"/>
              </w:rPr>
              <w:t xml:space="preserve"> </w:t>
            </w:r>
            <w:r>
              <w:rPr>
                <w:rFonts w:ascii="Helvetica"/>
                <w:b/>
                <w:sz w:val="17"/>
              </w:rPr>
              <w:t>in</w:t>
            </w:r>
            <w:r>
              <w:rPr>
                <w:rFonts w:ascii="Helvetica"/>
                <w:b/>
                <w:spacing w:val="4"/>
                <w:sz w:val="17"/>
              </w:rPr>
              <w:t xml:space="preserve"> </w:t>
            </w:r>
            <w:r>
              <w:rPr>
                <w:rFonts w:ascii="Helvetica"/>
                <w:b/>
                <w:sz w:val="17"/>
              </w:rPr>
              <w:t>an</w:t>
            </w:r>
            <w:r>
              <w:rPr>
                <w:rFonts w:ascii="Helvetica"/>
                <w:b/>
                <w:spacing w:val="4"/>
                <w:sz w:val="17"/>
              </w:rPr>
              <w:t xml:space="preserve"> </w:t>
            </w:r>
            <w:r>
              <w:rPr>
                <w:rFonts w:ascii="Helvetica"/>
                <w:b/>
                <w:sz w:val="17"/>
              </w:rPr>
              <w:t>assault:</w:t>
            </w:r>
            <w:r>
              <w:rPr>
                <w:rFonts w:ascii="Helvetica"/>
                <w:b/>
                <w:spacing w:val="4"/>
                <w:sz w:val="17"/>
              </w:rPr>
              <w:t xml:space="preserve"> </w:t>
            </w:r>
            <w:r>
              <w:rPr>
                <w:rFonts w:ascii="Helvetica"/>
                <w:b/>
                <w:sz w:val="17"/>
              </w:rPr>
              <w:t>+100</w:t>
            </w:r>
          </w:p>
          <w:p w:rsidR="00F87A27" w:rsidRDefault="005A02C9">
            <w:pPr>
              <w:pStyle w:val="TableParagraph"/>
              <w:spacing w:before="40"/>
              <w:ind w:left="140"/>
              <w:rPr>
                <w:rFonts w:ascii="Helvetica" w:eastAsia="Helvetica" w:hAnsi="Helvetica" w:cs="Helvetica"/>
                <w:sz w:val="17"/>
                <w:szCs w:val="17"/>
              </w:rPr>
            </w:pPr>
            <w:r>
              <w:rPr>
                <w:rFonts w:ascii="Helvetica"/>
                <w:sz w:val="17"/>
              </w:rPr>
              <w:t>If</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and</w:t>
            </w:r>
            <w:r>
              <w:rPr>
                <w:rFonts w:ascii="Helvetica"/>
                <w:spacing w:val="3"/>
                <w:sz w:val="17"/>
              </w:rPr>
              <w:t xml:space="preserve"> </w:t>
            </w:r>
            <w:r>
              <w:rPr>
                <w:rFonts w:ascii="Helvetica"/>
                <w:sz w:val="17"/>
              </w:rPr>
              <w:t>suit</w:t>
            </w:r>
            <w:r>
              <w:rPr>
                <w:rFonts w:ascii="Helvetica"/>
                <w:spacing w:val="4"/>
                <w:sz w:val="17"/>
              </w:rPr>
              <w:t xml:space="preserve"> </w:t>
            </w:r>
            <w:r>
              <w:rPr>
                <w:rFonts w:ascii="Helvetica"/>
                <w:sz w:val="17"/>
              </w:rPr>
              <w:t>forces</w:t>
            </w:r>
            <w:r>
              <w:rPr>
                <w:rFonts w:ascii="Helvetica"/>
                <w:spacing w:val="4"/>
                <w:sz w:val="17"/>
              </w:rPr>
              <w:t xml:space="preserve"> </w:t>
            </w:r>
            <w:r>
              <w:rPr>
                <w:rFonts w:ascii="Helvetica"/>
                <w:spacing w:val="-1"/>
                <w:sz w:val="17"/>
              </w:rPr>
              <w:t>an</w:t>
            </w:r>
            <w:r>
              <w:rPr>
                <w:rFonts w:ascii="Helvetica"/>
                <w:spacing w:val="3"/>
                <w:sz w:val="17"/>
              </w:rPr>
              <w:t xml:space="preserve"> </w:t>
            </w:r>
            <w:r>
              <w:rPr>
                <w:rFonts w:ascii="Helvetica"/>
                <w:spacing w:val="-1"/>
                <w:sz w:val="17"/>
              </w:rPr>
              <w:t>enemy</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to</w:t>
            </w:r>
            <w:r>
              <w:rPr>
                <w:rFonts w:ascii="Helvetica"/>
                <w:spacing w:val="3"/>
                <w:sz w:val="17"/>
              </w:rPr>
              <w:t xml:space="preserve"> </w:t>
            </w:r>
            <w:r>
              <w:rPr>
                <w:rFonts w:ascii="Helvetica"/>
                <w:sz w:val="17"/>
              </w:rPr>
              <w:t>fall</w:t>
            </w:r>
            <w:r>
              <w:rPr>
                <w:rFonts w:ascii="Helvetica"/>
                <w:spacing w:val="4"/>
                <w:sz w:val="17"/>
              </w:rPr>
              <w:t xml:space="preserve"> </w:t>
            </w:r>
            <w:r>
              <w:rPr>
                <w:rFonts w:ascii="Helvetica"/>
                <w:spacing w:val="-1"/>
                <w:sz w:val="17"/>
              </w:rPr>
              <w:t>back</w:t>
            </w:r>
            <w:r>
              <w:rPr>
                <w:rFonts w:ascii="Helvetica"/>
                <w:spacing w:val="4"/>
                <w:sz w:val="17"/>
              </w:rPr>
              <w:t xml:space="preserve"> </w:t>
            </w:r>
            <w:r>
              <w:rPr>
                <w:rFonts w:ascii="Helvetica"/>
                <w:spacing w:val="-1"/>
                <w:sz w:val="17"/>
              </w:rPr>
              <w:t>after</w:t>
            </w:r>
            <w:r>
              <w:rPr>
                <w:rFonts w:ascii="Helvetica"/>
                <w:spacing w:val="3"/>
                <w:sz w:val="17"/>
              </w:rPr>
              <w:t xml:space="preserve"> </w:t>
            </w:r>
            <w:r>
              <w:rPr>
                <w:rFonts w:ascii="Helvetica"/>
                <w:spacing w:val="-1"/>
                <w:sz w:val="17"/>
              </w:rPr>
              <w:t>an</w:t>
            </w:r>
            <w:r>
              <w:rPr>
                <w:rFonts w:ascii="Helvetica"/>
                <w:spacing w:val="4"/>
                <w:sz w:val="17"/>
              </w:rPr>
              <w:t xml:space="preserve"> </w:t>
            </w:r>
            <w:r>
              <w:rPr>
                <w:rFonts w:ascii="Helvetica"/>
                <w:spacing w:val="-1"/>
                <w:sz w:val="17"/>
              </w:rPr>
              <w:t>assault</w:t>
            </w:r>
            <w:r>
              <w:rPr>
                <w:rFonts w:ascii="Helvetica"/>
                <w:spacing w:val="4"/>
                <w:sz w:val="17"/>
              </w:rPr>
              <w:t xml:space="preserve"> </w:t>
            </w:r>
            <w:r>
              <w:rPr>
                <w:rFonts w:ascii="Helvetica"/>
                <w:spacing w:val="-1"/>
                <w:sz w:val="17"/>
              </w:rPr>
              <w:t>it</w:t>
            </w:r>
            <w:r>
              <w:rPr>
                <w:rFonts w:ascii="Helvetica"/>
                <w:spacing w:val="3"/>
                <w:sz w:val="17"/>
              </w:rPr>
              <w:t xml:space="preserve"> </w:t>
            </w:r>
            <w:r>
              <w:rPr>
                <w:rFonts w:ascii="Helvetica"/>
                <w:spacing w:val="-1"/>
                <w:sz w:val="17"/>
              </w:rPr>
              <w:t>gains</w:t>
            </w:r>
            <w:r>
              <w:rPr>
                <w:rFonts w:ascii="Helvetica"/>
                <w:spacing w:val="4"/>
                <w:sz w:val="17"/>
              </w:rPr>
              <w:t xml:space="preserve"> </w:t>
            </w:r>
            <w:r>
              <w:rPr>
                <w:rFonts w:ascii="Helvetica"/>
                <w:sz w:val="17"/>
              </w:rPr>
              <w:t>+100</w:t>
            </w:r>
            <w:r>
              <w:rPr>
                <w:rFonts w:ascii="Helvetica"/>
                <w:spacing w:val="4"/>
                <w:sz w:val="17"/>
              </w:rPr>
              <w:t xml:space="preserve"> </w:t>
            </w:r>
            <w:r>
              <w:rPr>
                <w:rFonts w:ascii="Helvetica"/>
                <w:spacing w:val="-1"/>
                <w:sz w:val="17"/>
              </w:rPr>
              <w:t>points.</w:t>
            </w:r>
          </w:p>
          <w:p w:rsidR="00F87A27" w:rsidRDefault="005A02C9">
            <w:pPr>
              <w:pStyle w:val="TableParagraph"/>
              <w:spacing w:before="96"/>
              <w:ind w:left="140"/>
              <w:rPr>
                <w:rFonts w:ascii="Helvetica" w:eastAsia="Helvetica" w:hAnsi="Helvetica" w:cs="Helvetica"/>
                <w:sz w:val="17"/>
                <w:szCs w:val="17"/>
              </w:rPr>
            </w:pPr>
            <w:r>
              <w:rPr>
                <w:rFonts w:ascii="Helvetica"/>
                <w:b/>
                <w:sz w:val="17"/>
              </w:rPr>
              <w:t>Destroyed</w:t>
            </w:r>
            <w:r>
              <w:rPr>
                <w:rFonts w:ascii="Helvetica"/>
                <w:b/>
                <w:spacing w:val="4"/>
                <w:sz w:val="17"/>
              </w:rPr>
              <w:t xml:space="preserve"> </w:t>
            </w:r>
            <w:r>
              <w:rPr>
                <w:rFonts w:ascii="Helvetica"/>
                <w:b/>
                <w:sz w:val="17"/>
              </w:rPr>
              <w:t>Suit:</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z w:val="17"/>
              </w:rPr>
              <w:t>D3x100</w:t>
            </w:r>
            <w:r>
              <w:rPr>
                <w:rFonts w:ascii="Helvetica"/>
                <w:b/>
                <w:spacing w:val="4"/>
                <w:sz w:val="17"/>
              </w:rPr>
              <w:t xml:space="preserve"> </w:t>
            </w:r>
            <w:r>
              <w:rPr>
                <w:rFonts w:ascii="Helvetica"/>
                <w:b/>
                <w:sz w:val="17"/>
              </w:rPr>
              <w:t>experience</w:t>
            </w:r>
          </w:p>
          <w:p w:rsidR="00F87A27" w:rsidRDefault="005A02C9">
            <w:pPr>
              <w:pStyle w:val="TableParagraph"/>
              <w:spacing w:before="40" w:line="296" w:lineRule="auto"/>
              <w:ind w:left="140" w:right="270"/>
              <w:rPr>
                <w:rFonts w:ascii="Helvetica" w:eastAsia="Helvetica" w:hAnsi="Helvetica" w:cs="Helvetica"/>
                <w:sz w:val="17"/>
                <w:szCs w:val="17"/>
              </w:rPr>
            </w:pPr>
            <w:r>
              <w:rPr>
                <w:rFonts w:ascii="Helvetica" w:eastAsia="Helvetica" w:hAnsi="Helvetica" w:cs="Helvetica"/>
                <w:sz w:val="17"/>
                <w:szCs w:val="17"/>
              </w:rPr>
              <w:t>If</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2"/>
                <w:sz w:val="17"/>
                <w:szCs w:val="17"/>
              </w:rPr>
              <w:t>pilot’s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suit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is</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destroyed,</w:t>
            </w:r>
            <w:r>
              <w:rPr>
                <w:rFonts w:ascii="Helvetica" w:eastAsia="Helvetica" w:hAnsi="Helvetica" w:cs="Helvetica"/>
                <w:spacing w:val="5"/>
                <w:sz w:val="17"/>
                <w:szCs w:val="17"/>
              </w:rPr>
              <w:t xml:space="preserve"> </w:t>
            </w:r>
            <w:r>
              <w:rPr>
                <w:rFonts w:ascii="Helvetica" w:eastAsia="Helvetica" w:hAnsi="Helvetica" w:cs="Helvetica"/>
                <w:sz w:val="17"/>
                <w:szCs w:val="17"/>
              </w:rPr>
              <w:t>then</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it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Pilot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lose</w:t>
            </w:r>
            <w:r>
              <w:rPr>
                <w:rFonts w:ascii="Helvetica" w:eastAsia="Helvetica" w:hAnsi="Helvetica" w:cs="Helvetica"/>
                <w:spacing w:val="4"/>
                <w:sz w:val="17"/>
                <w:szCs w:val="17"/>
              </w:rPr>
              <w:t xml:space="preserve"> </w:t>
            </w:r>
            <w:r>
              <w:rPr>
                <w:rFonts w:ascii="Helvetica" w:eastAsia="Helvetica" w:hAnsi="Helvetica" w:cs="Helvetica"/>
                <w:sz w:val="17"/>
                <w:szCs w:val="17"/>
              </w:rPr>
              <w:t>a</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number</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of</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points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equal</w:t>
            </w:r>
            <w:r>
              <w:rPr>
                <w:rFonts w:ascii="Helvetica" w:eastAsia="Helvetica" w:hAnsi="Helvetica" w:cs="Helvetica"/>
                <w:spacing w:val="3"/>
                <w:sz w:val="17"/>
                <w:szCs w:val="17"/>
              </w:rPr>
              <w:t xml:space="preserve"> </w:t>
            </w:r>
            <w:r>
              <w:rPr>
                <w:rFonts w:ascii="Helvetica" w:eastAsia="Helvetica" w:hAnsi="Helvetica" w:cs="Helvetica"/>
                <w:sz w:val="17"/>
                <w:szCs w:val="17"/>
              </w:rPr>
              <w:t>to</w:t>
            </w:r>
            <w:r>
              <w:rPr>
                <w:rFonts w:ascii="Helvetica" w:eastAsia="Helvetica" w:hAnsi="Helvetica" w:cs="Helvetica"/>
                <w:spacing w:val="4"/>
                <w:sz w:val="17"/>
                <w:szCs w:val="17"/>
              </w:rPr>
              <w:t xml:space="preserve"> </w:t>
            </w:r>
            <w:r>
              <w:rPr>
                <w:rFonts w:ascii="Helvetica" w:eastAsia="Helvetica" w:hAnsi="Helvetica" w:cs="Helvetica"/>
                <w:sz w:val="17"/>
                <w:szCs w:val="17"/>
              </w:rPr>
              <w:t>a</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roll</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of</w:t>
            </w:r>
            <w:r>
              <w:rPr>
                <w:rFonts w:ascii="Helvetica" w:eastAsia="Helvetica" w:hAnsi="Helvetica" w:cs="Helvetica"/>
                <w:spacing w:val="3"/>
                <w:sz w:val="17"/>
                <w:szCs w:val="17"/>
              </w:rPr>
              <w:t xml:space="preserve"> </w:t>
            </w:r>
            <w:r>
              <w:rPr>
                <w:rFonts w:ascii="Helvetica" w:eastAsia="Helvetica" w:hAnsi="Helvetica" w:cs="Helvetica"/>
                <w:sz w:val="17"/>
                <w:szCs w:val="17"/>
              </w:rPr>
              <w:t>a</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D3</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multiplied</w:t>
            </w:r>
            <w:r>
              <w:rPr>
                <w:rFonts w:ascii="Helvetica" w:eastAsia="Helvetica" w:hAnsi="Helvetica" w:cs="Helvetica"/>
                <w:spacing w:val="4"/>
                <w:sz w:val="17"/>
                <w:szCs w:val="17"/>
              </w:rPr>
              <w:t xml:space="preserve"> </w:t>
            </w:r>
            <w:r>
              <w:rPr>
                <w:rFonts w:ascii="Helvetica" w:eastAsia="Helvetica" w:hAnsi="Helvetica" w:cs="Helvetica"/>
                <w:sz w:val="17"/>
                <w:szCs w:val="17"/>
              </w:rPr>
              <w:t>by</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100.</w:t>
            </w:r>
            <w:r>
              <w:rPr>
                <w:rFonts w:ascii="Helvetica" w:eastAsia="Helvetica" w:hAnsi="Helvetica" w:cs="Helvetica"/>
                <w:sz w:val="17"/>
                <w:szCs w:val="17"/>
              </w:rPr>
              <w:t xml:space="preserve"> This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is</w:t>
            </w:r>
            <w:r>
              <w:rPr>
                <w:rFonts w:ascii="Helvetica" w:eastAsia="Helvetica" w:hAnsi="Helvetica" w:cs="Helvetica"/>
                <w:spacing w:val="4"/>
                <w:sz w:val="17"/>
                <w:szCs w:val="17"/>
              </w:rPr>
              <w:t xml:space="preserve"> </w:t>
            </w:r>
            <w:r>
              <w:rPr>
                <w:rFonts w:ascii="Helvetica" w:eastAsia="Helvetica" w:hAnsi="Helvetica" w:cs="Helvetica"/>
                <w:sz w:val="17"/>
                <w:szCs w:val="17"/>
              </w:rPr>
              <w:t>to</w:t>
            </w:r>
            <w:r>
              <w:rPr>
                <w:rFonts w:ascii="Helvetica" w:eastAsia="Helvetica" w:hAnsi="Helvetica" w:cs="Helvetica"/>
                <w:spacing w:val="51"/>
                <w:w w:val="99"/>
                <w:sz w:val="17"/>
                <w:szCs w:val="17"/>
              </w:rPr>
              <w:t xml:space="preserve"> </w:t>
            </w:r>
            <w:r>
              <w:rPr>
                <w:rFonts w:ascii="Helvetica" w:eastAsia="Helvetica" w:hAnsi="Helvetica" w:cs="Helvetica"/>
                <w:spacing w:val="-1"/>
                <w:sz w:val="17"/>
                <w:szCs w:val="17"/>
              </w:rPr>
              <w:t>represent</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damage</w:t>
            </w:r>
            <w:r>
              <w:rPr>
                <w:rFonts w:ascii="Helvetica" w:eastAsia="Helvetica" w:hAnsi="Helvetica" w:cs="Helvetica"/>
                <w:spacing w:val="4"/>
                <w:sz w:val="17"/>
                <w:szCs w:val="17"/>
              </w:rPr>
              <w:t xml:space="preserve"> </w:t>
            </w:r>
            <w:r>
              <w:rPr>
                <w:rFonts w:ascii="Helvetica" w:eastAsia="Helvetica" w:hAnsi="Helvetica" w:cs="Helvetica"/>
                <w:sz w:val="17"/>
                <w:szCs w:val="17"/>
              </w:rPr>
              <w:t>to</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suits</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learning</w:t>
            </w:r>
            <w:r>
              <w:rPr>
                <w:rFonts w:ascii="Helvetica" w:eastAsia="Helvetica" w:hAnsi="Helvetica" w:cs="Helvetica"/>
                <w:spacing w:val="4"/>
                <w:sz w:val="17"/>
                <w:szCs w:val="17"/>
              </w:rPr>
              <w:t xml:space="preserve"> </w:t>
            </w:r>
            <w:r>
              <w:rPr>
                <w:rFonts w:ascii="Helvetica" w:eastAsia="Helvetica" w:hAnsi="Helvetica" w:cs="Helvetica"/>
                <w:spacing w:val="-2"/>
                <w:sz w:val="17"/>
                <w:szCs w:val="17"/>
              </w:rPr>
              <w:t>computer,</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general</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jarring</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3"/>
                <w:sz w:val="17"/>
                <w:szCs w:val="17"/>
              </w:rPr>
              <w:t xml:space="preserve"> </w:t>
            </w:r>
            <w:r>
              <w:rPr>
                <w:rFonts w:ascii="Helvetica" w:eastAsia="Helvetica" w:hAnsi="Helvetica" w:cs="Helvetica"/>
                <w:sz w:val="17"/>
                <w:szCs w:val="17"/>
              </w:rPr>
              <w:t>trauma</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Pilot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suffers.</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Note</w:t>
            </w:r>
            <w:r>
              <w:rPr>
                <w:rFonts w:ascii="Helvetica" w:eastAsia="Helvetica" w:hAnsi="Helvetica" w:cs="Helvetica"/>
                <w:spacing w:val="4"/>
                <w:sz w:val="17"/>
                <w:szCs w:val="17"/>
              </w:rPr>
              <w:t xml:space="preserve"> </w:t>
            </w:r>
            <w:r>
              <w:rPr>
                <w:rFonts w:ascii="Helvetica" w:eastAsia="Helvetica" w:hAnsi="Helvetica" w:cs="Helvetica"/>
                <w:sz w:val="17"/>
                <w:szCs w:val="17"/>
              </w:rPr>
              <w:t>that</w:t>
            </w:r>
            <w:r>
              <w:rPr>
                <w:rFonts w:ascii="Helvetica" w:eastAsia="Helvetica" w:hAnsi="Helvetica" w:cs="Helvetica"/>
                <w:spacing w:val="3"/>
                <w:sz w:val="17"/>
                <w:szCs w:val="17"/>
              </w:rPr>
              <w:t xml:space="preserve"> </w:t>
            </w:r>
            <w:r>
              <w:rPr>
                <w:rFonts w:ascii="Helvetica" w:eastAsia="Helvetica" w:hAnsi="Helvetica" w:cs="Helvetica"/>
                <w:sz w:val="17"/>
                <w:szCs w:val="17"/>
              </w:rPr>
              <w:t>this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is</w:t>
            </w:r>
            <w:r>
              <w:rPr>
                <w:rFonts w:ascii="Helvetica" w:eastAsia="Helvetica" w:hAnsi="Helvetica" w:cs="Helvetica"/>
                <w:spacing w:val="32"/>
                <w:sz w:val="17"/>
                <w:szCs w:val="17"/>
              </w:rPr>
              <w:t xml:space="preserve"> </w:t>
            </w:r>
            <w:r>
              <w:rPr>
                <w:rFonts w:ascii="Helvetica" w:eastAsia="Helvetica" w:hAnsi="Helvetica" w:cs="Helvetica"/>
                <w:spacing w:val="-1"/>
                <w:sz w:val="17"/>
                <w:szCs w:val="17"/>
              </w:rPr>
              <w:t>deducted</w:t>
            </w:r>
            <w:r>
              <w:rPr>
                <w:rFonts w:ascii="Helvetica" w:eastAsia="Helvetica" w:hAnsi="Helvetica" w:cs="Helvetica"/>
                <w:spacing w:val="3"/>
                <w:sz w:val="17"/>
                <w:szCs w:val="17"/>
              </w:rPr>
              <w:t xml:space="preserve"> </w:t>
            </w:r>
            <w:r>
              <w:rPr>
                <w:rFonts w:ascii="Helvetica" w:eastAsia="Helvetica" w:hAnsi="Helvetica" w:cs="Helvetica"/>
                <w:sz w:val="17"/>
                <w:szCs w:val="17"/>
              </w:rPr>
              <w:t>from</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Pilots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earned</w:t>
            </w:r>
            <w:r>
              <w:rPr>
                <w:rFonts w:ascii="Helvetica" w:eastAsia="Helvetica" w:hAnsi="Helvetica" w:cs="Helvetica"/>
                <w:spacing w:val="4"/>
                <w:sz w:val="17"/>
                <w:szCs w:val="17"/>
              </w:rPr>
              <w:t xml:space="preserve"> </w:t>
            </w:r>
            <w:r>
              <w:rPr>
                <w:rFonts w:ascii="Helvetica" w:eastAsia="Helvetica" w:hAnsi="Helvetica" w:cs="Helvetica"/>
                <w:sz w:val="17"/>
                <w:szCs w:val="17"/>
              </w:rPr>
              <w:t>from</w:t>
            </w:r>
            <w:r>
              <w:rPr>
                <w:rFonts w:ascii="Helvetica" w:eastAsia="Helvetica" w:hAnsi="Helvetica" w:cs="Helvetica"/>
                <w:spacing w:val="4"/>
                <w:sz w:val="17"/>
                <w:szCs w:val="17"/>
              </w:rPr>
              <w:t xml:space="preserve"> </w:t>
            </w:r>
            <w:r>
              <w:rPr>
                <w:rFonts w:ascii="Helvetica" w:eastAsia="Helvetica" w:hAnsi="Helvetica" w:cs="Helvetica"/>
                <w:sz w:val="17"/>
                <w:szCs w:val="17"/>
              </w:rPr>
              <w:t>this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battle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cannot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reduce</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Pilot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below</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his</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4"/>
                <w:sz w:val="17"/>
                <w:szCs w:val="17"/>
              </w:rPr>
              <w:t xml:space="preserve"> </w:t>
            </w:r>
            <w:r>
              <w:rPr>
                <w:rFonts w:ascii="Helvetica" w:eastAsia="Helvetica" w:hAnsi="Helvetica" w:cs="Helvetica"/>
                <w:sz w:val="17"/>
                <w:szCs w:val="17"/>
              </w:rPr>
              <w:t>total</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prior</w:t>
            </w:r>
            <w:r>
              <w:rPr>
                <w:rFonts w:ascii="Helvetica" w:eastAsia="Helvetica" w:hAnsi="Helvetica" w:cs="Helvetica"/>
                <w:spacing w:val="4"/>
                <w:sz w:val="17"/>
                <w:szCs w:val="17"/>
              </w:rPr>
              <w:t xml:space="preserve"> </w:t>
            </w:r>
            <w:r>
              <w:rPr>
                <w:rFonts w:ascii="Helvetica" w:eastAsia="Helvetica" w:hAnsi="Helvetica" w:cs="Helvetica"/>
                <w:sz w:val="17"/>
                <w:szCs w:val="17"/>
              </w:rPr>
              <w:t>to</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6"/>
                <w:sz w:val="17"/>
                <w:szCs w:val="17"/>
              </w:rPr>
              <w:t xml:space="preserve"> </w:t>
            </w:r>
            <w:r>
              <w:rPr>
                <w:rFonts w:ascii="Helvetica" w:eastAsia="Helvetica" w:hAnsi="Helvetica" w:cs="Helvetica"/>
                <w:spacing w:val="-1"/>
                <w:sz w:val="17"/>
                <w:szCs w:val="17"/>
              </w:rPr>
              <w:t>battle.</w:t>
            </w:r>
          </w:p>
          <w:p w:rsidR="00F87A27" w:rsidRDefault="005A02C9">
            <w:pPr>
              <w:pStyle w:val="TableParagraph"/>
              <w:spacing w:before="56" w:line="296" w:lineRule="auto"/>
              <w:ind w:left="140" w:right="138"/>
              <w:rPr>
                <w:rFonts w:ascii="Helvetica" w:eastAsia="Helvetica" w:hAnsi="Helvetica" w:cs="Helvetica"/>
                <w:sz w:val="17"/>
                <w:szCs w:val="17"/>
              </w:rPr>
            </w:pPr>
            <w:r>
              <w:rPr>
                <w:rFonts w:ascii="Helvetica"/>
                <w:sz w:val="17"/>
              </w:rPr>
              <w:t>On</w:t>
            </w:r>
            <w:r>
              <w:rPr>
                <w:rFonts w:ascii="Helvetica"/>
                <w:spacing w:val="4"/>
                <w:sz w:val="17"/>
              </w:rPr>
              <w:t xml:space="preserve"> </w:t>
            </w:r>
            <w:r>
              <w:rPr>
                <w:rFonts w:ascii="Helvetica"/>
                <w:sz w:val="17"/>
              </w:rPr>
              <w:t>a</w:t>
            </w:r>
            <w:r>
              <w:rPr>
                <w:rFonts w:ascii="Helvetica"/>
                <w:spacing w:val="5"/>
                <w:sz w:val="17"/>
              </w:rPr>
              <w:t xml:space="preserve"> </w:t>
            </w:r>
            <w:r>
              <w:rPr>
                <w:rFonts w:ascii="Helvetica"/>
                <w:spacing w:val="-1"/>
                <w:sz w:val="17"/>
              </w:rPr>
              <w:t>D6</w:t>
            </w:r>
            <w:r>
              <w:rPr>
                <w:rFonts w:ascii="Helvetica"/>
                <w:spacing w:val="4"/>
                <w:sz w:val="17"/>
              </w:rPr>
              <w:t xml:space="preserve"> </w:t>
            </w:r>
            <w:r>
              <w:rPr>
                <w:rFonts w:ascii="Helvetica"/>
                <w:spacing w:val="-1"/>
                <w:sz w:val="17"/>
              </w:rPr>
              <w:t>roll</w:t>
            </w:r>
            <w:r>
              <w:rPr>
                <w:rFonts w:ascii="Helvetica"/>
                <w:spacing w:val="5"/>
                <w:sz w:val="17"/>
              </w:rPr>
              <w:t xml:space="preserve"> </w:t>
            </w:r>
            <w:r>
              <w:rPr>
                <w:rFonts w:ascii="Helvetica"/>
                <w:spacing w:val="-1"/>
                <w:sz w:val="17"/>
              </w:rPr>
              <w:t>of</w:t>
            </w:r>
            <w:r>
              <w:rPr>
                <w:rFonts w:ascii="Helvetica"/>
                <w:spacing w:val="5"/>
                <w:sz w:val="17"/>
              </w:rPr>
              <w:t xml:space="preserve"> </w:t>
            </w:r>
            <w:r>
              <w:rPr>
                <w:rFonts w:ascii="Helvetica"/>
                <w:spacing w:val="-1"/>
                <w:sz w:val="17"/>
              </w:rPr>
              <w:t>5+</w:t>
            </w:r>
            <w:r>
              <w:rPr>
                <w:rFonts w:ascii="Helvetica"/>
                <w:spacing w:val="4"/>
                <w:sz w:val="17"/>
              </w:rPr>
              <w:t xml:space="preserve"> </w:t>
            </w:r>
            <w:r>
              <w:rPr>
                <w:rFonts w:ascii="Helvetica"/>
                <w:sz w:val="17"/>
              </w:rPr>
              <w:t>the</w:t>
            </w:r>
            <w:r>
              <w:rPr>
                <w:rFonts w:ascii="Helvetica"/>
                <w:spacing w:val="5"/>
                <w:sz w:val="17"/>
              </w:rPr>
              <w:t xml:space="preserve"> </w:t>
            </w:r>
            <w:r>
              <w:rPr>
                <w:rFonts w:ascii="Helvetica"/>
                <w:spacing w:val="-1"/>
                <w:sz w:val="17"/>
              </w:rPr>
              <w:t>suits</w:t>
            </w:r>
            <w:r>
              <w:rPr>
                <w:rFonts w:ascii="Helvetica"/>
                <w:spacing w:val="5"/>
                <w:sz w:val="17"/>
              </w:rPr>
              <w:t xml:space="preserve"> </w:t>
            </w:r>
            <w:r>
              <w:rPr>
                <w:rFonts w:ascii="Helvetica"/>
                <w:spacing w:val="-1"/>
                <w:sz w:val="17"/>
              </w:rPr>
              <w:t>learning</w:t>
            </w:r>
            <w:r>
              <w:rPr>
                <w:rFonts w:ascii="Helvetica"/>
                <w:spacing w:val="4"/>
                <w:sz w:val="17"/>
              </w:rPr>
              <w:t xml:space="preserve"> </w:t>
            </w:r>
            <w:r>
              <w:rPr>
                <w:rFonts w:ascii="Helvetica"/>
                <w:spacing w:val="-1"/>
                <w:sz w:val="17"/>
              </w:rPr>
              <w:t>computers</w:t>
            </w:r>
            <w:r>
              <w:rPr>
                <w:rFonts w:ascii="Helvetica"/>
                <w:spacing w:val="5"/>
                <w:sz w:val="17"/>
              </w:rPr>
              <w:t xml:space="preserve"> </w:t>
            </w:r>
            <w:r>
              <w:rPr>
                <w:rFonts w:ascii="Helvetica"/>
                <w:spacing w:val="-1"/>
                <w:sz w:val="17"/>
              </w:rPr>
              <w:t>are</w:t>
            </w:r>
            <w:r>
              <w:rPr>
                <w:rFonts w:ascii="Helvetica"/>
                <w:spacing w:val="5"/>
                <w:sz w:val="17"/>
              </w:rPr>
              <w:t xml:space="preserve"> </w:t>
            </w:r>
            <w:r>
              <w:rPr>
                <w:rFonts w:ascii="Helvetica"/>
                <w:spacing w:val="-1"/>
                <w:sz w:val="17"/>
              </w:rPr>
              <w:t>recoverable</w:t>
            </w:r>
            <w:r>
              <w:rPr>
                <w:rFonts w:ascii="Helvetica"/>
                <w:spacing w:val="4"/>
                <w:sz w:val="17"/>
              </w:rPr>
              <w:t xml:space="preserve"> </w:t>
            </w:r>
            <w:r>
              <w:rPr>
                <w:rFonts w:ascii="Helvetica"/>
                <w:spacing w:val="-1"/>
                <w:sz w:val="17"/>
              </w:rPr>
              <w:t>and</w:t>
            </w:r>
            <w:r>
              <w:rPr>
                <w:rFonts w:ascii="Helvetica"/>
                <w:spacing w:val="5"/>
                <w:sz w:val="17"/>
              </w:rPr>
              <w:t xml:space="preserve"> </w:t>
            </w:r>
            <w:r>
              <w:rPr>
                <w:rFonts w:ascii="Helvetica"/>
                <w:spacing w:val="-1"/>
                <w:sz w:val="17"/>
              </w:rPr>
              <w:t>can</w:t>
            </w:r>
            <w:r>
              <w:rPr>
                <w:rFonts w:ascii="Helvetica"/>
                <w:spacing w:val="5"/>
                <w:sz w:val="17"/>
              </w:rPr>
              <w:t xml:space="preserve"> </w:t>
            </w:r>
            <w:r>
              <w:rPr>
                <w:rFonts w:ascii="Helvetica"/>
                <w:spacing w:val="-1"/>
                <w:sz w:val="17"/>
              </w:rPr>
              <w:t>be</w:t>
            </w:r>
            <w:r>
              <w:rPr>
                <w:rFonts w:ascii="Helvetica"/>
                <w:spacing w:val="4"/>
                <w:sz w:val="17"/>
              </w:rPr>
              <w:t xml:space="preserve"> </w:t>
            </w:r>
            <w:r>
              <w:rPr>
                <w:rFonts w:ascii="Helvetica"/>
                <w:spacing w:val="-1"/>
                <w:sz w:val="17"/>
              </w:rPr>
              <w:t>ported</w:t>
            </w:r>
            <w:r>
              <w:rPr>
                <w:rFonts w:ascii="Helvetica"/>
                <w:spacing w:val="5"/>
                <w:sz w:val="17"/>
              </w:rPr>
              <w:t xml:space="preserve"> </w:t>
            </w:r>
            <w:r>
              <w:rPr>
                <w:rFonts w:ascii="Helvetica"/>
                <w:spacing w:val="-1"/>
                <w:sz w:val="17"/>
              </w:rPr>
              <w:t>into</w:t>
            </w:r>
            <w:r>
              <w:rPr>
                <w:rFonts w:ascii="Helvetica"/>
                <w:spacing w:val="5"/>
                <w:sz w:val="17"/>
              </w:rPr>
              <w:t xml:space="preserve"> </w:t>
            </w:r>
            <w:r>
              <w:rPr>
                <w:rFonts w:ascii="Helvetica"/>
                <w:sz w:val="17"/>
              </w:rPr>
              <w:t>a</w:t>
            </w:r>
            <w:r>
              <w:rPr>
                <w:rFonts w:ascii="Helvetica"/>
                <w:spacing w:val="4"/>
                <w:sz w:val="17"/>
              </w:rPr>
              <w:t xml:space="preserve"> </w:t>
            </w:r>
            <w:r>
              <w:rPr>
                <w:rFonts w:ascii="Helvetica"/>
                <w:spacing w:val="-1"/>
                <w:sz w:val="17"/>
              </w:rPr>
              <w:t>new</w:t>
            </w:r>
            <w:r>
              <w:rPr>
                <w:rFonts w:ascii="Helvetica"/>
                <w:spacing w:val="5"/>
                <w:sz w:val="17"/>
              </w:rPr>
              <w:t xml:space="preserve"> </w:t>
            </w:r>
            <w:r>
              <w:rPr>
                <w:rFonts w:ascii="Helvetica"/>
                <w:spacing w:val="-1"/>
                <w:sz w:val="17"/>
              </w:rPr>
              <w:t>suit</w:t>
            </w:r>
            <w:r>
              <w:rPr>
                <w:rFonts w:ascii="Helvetica"/>
                <w:spacing w:val="5"/>
                <w:sz w:val="17"/>
              </w:rPr>
              <w:t xml:space="preserve"> </w:t>
            </w:r>
            <w:r>
              <w:rPr>
                <w:rFonts w:ascii="Helvetica"/>
                <w:spacing w:val="-1"/>
                <w:sz w:val="17"/>
              </w:rPr>
              <w:t>at</w:t>
            </w:r>
            <w:r>
              <w:rPr>
                <w:rFonts w:ascii="Helvetica"/>
                <w:spacing w:val="4"/>
                <w:sz w:val="17"/>
              </w:rPr>
              <w:t xml:space="preserve"> </w:t>
            </w:r>
            <w:r>
              <w:rPr>
                <w:rFonts w:ascii="Helvetica"/>
                <w:sz w:val="17"/>
              </w:rPr>
              <w:t>a</w:t>
            </w:r>
            <w:r>
              <w:rPr>
                <w:rFonts w:ascii="Helvetica"/>
                <w:spacing w:val="5"/>
                <w:sz w:val="17"/>
              </w:rPr>
              <w:t xml:space="preserve"> </w:t>
            </w:r>
            <w:r>
              <w:rPr>
                <w:rFonts w:ascii="Helvetica"/>
                <w:spacing w:val="-1"/>
                <w:sz w:val="17"/>
              </w:rPr>
              <w:t>cost</w:t>
            </w:r>
            <w:r>
              <w:rPr>
                <w:rFonts w:ascii="Helvetica"/>
                <w:spacing w:val="5"/>
                <w:sz w:val="17"/>
              </w:rPr>
              <w:t xml:space="preserve"> </w:t>
            </w:r>
            <w:r>
              <w:rPr>
                <w:rFonts w:ascii="Helvetica"/>
                <w:spacing w:val="-1"/>
                <w:sz w:val="17"/>
              </w:rPr>
              <w:t>of</w:t>
            </w:r>
            <w:r>
              <w:rPr>
                <w:rFonts w:ascii="Helvetica"/>
                <w:spacing w:val="4"/>
                <w:sz w:val="17"/>
              </w:rPr>
              <w:t xml:space="preserve"> </w:t>
            </w:r>
            <w:r>
              <w:rPr>
                <w:rFonts w:ascii="Helvetica"/>
                <w:spacing w:val="-1"/>
                <w:sz w:val="17"/>
              </w:rPr>
              <w:t>minus</w:t>
            </w:r>
            <w:r>
              <w:rPr>
                <w:rFonts w:ascii="Helvetica"/>
                <w:spacing w:val="5"/>
                <w:sz w:val="17"/>
              </w:rPr>
              <w:t xml:space="preserve"> </w:t>
            </w:r>
            <w:r>
              <w:rPr>
                <w:rFonts w:ascii="Helvetica"/>
                <w:spacing w:val="-1"/>
                <w:sz w:val="17"/>
              </w:rPr>
              <w:t>D3</w:t>
            </w:r>
            <w:r>
              <w:rPr>
                <w:rFonts w:ascii="Helvetica"/>
                <w:spacing w:val="5"/>
                <w:sz w:val="17"/>
              </w:rPr>
              <w:t xml:space="preserve"> </w:t>
            </w:r>
            <w:r>
              <w:rPr>
                <w:rFonts w:ascii="Helvetica"/>
                <w:spacing w:val="-1"/>
                <w:sz w:val="17"/>
              </w:rPr>
              <w:t>multiplied</w:t>
            </w:r>
            <w:r>
              <w:rPr>
                <w:rFonts w:ascii="Helvetica"/>
                <w:spacing w:val="4"/>
                <w:sz w:val="17"/>
              </w:rPr>
              <w:t xml:space="preserve"> </w:t>
            </w:r>
            <w:r>
              <w:rPr>
                <w:rFonts w:ascii="Helvetica"/>
                <w:spacing w:val="-1"/>
                <w:sz w:val="17"/>
              </w:rPr>
              <w:t>by</w:t>
            </w:r>
            <w:r>
              <w:rPr>
                <w:rFonts w:ascii="Helvetica"/>
                <w:spacing w:val="5"/>
                <w:sz w:val="17"/>
              </w:rPr>
              <w:t xml:space="preserve"> </w:t>
            </w:r>
            <w:r>
              <w:rPr>
                <w:rFonts w:ascii="Helvetica"/>
                <w:spacing w:val="-1"/>
                <w:sz w:val="17"/>
              </w:rPr>
              <w:t>100</w:t>
            </w:r>
            <w:r>
              <w:rPr>
                <w:rFonts w:ascii="Helvetica"/>
                <w:spacing w:val="50"/>
                <w:sz w:val="17"/>
              </w:rPr>
              <w:t xml:space="preserve"> </w:t>
            </w:r>
            <w:r>
              <w:rPr>
                <w:rFonts w:ascii="Helvetica"/>
                <w:sz w:val="17"/>
              </w:rPr>
              <w:t>from</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suits</w:t>
            </w:r>
            <w:r>
              <w:rPr>
                <w:rFonts w:ascii="Helvetica"/>
                <w:spacing w:val="3"/>
                <w:sz w:val="17"/>
              </w:rPr>
              <w:t xml:space="preserve"> </w:t>
            </w:r>
            <w:r>
              <w:rPr>
                <w:rFonts w:ascii="Helvetica"/>
                <w:spacing w:val="-1"/>
                <w:sz w:val="17"/>
              </w:rPr>
              <w:t>earned</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z w:val="17"/>
              </w:rPr>
              <w:t>If</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roll</w:t>
            </w:r>
            <w:r>
              <w:rPr>
                <w:rFonts w:ascii="Helvetica"/>
                <w:spacing w:val="4"/>
                <w:sz w:val="17"/>
              </w:rPr>
              <w:t xml:space="preserve"> </w:t>
            </w:r>
            <w:r>
              <w:rPr>
                <w:rFonts w:ascii="Helvetica"/>
                <w:spacing w:val="-1"/>
                <w:sz w:val="17"/>
              </w:rPr>
              <w:t>is</w:t>
            </w:r>
            <w:r>
              <w:rPr>
                <w:rFonts w:ascii="Helvetica"/>
                <w:spacing w:val="3"/>
                <w:sz w:val="17"/>
              </w:rPr>
              <w:t xml:space="preserve"> </w:t>
            </w:r>
            <w:r>
              <w:rPr>
                <w:rFonts w:ascii="Helvetica"/>
                <w:sz w:val="17"/>
              </w:rPr>
              <w:t>failed</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suit</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pacing w:val="-1"/>
                <w:sz w:val="17"/>
              </w:rPr>
              <w:t>is</w:t>
            </w:r>
            <w:r>
              <w:rPr>
                <w:rFonts w:ascii="Helvetica"/>
                <w:spacing w:val="3"/>
                <w:sz w:val="17"/>
              </w:rPr>
              <w:t xml:space="preserve"> </w:t>
            </w:r>
            <w:r>
              <w:rPr>
                <w:rFonts w:ascii="Helvetica"/>
                <w:spacing w:val="-1"/>
                <w:sz w:val="17"/>
              </w:rPr>
              <w:t>none</w:t>
            </w:r>
            <w:r>
              <w:rPr>
                <w:rFonts w:ascii="Helvetica"/>
                <w:spacing w:val="4"/>
                <w:sz w:val="17"/>
              </w:rPr>
              <w:t xml:space="preserve"> </w:t>
            </w:r>
            <w:r>
              <w:rPr>
                <w:rFonts w:ascii="Helvetica"/>
                <w:spacing w:val="-1"/>
                <w:sz w:val="17"/>
              </w:rPr>
              <w:t>recoverable</w:t>
            </w:r>
            <w:r>
              <w:rPr>
                <w:rFonts w:ascii="Helvetica"/>
                <w:spacing w:val="3"/>
                <w:sz w:val="17"/>
              </w:rPr>
              <w:t xml:space="preserve"> </w:t>
            </w:r>
            <w:r>
              <w:rPr>
                <w:rFonts w:ascii="Helvetica"/>
                <w:spacing w:val="-1"/>
                <w:sz w:val="17"/>
              </w:rPr>
              <w:t>and</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pilot</w:t>
            </w:r>
            <w:r>
              <w:rPr>
                <w:rFonts w:ascii="Helvetica"/>
                <w:spacing w:val="4"/>
                <w:sz w:val="17"/>
              </w:rPr>
              <w:t xml:space="preserve"> </w:t>
            </w:r>
            <w:r>
              <w:rPr>
                <w:rFonts w:ascii="Helvetica"/>
                <w:spacing w:val="-1"/>
                <w:sz w:val="17"/>
              </w:rPr>
              <w:t>must</w:t>
            </w:r>
            <w:r>
              <w:rPr>
                <w:rFonts w:ascii="Helvetica"/>
                <w:spacing w:val="3"/>
                <w:sz w:val="17"/>
              </w:rPr>
              <w:t xml:space="preserve"> </w:t>
            </w:r>
            <w:r>
              <w:rPr>
                <w:rFonts w:ascii="Helvetica"/>
                <w:spacing w:val="-1"/>
                <w:sz w:val="17"/>
              </w:rPr>
              <w:t>start</w:t>
            </w:r>
            <w:r>
              <w:rPr>
                <w:rFonts w:ascii="Helvetica"/>
                <w:spacing w:val="4"/>
                <w:sz w:val="17"/>
              </w:rPr>
              <w:t xml:space="preserve"> </w:t>
            </w:r>
            <w:r>
              <w:rPr>
                <w:rFonts w:ascii="Helvetica"/>
                <w:spacing w:val="-1"/>
                <w:sz w:val="17"/>
              </w:rPr>
              <w:t>with</w:t>
            </w:r>
            <w:r>
              <w:rPr>
                <w:rFonts w:ascii="Helvetica"/>
                <w:spacing w:val="3"/>
                <w:sz w:val="17"/>
              </w:rPr>
              <w:t xml:space="preserve"> </w:t>
            </w:r>
            <w:r>
              <w:rPr>
                <w:rFonts w:ascii="Helvetica"/>
                <w:sz w:val="17"/>
              </w:rPr>
              <w:t>a</w:t>
            </w:r>
            <w:r>
              <w:rPr>
                <w:rFonts w:ascii="Helvetica"/>
                <w:spacing w:val="6"/>
                <w:sz w:val="17"/>
              </w:rPr>
              <w:t xml:space="preserve"> </w:t>
            </w:r>
            <w:r>
              <w:rPr>
                <w:rFonts w:ascii="Helvetica"/>
                <w:spacing w:val="-1"/>
                <w:sz w:val="17"/>
              </w:rPr>
              <w:t>new</w:t>
            </w:r>
            <w:r>
              <w:rPr>
                <w:rFonts w:ascii="Helvetica"/>
                <w:spacing w:val="3"/>
                <w:sz w:val="17"/>
              </w:rPr>
              <w:t xml:space="preserve"> </w:t>
            </w:r>
            <w:r>
              <w:rPr>
                <w:rFonts w:ascii="Helvetica"/>
                <w:sz w:val="17"/>
              </w:rPr>
              <w:t>suit.</w:t>
            </w:r>
          </w:p>
          <w:p w:rsidR="00F87A27" w:rsidRDefault="005A02C9">
            <w:pPr>
              <w:pStyle w:val="TableParagraph"/>
              <w:spacing w:before="56"/>
              <w:ind w:left="140"/>
              <w:rPr>
                <w:rFonts w:ascii="Helvetica" w:eastAsia="Helvetica" w:hAnsi="Helvetica" w:cs="Helvetica"/>
                <w:sz w:val="17"/>
                <w:szCs w:val="17"/>
              </w:rPr>
            </w:pPr>
            <w:r>
              <w:rPr>
                <w:rFonts w:ascii="Helvetica"/>
                <w:b/>
                <w:spacing w:val="-1"/>
                <w:sz w:val="17"/>
              </w:rPr>
              <w:t>Acting</w:t>
            </w:r>
            <w:r>
              <w:rPr>
                <w:rFonts w:ascii="Helvetica"/>
                <w:b/>
                <w:spacing w:val="4"/>
                <w:sz w:val="17"/>
              </w:rPr>
              <w:t xml:space="preserve"> </w:t>
            </w:r>
            <w:r>
              <w:rPr>
                <w:rFonts w:ascii="Helvetica"/>
                <w:b/>
                <w:spacing w:val="-1"/>
                <w:sz w:val="17"/>
              </w:rPr>
              <w:t>beyond</w:t>
            </w:r>
            <w:r>
              <w:rPr>
                <w:rFonts w:ascii="Helvetica"/>
                <w:b/>
                <w:spacing w:val="4"/>
                <w:sz w:val="17"/>
              </w:rPr>
              <w:t xml:space="preserve"> </w:t>
            </w:r>
            <w:r>
              <w:rPr>
                <w:rFonts w:ascii="Helvetica"/>
                <w:b/>
                <w:spacing w:val="-1"/>
                <w:sz w:val="17"/>
              </w:rPr>
              <w:t>the</w:t>
            </w:r>
            <w:r>
              <w:rPr>
                <w:rFonts w:ascii="Helvetica"/>
                <w:b/>
                <w:spacing w:val="4"/>
                <w:sz w:val="17"/>
              </w:rPr>
              <w:t xml:space="preserve"> </w:t>
            </w:r>
            <w:r>
              <w:rPr>
                <w:rFonts w:ascii="Helvetica"/>
                <w:b/>
                <w:spacing w:val="-1"/>
                <w:sz w:val="17"/>
              </w:rPr>
              <w:t>Call</w:t>
            </w:r>
            <w:r>
              <w:rPr>
                <w:rFonts w:ascii="Helvetica"/>
                <w:b/>
                <w:spacing w:val="4"/>
                <w:sz w:val="17"/>
              </w:rPr>
              <w:t xml:space="preserve"> </w:t>
            </w:r>
            <w:r>
              <w:rPr>
                <w:rFonts w:ascii="Helvetica"/>
                <w:b/>
                <w:spacing w:val="-1"/>
                <w:sz w:val="17"/>
              </w:rPr>
              <w:t>of</w:t>
            </w:r>
            <w:r>
              <w:rPr>
                <w:rFonts w:ascii="Helvetica"/>
                <w:b/>
                <w:spacing w:val="4"/>
                <w:sz w:val="17"/>
              </w:rPr>
              <w:t xml:space="preserve"> </w:t>
            </w:r>
            <w:r>
              <w:rPr>
                <w:rFonts w:ascii="Helvetica"/>
                <w:b/>
                <w:spacing w:val="-1"/>
                <w:sz w:val="17"/>
              </w:rPr>
              <w:t>Duty</w:t>
            </w:r>
          </w:p>
          <w:p w:rsidR="00F87A27" w:rsidRDefault="005A02C9">
            <w:pPr>
              <w:pStyle w:val="TableParagraph"/>
              <w:spacing w:before="40" w:line="296" w:lineRule="auto"/>
              <w:ind w:left="140" w:right="423"/>
              <w:rPr>
                <w:rFonts w:ascii="Helvetica" w:eastAsia="Helvetica" w:hAnsi="Helvetica" w:cs="Helvetica"/>
                <w:sz w:val="17"/>
                <w:szCs w:val="17"/>
              </w:rPr>
            </w:pPr>
            <w:r>
              <w:rPr>
                <w:rFonts w:ascii="Helvetica"/>
                <w:sz w:val="17"/>
              </w:rPr>
              <w:t>If</w:t>
            </w:r>
            <w:r>
              <w:rPr>
                <w:rFonts w:ascii="Helvetica"/>
                <w:spacing w:val="3"/>
                <w:sz w:val="17"/>
              </w:rPr>
              <w:t xml:space="preserve"> </w:t>
            </w:r>
            <w:r>
              <w:rPr>
                <w:rFonts w:ascii="Helvetica"/>
                <w:spacing w:val="-1"/>
                <w:sz w:val="17"/>
              </w:rPr>
              <w:t>one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and</w:t>
            </w:r>
            <w:r>
              <w:rPr>
                <w:rFonts w:ascii="Helvetica"/>
                <w:spacing w:val="3"/>
                <w:sz w:val="17"/>
              </w:rPr>
              <w:t xml:space="preserve"> </w:t>
            </w:r>
            <w:r>
              <w:rPr>
                <w:rFonts w:ascii="Helvetica"/>
                <w:spacing w:val="-1"/>
                <w:sz w:val="17"/>
              </w:rPr>
              <w:t>pilot</w:t>
            </w:r>
            <w:r>
              <w:rPr>
                <w:rFonts w:ascii="Helvetica"/>
                <w:spacing w:val="4"/>
                <w:sz w:val="17"/>
              </w:rPr>
              <w:t xml:space="preserve"> </w:t>
            </w:r>
            <w:r>
              <w:rPr>
                <w:rFonts w:ascii="Helvetica"/>
                <w:spacing w:val="-1"/>
                <w:sz w:val="17"/>
              </w:rPr>
              <w:t>acts</w:t>
            </w:r>
            <w:r>
              <w:rPr>
                <w:rFonts w:ascii="Helvetica"/>
                <w:spacing w:val="4"/>
                <w:sz w:val="17"/>
              </w:rPr>
              <w:t xml:space="preserve"> </w:t>
            </w:r>
            <w:r>
              <w:rPr>
                <w:rFonts w:ascii="Helvetica"/>
                <w:spacing w:val="-1"/>
                <w:sz w:val="17"/>
              </w:rPr>
              <w:t>beyond</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normal</w:t>
            </w:r>
            <w:r>
              <w:rPr>
                <w:rFonts w:ascii="Helvetica"/>
                <w:spacing w:val="4"/>
                <w:sz w:val="17"/>
              </w:rPr>
              <w:t xml:space="preserve"> </w:t>
            </w:r>
            <w:r>
              <w:rPr>
                <w:rFonts w:ascii="Helvetica"/>
                <w:spacing w:val="-1"/>
                <w:sz w:val="17"/>
              </w:rPr>
              <w:t>call</w:t>
            </w:r>
            <w:r>
              <w:rPr>
                <w:rFonts w:ascii="Helvetica"/>
                <w:spacing w:val="4"/>
                <w:sz w:val="17"/>
              </w:rPr>
              <w:t xml:space="preserve"> </w:t>
            </w:r>
            <w:r>
              <w:rPr>
                <w:rFonts w:ascii="Helvetica"/>
                <w:spacing w:val="-1"/>
                <w:sz w:val="17"/>
              </w:rPr>
              <w:t>of</w:t>
            </w:r>
            <w:r>
              <w:rPr>
                <w:rFonts w:ascii="Helvetica"/>
                <w:spacing w:val="3"/>
                <w:sz w:val="17"/>
              </w:rPr>
              <w:t xml:space="preserve"> </w:t>
            </w:r>
            <w:r>
              <w:rPr>
                <w:rFonts w:ascii="Helvetica"/>
                <w:spacing w:val="-1"/>
                <w:sz w:val="17"/>
              </w:rPr>
              <w:t>duty</w:t>
            </w:r>
            <w:r>
              <w:rPr>
                <w:rFonts w:ascii="Helvetica"/>
                <w:spacing w:val="4"/>
                <w:sz w:val="17"/>
              </w:rPr>
              <w:t xml:space="preserve"> </w:t>
            </w:r>
            <w:r>
              <w:rPr>
                <w:rFonts w:ascii="Helvetica"/>
                <w:spacing w:val="-1"/>
                <w:sz w:val="17"/>
              </w:rPr>
              <w:t>during</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battle,</w:t>
            </w:r>
            <w:r>
              <w:rPr>
                <w:rFonts w:ascii="Helvetica"/>
                <w:spacing w:val="4"/>
                <w:sz w:val="17"/>
              </w:rPr>
              <w:t xml:space="preserve"> </w:t>
            </w:r>
            <w:r>
              <w:rPr>
                <w:rFonts w:ascii="Helvetica"/>
                <w:sz w:val="17"/>
              </w:rPr>
              <w:t>then</w:t>
            </w:r>
            <w:r>
              <w:rPr>
                <w:rFonts w:ascii="Helvetica"/>
                <w:spacing w:val="4"/>
                <w:sz w:val="17"/>
              </w:rPr>
              <w:t xml:space="preserve"> </w:t>
            </w:r>
            <w:r>
              <w:rPr>
                <w:rFonts w:ascii="Helvetica"/>
                <w:sz w:val="17"/>
              </w:rPr>
              <w:t>the</w:t>
            </w:r>
            <w:r>
              <w:rPr>
                <w:rFonts w:ascii="Helvetica"/>
                <w:spacing w:val="1"/>
                <w:sz w:val="17"/>
              </w:rPr>
              <w:t xml:space="preserve"> </w:t>
            </w:r>
            <w:r>
              <w:rPr>
                <w:rFonts w:ascii="Helvetica"/>
                <w:spacing w:val="-7"/>
                <w:sz w:val="17"/>
              </w:rPr>
              <w:t>T</w:t>
            </w:r>
            <w:r>
              <w:rPr>
                <w:rFonts w:ascii="Helvetica"/>
                <w:spacing w:val="-6"/>
                <w:sz w:val="17"/>
              </w:rPr>
              <w:t>eam</w:t>
            </w:r>
            <w:r>
              <w:rPr>
                <w:rFonts w:ascii="Helvetica"/>
                <w:spacing w:val="3"/>
                <w:sz w:val="17"/>
              </w:rPr>
              <w:t xml:space="preserve"> </w:t>
            </w:r>
            <w:r>
              <w:rPr>
                <w:rFonts w:ascii="Helvetica"/>
                <w:spacing w:val="-1"/>
                <w:sz w:val="17"/>
              </w:rPr>
              <w:t>commander</w:t>
            </w:r>
            <w:r>
              <w:rPr>
                <w:rFonts w:ascii="Helvetica"/>
                <w:spacing w:val="4"/>
                <w:sz w:val="17"/>
              </w:rPr>
              <w:t xml:space="preserve"> </w:t>
            </w:r>
            <w:r>
              <w:rPr>
                <w:rFonts w:ascii="Helvetica"/>
                <w:spacing w:val="-1"/>
                <w:sz w:val="17"/>
              </w:rPr>
              <w:t>can</w:t>
            </w:r>
            <w:r>
              <w:rPr>
                <w:rFonts w:ascii="Helvetica"/>
                <w:spacing w:val="4"/>
                <w:sz w:val="17"/>
              </w:rPr>
              <w:t xml:space="preserve"> </w:t>
            </w:r>
            <w:r>
              <w:rPr>
                <w:rFonts w:ascii="Helvetica"/>
                <w:spacing w:val="-1"/>
                <w:sz w:val="17"/>
              </w:rPr>
              <w:t>nominate</w:t>
            </w:r>
            <w:r>
              <w:rPr>
                <w:rFonts w:ascii="Helvetica"/>
                <w:spacing w:val="3"/>
                <w:sz w:val="17"/>
              </w:rPr>
              <w:t xml:space="preserve"> </w:t>
            </w:r>
            <w:r>
              <w:rPr>
                <w:rFonts w:ascii="Helvetica"/>
                <w:spacing w:val="-1"/>
                <w:sz w:val="17"/>
              </w:rPr>
              <w:t>it</w:t>
            </w:r>
            <w:r>
              <w:rPr>
                <w:rFonts w:ascii="Helvetica"/>
                <w:spacing w:val="4"/>
                <w:sz w:val="17"/>
              </w:rPr>
              <w:t xml:space="preserve"> </w:t>
            </w:r>
            <w:r>
              <w:rPr>
                <w:rFonts w:ascii="Helvetica"/>
                <w:sz w:val="17"/>
              </w:rPr>
              <w:t>to</w:t>
            </w:r>
            <w:r>
              <w:rPr>
                <w:rFonts w:ascii="Helvetica"/>
                <w:spacing w:val="4"/>
                <w:sz w:val="17"/>
              </w:rPr>
              <w:t xml:space="preserve"> </w:t>
            </w:r>
            <w:r>
              <w:rPr>
                <w:rFonts w:ascii="Helvetica"/>
                <w:spacing w:val="-1"/>
                <w:sz w:val="17"/>
              </w:rPr>
              <w:t>receive</w:t>
            </w:r>
            <w:r>
              <w:rPr>
                <w:rFonts w:ascii="Helvetica"/>
                <w:spacing w:val="5"/>
                <w:sz w:val="17"/>
              </w:rPr>
              <w:t xml:space="preserve"> </w:t>
            </w:r>
            <w:r>
              <w:rPr>
                <w:rFonts w:ascii="Helvetica"/>
                <w:spacing w:val="-1"/>
                <w:sz w:val="17"/>
              </w:rPr>
              <w:t>D6x20</w:t>
            </w:r>
            <w:r>
              <w:rPr>
                <w:rFonts w:ascii="Helvetica"/>
                <w:spacing w:val="48"/>
                <w:sz w:val="17"/>
              </w:rPr>
              <w:t xml:space="preserve"> </w:t>
            </w:r>
            <w:r>
              <w:rPr>
                <w:rFonts w:ascii="Helvetica"/>
                <w:spacing w:val="-1"/>
                <w:sz w:val="17"/>
              </w:rPr>
              <w:t>experience.</w:t>
            </w:r>
          </w:p>
        </w:tc>
        <w:tc>
          <w:tcPr>
            <w:tcW w:w="53" w:type="dxa"/>
            <w:tcBorders>
              <w:top w:val="single" w:sz="6" w:space="0" w:color="auto"/>
              <w:left w:val="single" w:sz="6" w:space="0" w:color="auto"/>
              <w:bottom w:val="single" w:sz="6" w:space="0" w:color="auto"/>
              <w:right w:val="single" w:sz="6" w:space="0" w:color="auto"/>
            </w:tcBorders>
          </w:tcPr>
          <w:p w:rsidR="00F87A27" w:rsidRDefault="00F87A27"/>
        </w:tc>
      </w:tr>
      <w:tr w:rsidR="00F87A27">
        <w:trPr>
          <w:trHeight w:hRule="exact" w:val="201"/>
        </w:trPr>
        <w:tc>
          <w:tcPr>
            <w:tcW w:w="10773" w:type="dxa"/>
            <w:gridSpan w:val="2"/>
            <w:tcBorders>
              <w:top w:val="single" w:sz="16" w:space="0" w:color="000000"/>
              <w:left w:val="nil"/>
              <w:bottom w:val="single" w:sz="16" w:space="0" w:color="000000"/>
              <w:right w:val="nil"/>
            </w:tcBorders>
          </w:tcPr>
          <w:p w:rsidR="00F87A27" w:rsidRDefault="00F87A27"/>
        </w:tc>
      </w:tr>
      <w:tr w:rsidR="00F87A27">
        <w:trPr>
          <w:trHeight w:hRule="exact" w:val="3539"/>
        </w:trPr>
        <w:tc>
          <w:tcPr>
            <w:tcW w:w="10720" w:type="dxa"/>
            <w:tcBorders>
              <w:top w:val="single" w:sz="16" w:space="0" w:color="000000"/>
              <w:left w:val="single" w:sz="16" w:space="0" w:color="000000"/>
              <w:bottom w:val="single" w:sz="16" w:space="0" w:color="000000"/>
              <w:right w:val="single" w:sz="16" w:space="0" w:color="000000"/>
            </w:tcBorders>
          </w:tcPr>
          <w:p w:rsidR="00F87A27" w:rsidRDefault="005A02C9">
            <w:pPr>
              <w:pStyle w:val="TableParagraph"/>
              <w:spacing w:before="131"/>
              <w:ind w:left="3236"/>
              <w:rPr>
                <w:rFonts w:ascii="Helvetica" w:eastAsia="Helvetica" w:hAnsi="Helvetica" w:cs="Helvetica"/>
                <w:sz w:val="17"/>
                <w:szCs w:val="17"/>
              </w:rPr>
            </w:pPr>
            <w:r>
              <w:rPr>
                <w:rFonts w:ascii="Helvetica"/>
                <w:b/>
                <w:sz w:val="17"/>
              </w:rPr>
              <w:t>EARNING</w:t>
            </w:r>
            <w:r>
              <w:rPr>
                <w:rFonts w:ascii="Helvetica"/>
                <w:b/>
                <w:spacing w:val="-1"/>
                <w:sz w:val="17"/>
              </w:rPr>
              <w:t xml:space="preserve"> </w:t>
            </w:r>
            <w:r>
              <w:rPr>
                <w:rFonts w:ascii="Helvetica"/>
                <w:b/>
                <w:sz w:val="17"/>
              </w:rPr>
              <w:t>EXPERIENCE</w:t>
            </w:r>
            <w:r>
              <w:rPr>
                <w:rFonts w:ascii="Helvetica"/>
                <w:b/>
                <w:spacing w:val="4"/>
                <w:sz w:val="17"/>
              </w:rPr>
              <w:t xml:space="preserve"> </w:t>
            </w:r>
            <w:r>
              <w:rPr>
                <w:rFonts w:ascii="Helvetica"/>
                <w:b/>
                <w:sz w:val="17"/>
              </w:rPr>
              <w:t>IN</w:t>
            </w:r>
            <w:r>
              <w:rPr>
                <w:rFonts w:ascii="Helvetica"/>
                <w:b/>
                <w:spacing w:val="-1"/>
                <w:sz w:val="17"/>
              </w:rPr>
              <w:t xml:space="preserve"> </w:t>
            </w:r>
            <w:r>
              <w:rPr>
                <w:rFonts w:ascii="Helvetica"/>
                <w:b/>
                <w:sz w:val="17"/>
              </w:rPr>
              <w:t>DIFFERENT</w:t>
            </w:r>
            <w:r>
              <w:rPr>
                <w:rFonts w:ascii="Helvetica"/>
                <w:b/>
                <w:spacing w:val="-1"/>
                <w:sz w:val="17"/>
              </w:rPr>
              <w:t xml:space="preserve"> </w:t>
            </w:r>
            <w:r>
              <w:rPr>
                <w:rFonts w:ascii="Helvetica"/>
                <w:b/>
                <w:sz w:val="17"/>
              </w:rPr>
              <w:t>SCENARIOS</w:t>
            </w:r>
          </w:p>
          <w:p w:rsidR="00F87A27" w:rsidRDefault="005A02C9">
            <w:pPr>
              <w:pStyle w:val="TableParagraph"/>
              <w:spacing w:before="98" w:line="296" w:lineRule="auto"/>
              <w:ind w:left="140" w:right="809" w:hanging="1"/>
              <w:rPr>
                <w:rFonts w:ascii="Helvetica" w:eastAsia="Helvetica" w:hAnsi="Helvetica" w:cs="Helvetica"/>
                <w:sz w:val="17"/>
                <w:szCs w:val="17"/>
              </w:rPr>
            </w:pPr>
            <w:r>
              <w:rPr>
                <w:rFonts w:ascii="Helvetica"/>
                <w:spacing w:val="-1"/>
                <w:sz w:val="17"/>
              </w:rPr>
              <w:t>As</w:t>
            </w:r>
            <w:r>
              <w:rPr>
                <w:rFonts w:ascii="Helvetica"/>
                <w:spacing w:val="3"/>
                <w:sz w:val="17"/>
              </w:rPr>
              <w:t xml:space="preserve"> </w:t>
            </w:r>
            <w:r>
              <w:rPr>
                <w:rFonts w:ascii="Helvetica"/>
                <w:spacing w:val="-1"/>
                <w:sz w:val="17"/>
              </w:rPr>
              <w:t>well</w:t>
            </w:r>
            <w:r>
              <w:rPr>
                <w:rFonts w:ascii="Helvetica"/>
                <w:spacing w:val="4"/>
                <w:sz w:val="17"/>
              </w:rPr>
              <w:t xml:space="preserve"> </w:t>
            </w:r>
            <w:r>
              <w:rPr>
                <w:rFonts w:ascii="Helvetica"/>
                <w:spacing w:val="-1"/>
                <w:sz w:val="17"/>
              </w:rPr>
              <w:t>as</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pacing w:val="-1"/>
                <w:sz w:val="17"/>
              </w:rPr>
              <w:t>modifiers</w:t>
            </w:r>
            <w:r>
              <w:rPr>
                <w:rFonts w:ascii="Helvetica"/>
                <w:spacing w:val="4"/>
                <w:sz w:val="17"/>
              </w:rPr>
              <w:t xml:space="preserve"> </w:t>
            </w:r>
            <w:r>
              <w:rPr>
                <w:rFonts w:ascii="Helvetica"/>
                <w:spacing w:val="-1"/>
                <w:sz w:val="17"/>
              </w:rPr>
              <w:t>already</w:t>
            </w:r>
            <w:r>
              <w:rPr>
                <w:rFonts w:ascii="Helvetica"/>
                <w:spacing w:val="4"/>
                <w:sz w:val="17"/>
              </w:rPr>
              <w:t xml:space="preserve"> </w:t>
            </w:r>
            <w:r>
              <w:rPr>
                <w:rFonts w:ascii="Helvetica"/>
                <w:spacing w:val="-1"/>
                <w:sz w:val="17"/>
              </w:rPr>
              <w:t>given,</w:t>
            </w:r>
            <w:r>
              <w:rPr>
                <w:rFonts w:ascii="Helvetica"/>
                <w:spacing w:val="4"/>
                <w:sz w:val="17"/>
              </w:rPr>
              <w:t xml:space="preserve"> </w:t>
            </w:r>
            <w:r>
              <w:rPr>
                <w:rFonts w:ascii="Helvetica"/>
                <w:spacing w:val="-1"/>
                <w:sz w:val="17"/>
              </w:rPr>
              <w:t>Pilots</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pacing w:val="-1"/>
                <w:sz w:val="17"/>
              </w:rPr>
              <w:t>suits</w:t>
            </w:r>
            <w:r>
              <w:rPr>
                <w:rFonts w:ascii="Helvetica"/>
                <w:spacing w:val="3"/>
                <w:sz w:val="17"/>
              </w:rPr>
              <w:t xml:space="preserve"> </w:t>
            </w:r>
            <w:r>
              <w:rPr>
                <w:rFonts w:ascii="Helvetica"/>
                <w:spacing w:val="-1"/>
                <w:sz w:val="17"/>
              </w:rPr>
              <w:t>can</w:t>
            </w:r>
            <w:r>
              <w:rPr>
                <w:rFonts w:ascii="Helvetica"/>
                <w:spacing w:val="4"/>
                <w:sz w:val="17"/>
              </w:rPr>
              <w:t xml:space="preserve"> </w:t>
            </w:r>
            <w:r>
              <w:rPr>
                <w:rFonts w:ascii="Helvetica"/>
                <w:spacing w:val="-1"/>
                <w:sz w:val="17"/>
              </w:rPr>
              <w:t>earn</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pacing w:val="-1"/>
                <w:sz w:val="17"/>
              </w:rPr>
              <w:t>lose</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pacing w:val="-1"/>
                <w:sz w:val="17"/>
              </w:rPr>
              <w:t>by</w:t>
            </w:r>
            <w:r>
              <w:rPr>
                <w:rFonts w:ascii="Helvetica"/>
                <w:spacing w:val="4"/>
                <w:sz w:val="17"/>
              </w:rPr>
              <w:t xml:space="preserve"> </w:t>
            </w:r>
            <w:r>
              <w:rPr>
                <w:rFonts w:ascii="Helvetica"/>
                <w:sz w:val="17"/>
              </w:rPr>
              <w:t>their</w:t>
            </w:r>
            <w:r>
              <w:rPr>
                <w:rFonts w:ascii="Helvetica"/>
                <w:spacing w:val="4"/>
                <w:sz w:val="17"/>
              </w:rPr>
              <w:t xml:space="preserve"> </w:t>
            </w:r>
            <w:r>
              <w:rPr>
                <w:rFonts w:ascii="Helvetica"/>
                <w:spacing w:val="-1"/>
                <w:sz w:val="17"/>
              </w:rPr>
              <w:t>performance</w:t>
            </w:r>
            <w:r>
              <w:rPr>
                <w:rFonts w:ascii="Helvetica"/>
                <w:spacing w:val="5"/>
                <w:sz w:val="17"/>
              </w:rPr>
              <w:t xml:space="preserve"> </w:t>
            </w:r>
            <w:r>
              <w:rPr>
                <w:rFonts w:ascii="Helvetica"/>
                <w:spacing w:val="-1"/>
                <w:sz w:val="17"/>
              </w:rPr>
              <w:t>in</w:t>
            </w:r>
            <w:r>
              <w:rPr>
                <w:rFonts w:ascii="Helvetica"/>
                <w:spacing w:val="4"/>
                <w:sz w:val="17"/>
              </w:rPr>
              <w:t xml:space="preserve"> </w:t>
            </w:r>
            <w:r>
              <w:rPr>
                <w:rFonts w:ascii="Helvetica"/>
                <w:spacing w:val="-1"/>
                <w:sz w:val="17"/>
              </w:rPr>
              <w:t>particular</w:t>
            </w:r>
            <w:r>
              <w:rPr>
                <w:rFonts w:ascii="Helvetica"/>
                <w:spacing w:val="40"/>
                <w:sz w:val="17"/>
              </w:rPr>
              <w:t xml:space="preserve"> </w:t>
            </w:r>
            <w:r>
              <w:rPr>
                <w:rFonts w:ascii="Helvetica"/>
                <w:spacing w:val="-1"/>
                <w:sz w:val="17"/>
              </w:rPr>
              <w:t>scenarios.</w:t>
            </w:r>
            <w:r>
              <w:rPr>
                <w:rFonts w:ascii="Helvetica"/>
                <w:spacing w:val="4"/>
                <w:sz w:val="17"/>
              </w:rPr>
              <w:t xml:space="preserve"> </w:t>
            </w:r>
            <w:r>
              <w:rPr>
                <w:rFonts w:ascii="Helvetica"/>
                <w:spacing w:val="-1"/>
                <w:sz w:val="17"/>
              </w:rPr>
              <w:t>Details</w:t>
            </w:r>
            <w:r>
              <w:rPr>
                <w:rFonts w:ascii="Helvetica"/>
                <w:spacing w:val="4"/>
                <w:sz w:val="17"/>
              </w:rPr>
              <w:t xml:space="preserve"> </w:t>
            </w:r>
            <w:r>
              <w:rPr>
                <w:rFonts w:ascii="Helvetica"/>
                <w:spacing w:val="-1"/>
                <w:sz w:val="17"/>
              </w:rPr>
              <w:t>are</w:t>
            </w:r>
            <w:r>
              <w:rPr>
                <w:rFonts w:ascii="Helvetica"/>
                <w:spacing w:val="4"/>
                <w:sz w:val="17"/>
              </w:rPr>
              <w:t xml:space="preserve"> </w:t>
            </w:r>
            <w:r>
              <w:rPr>
                <w:rFonts w:ascii="Helvetica"/>
                <w:spacing w:val="-1"/>
                <w:sz w:val="17"/>
              </w:rPr>
              <w:t>given</w:t>
            </w:r>
            <w:r>
              <w:rPr>
                <w:rFonts w:ascii="Helvetica"/>
                <w:spacing w:val="4"/>
                <w:sz w:val="17"/>
              </w:rPr>
              <w:t xml:space="preserve"> </w:t>
            </w:r>
            <w:r>
              <w:rPr>
                <w:rFonts w:ascii="Helvetica"/>
                <w:spacing w:val="-1"/>
                <w:sz w:val="17"/>
              </w:rPr>
              <w:t>below</w:t>
            </w:r>
          </w:p>
          <w:p w:rsidR="00F87A27" w:rsidRDefault="005A02C9">
            <w:pPr>
              <w:pStyle w:val="TableParagraph"/>
              <w:spacing w:before="113"/>
              <w:ind w:left="140"/>
              <w:rPr>
                <w:rFonts w:ascii="Helvetica" w:eastAsia="Helvetica" w:hAnsi="Helvetica" w:cs="Helvetica"/>
                <w:sz w:val="17"/>
                <w:szCs w:val="17"/>
              </w:rPr>
            </w:pPr>
            <w:r>
              <w:rPr>
                <w:rFonts w:ascii="Helvetica"/>
                <w:b/>
                <w:spacing w:val="-1"/>
                <w:sz w:val="17"/>
              </w:rPr>
              <w:t>Cleanse/Night</w:t>
            </w:r>
            <w:r>
              <w:rPr>
                <w:rFonts w:ascii="Helvetica"/>
                <w:b/>
                <w:spacing w:val="3"/>
                <w:sz w:val="17"/>
              </w:rPr>
              <w:t xml:space="preserve"> </w:t>
            </w:r>
            <w:r>
              <w:rPr>
                <w:rFonts w:ascii="Helvetica"/>
                <w:b/>
                <w:spacing w:val="-1"/>
                <w:sz w:val="17"/>
              </w:rPr>
              <w:t>Fight</w:t>
            </w:r>
            <w:r>
              <w:rPr>
                <w:rFonts w:ascii="Helvetica"/>
                <w:spacing w:val="-1"/>
                <w:sz w:val="17"/>
              </w:rPr>
              <w:t>;</w:t>
            </w:r>
            <w:r>
              <w:rPr>
                <w:rFonts w:ascii="Helvetica"/>
                <w:spacing w:val="4"/>
                <w:sz w:val="17"/>
              </w:rPr>
              <w:t xml:space="preserve"> </w:t>
            </w:r>
            <w:r>
              <w:rPr>
                <w:rFonts w:ascii="Helvetica"/>
                <w:spacing w:val="-1"/>
                <w:sz w:val="17"/>
              </w:rPr>
              <w:t>any</w:t>
            </w:r>
            <w:r>
              <w:rPr>
                <w:rFonts w:ascii="Helvetica"/>
                <w:spacing w:val="4"/>
                <w:sz w:val="17"/>
              </w:rPr>
              <w:t xml:space="preserve"> </w:t>
            </w:r>
            <w:r>
              <w:rPr>
                <w:rFonts w:ascii="Helvetica"/>
                <w:spacing w:val="-1"/>
                <w:sz w:val="17"/>
              </w:rPr>
              <w:t>undamaged</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and</w:t>
            </w:r>
            <w:r>
              <w:rPr>
                <w:rFonts w:ascii="Helvetica"/>
                <w:spacing w:val="3"/>
                <w:sz w:val="17"/>
              </w:rPr>
              <w:t xml:space="preserve"> </w:t>
            </w:r>
            <w:r>
              <w:rPr>
                <w:rFonts w:ascii="Helvetica"/>
                <w:spacing w:val="-1"/>
                <w:sz w:val="17"/>
              </w:rPr>
              <w:t>Pilot,</w:t>
            </w:r>
            <w:r>
              <w:rPr>
                <w:rFonts w:ascii="Helvetica"/>
                <w:spacing w:val="4"/>
                <w:sz w:val="17"/>
              </w:rPr>
              <w:t xml:space="preserve"> </w:t>
            </w:r>
            <w:r>
              <w:rPr>
                <w:rFonts w:ascii="Helvetica"/>
                <w:spacing w:val="-1"/>
                <w:sz w:val="17"/>
              </w:rPr>
              <w:t>which</w:t>
            </w:r>
            <w:r>
              <w:rPr>
                <w:rFonts w:ascii="Helvetica"/>
                <w:spacing w:val="4"/>
                <w:sz w:val="17"/>
              </w:rPr>
              <w:t xml:space="preserve"> </w:t>
            </w:r>
            <w:r>
              <w:rPr>
                <w:rFonts w:ascii="Helvetica"/>
                <w:spacing w:val="-1"/>
                <w:sz w:val="17"/>
              </w:rPr>
              <w:t>claims</w:t>
            </w:r>
            <w:r>
              <w:rPr>
                <w:rFonts w:ascii="Helvetica"/>
                <w:spacing w:val="4"/>
                <w:sz w:val="17"/>
              </w:rPr>
              <w:t xml:space="preserve"> </w:t>
            </w:r>
            <w:r>
              <w:rPr>
                <w:rFonts w:ascii="Helvetica"/>
                <w:spacing w:val="-1"/>
                <w:sz w:val="17"/>
              </w:rPr>
              <w:t>an</w:t>
            </w:r>
            <w:r>
              <w:rPr>
                <w:rFonts w:ascii="Helvetica"/>
                <w:spacing w:val="4"/>
                <w:sz w:val="17"/>
              </w:rPr>
              <w:t xml:space="preserve"> </w:t>
            </w:r>
            <w:r>
              <w:rPr>
                <w:rFonts w:ascii="Helvetica"/>
                <w:spacing w:val="-1"/>
                <w:sz w:val="17"/>
              </w:rPr>
              <w:t>uncontested</w:t>
            </w:r>
            <w:r>
              <w:rPr>
                <w:rFonts w:ascii="Helvetica"/>
                <w:spacing w:val="5"/>
                <w:sz w:val="17"/>
              </w:rPr>
              <w:t xml:space="preserve"> </w:t>
            </w:r>
            <w:r>
              <w:rPr>
                <w:rFonts w:ascii="Helvetica"/>
                <w:sz w:val="17"/>
              </w:rPr>
              <w:t>table</w:t>
            </w:r>
            <w:r>
              <w:rPr>
                <w:rFonts w:ascii="Helvetica"/>
                <w:spacing w:val="3"/>
                <w:sz w:val="17"/>
              </w:rPr>
              <w:t xml:space="preserve"> </w:t>
            </w:r>
            <w:r>
              <w:rPr>
                <w:rFonts w:ascii="Helvetica"/>
                <w:spacing w:val="-1"/>
                <w:sz w:val="17"/>
              </w:rPr>
              <w:t>quarter</w:t>
            </w:r>
            <w:r>
              <w:rPr>
                <w:rFonts w:ascii="Helvetica"/>
                <w:spacing w:val="4"/>
                <w:sz w:val="17"/>
              </w:rPr>
              <w:t xml:space="preserve"> </w:t>
            </w:r>
            <w:r>
              <w:rPr>
                <w:rFonts w:ascii="Helvetica"/>
                <w:spacing w:val="-1"/>
                <w:sz w:val="17"/>
              </w:rPr>
              <w:t>at</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end</w:t>
            </w:r>
            <w:r>
              <w:rPr>
                <w:rFonts w:ascii="Helvetica"/>
                <w:spacing w:val="4"/>
                <w:sz w:val="17"/>
              </w:rPr>
              <w:t xml:space="preserve"> </w:t>
            </w:r>
            <w:r>
              <w:rPr>
                <w:rFonts w:ascii="Helvetica"/>
                <w:spacing w:val="-1"/>
                <w:sz w:val="17"/>
              </w:rPr>
              <w:t>of</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battle</w:t>
            </w:r>
            <w:r>
              <w:rPr>
                <w:rFonts w:ascii="Helvetica"/>
                <w:spacing w:val="4"/>
                <w:sz w:val="17"/>
              </w:rPr>
              <w:t xml:space="preserve"> </w:t>
            </w:r>
            <w:r>
              <w:rPr>
                <w:rFonts w:ascii="Helvetica"/>
                <w:spacing w:val="-1"/>
                <w:sz w:val="17"/>
              </w:rPr>
              <w:t>earns</w:t>
            </w:r>
          </w:p>
          <w:p w:rsidR="00F87A27" w:rsidRDefault="005A02C9">
            <w:pPr>
              <w:pStyle w:val="TableParagraph"/>
              <w:spacing w:before="40"/>
              <w:ind w:left="140"/>
              <w:rPr>
                <w:rFonts w:ascii="Helvetica" w:eastAsia="Helvetica" w:hAnsi="Helvetica" w:cs="Helvetica"/>
                <w:sz w:val="17"/>
                <w:szCs w:val="17"/>
              </w:rPr>
            </w:pPr>
            <w:r>
              <w:rPr>
                <w:rFonts w:ascii="Helvetica"/>
                <w:spacing w:val="-1"/>
                <w:sz w:val="17"/>
              </w:rPr>
              <w:t>+50</w:t>
            </w:r>
            <w:r>
              <w:rPr>
                <w:rFonts w:ascii="Helvetica"/>
                <w:spacing w:val="4"/>
                <w:sz w:val="17"/>
              </w:rPr>
              <w:t xml:space="preserve"> </w:t>
            </w:r>
            <w:r>
              <w:rPr>
                <w:rFonts w:ascii="Helvetica"/>
                <w:spacing w:val="-1"/>
                <w:sz w:val="17"/>
              </w:rPr>
              <w:t>experience</w:t>
            </w:r>
          </w:p>
          <w:p w:rsidR="00F87A27" w:rsidRDefault="00F87A27">
            <w:pPr>
              <w:pStyle w:val="TableParagraph"/>
              <w:spacing w:before="3"/>
              <w:rPr>
                <w:rFonts w:ascii="Helvetica" w:eastAsia="Helvetica" w:hAnsi="Helvetica" w:cs="Helvetica"/>
                <w:b/>
                <w:bCs/>
                <w:sz w:val="15"/>
                <w:szCs w:val="15"/>
              </w:rPr>
            </w:pPr>
          </w:p>
          <w:p w:rsidR="00F87A27" w:rsidRDefault="005A02C9">
            <w:pPr>
              <w:pStyle w:val="TableParagraph"/>
              <w:ind w:left="140"/>
              <w:rPr>
                <w:rFonts w:ascii="Helvetica" w:eastAsia="Helvetica" w:hAnsi="Helvetica" w:cs="Helvetica"/>
                <w:sz w:val="17"/>
                <w:szCs w:val="17"/>
              </w:rPr>
            </w:pPr>
            <w:r>
              <w:rPr>
                <w:rFonts w:ascii="Helvetica"/>
                <w:b/>
                <w:sz w:val="17"/>
              </w:rPr>
              <w:t>Rescue</w:t>
            </w:r>
            <w:r>
              <w:rPr>
                <w:rFonts w:ascii="Helvetica"/>
                <w:sz w:val="17"/>
              </w:rPr>
              <w:t>:</w:t>
            </w:r>
            <w:r>
              <w:rPr>
                <w:rFonts w:ascii="Helvetica"/>
                <w:spacing w:val="3"/>
                <w:sz w:val="17"/>
              </w:rPr>
              <w:t xml:space="preserve"> </w:t>
            </w:r>
            <w:r>
              <w:rPr>
                <w:rFonts w:ascii="Helvetica"/>
                <w:sz w:val="17"/>
              </w:rPr>
              <w:t>+100</w:t>
            </w:r>
            <w:r>
              <w:rPr>
                <w:rFonts w:ascii="Helvetica"/>
                <w:spacing w:val="4"/>
                <w:sz w:val="17"/>
              </w:rPr>
              <w:t xml:space="preserve"> </w:t>
            </w:r>
            <w:r>
              <w:rPr>
                <w:rFonts w:ascii="Helvetica"/>
                <w:spacing w:val="-1"/>
                <w:sz w:val="17"/>
              </w:rPr>
              <w:t>points</w:t>
            </w:r>
            <w:r>
              <w:rPr>
                <w:rFonts w:ascii="Helvetica"/>
                <w:spacing w:val="3"/>
                <w:sz w:val="17"/>
              </w:rPr>
              <w:t xml:space="preserve"> </w:t>
            </w:r>
            <w:r>
              <w:rPr>
                <w:rFonts w:ascii="Helvetica"/>
                <w:sz w:val="17"/>
              </w:rPr>
              <w:t>to</w:t>
            </w:r>
            <w:r>
              <w:rPr>
                <w:rFonts w:ascii="Helvetica"/>
                <w:spacing w:val="4"/>
                <w:sz w:val="17"/>
              </w:rPr>
              <w:t xml:space="preserve"> </w:t>
            </w:r>
            <w:r>
              <w:rPr>
                <w:rFonts w:ascii="Helvetica"/>
                <w:sz w:val="17"/>
              </w:rPr>
              <w:t>the</w:t>
            </w:r>
            <w:r>
              <w:rPr>
                <w:rFonts w:ascii="Helvetica"/>
                <w:spacing w:val="3"/>
                <w:sz w:val="17"/>
              </w:rPr>
              <w:t xml:space="preserve"> </w:t>
            </w:r>
            <w:r>
              <w:rPr>
                <w:rFonts w:ascii="Helvetica"/>
                <w:sz w:val="17"/>
              </w:rPr>
              <w:t>Mobile</w:t>
            </w:r>
            <w:r>
              <w:rPr>
                <w:rFonts w:ascii="Helvetica"/>
                <w:spacing w:val="4"/>
                <w:sz w:val="17"/>
              </w:rPr>
              <w:t xml:space="preserve"> </w:t>
            </w:r>
            <w:r>
              <w:rPr>
                <w:rFonts w:ascii="Helvetica"/>
                <w:sz w:val="17"/>
              </w:rPr>
              <w:t>Suit</w:t>
            </w:r>
            <w:r>
              <w:rPr>
                <w:rFonts w:ascii="Helvetica"/>
                <w:spacing w:val="3"/>
                <w:sz w:val="17"/>
              </w:rPr>
              <w:t xml:space="preserve"> </w:t>
            </w:r>
            <w:r>
              <w:rPr>
                <w:rFonts w:ascii="Helvetica"/>
                <w:spacing w:val="-1"/>
                <w:sz w:val="17"/>
              </w:rPr>
              <w:t>and</w:t>
            </w:r>
            <w:r>
              <w:rPr>
                <w:rFonts w:ascii="Helvetica"/>
                <w:spacing w:val="4"/>
                <w:sz w:val="17"/>
              </w:rPr>
              <w:t xml:space="preserve"> </w:t>
            </w:r>
            <w:r>
              <w:rPr>
                <w:rFonts w:ascii="Helvetica"/>
                <w:sz w:val="17"/>
              </w:rPr>
              <w:t>Pilot</w:t>
            </w:r>
            <w:r>
              <w:rPr>
                <w:rFonts w:ascii="Helvetica"/>
                <w:spacing w:val="3"/>
                <w:sz w:val="17"/>
              </w:rPr>
              <w:t xml:space="preserve"> </w:t>
            </w:r>
            <w:r>
              <w:rPr>
                <w:rFonts w:ascii="Helvetica"/>
                <w:sz w:val="17"/>
              </w:rPr>
              <w:t>that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possession</w:t>
            </w:r>
            <w:r>
              <w:rPr>
                <w:rFonts w:ascii="Helvetica"/>
                <w:spacing w:val="4"/>
                <w:sz w:val="17"/>
              </w:rPr>
              <w:t xml:space="preserve"> </w:t>
            </w:r>
            <w:r>
              <w:rPr>
                <w:rFonts w:ascii="Helvetica"/>
                <w:spacing w:val="-1"/>
                <w:sz w:val="17"/>
              </w:rPr>
              <w:t>of</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objective</w:t>
            </w:r>
            <w:r>
              <w:rPr>
                <w:rFonts w:ascii="Helvetica"/>
                <w:spacing w:val="4"/>
                <w:sz w:val="17"/>
              </w:rPr>
              <w:t xml:space="preserve"> </w:t>
            </w:r>
            <w:r>
              <w:rPr>
                <w:rFonts w:ascii="Helvetica"/>
                <w:spacing w:val="-1"/>
                <w:sz w:val="17"/>
              </w:rPr>
              <w:t>at</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end</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battle.</w:t>
            </w:r>
          </w:p>
          <w:p w:rsidR="00F87A27" w:rsidRDefault="00F87A27">
            <w:pPr>
              <w:pStyle w:val="TableParagraph"/>
              <w:spacing w:before="3"/>
              <w:rPr>
                <w:rFonts w:ascii="Helvetica" w:eastAsia="Helvetica" w:hAnsi="Helvetica" w:cs="Helvetica"/>
                <w:b/>
                <w:bCs/>
                <w:sz w:val="15"/>
                <w:szCs w:val="15"/>
              </w:rPr>
            </w:pPr>
          </w:p>
          <w:p w:rsidR="00F87A27" w:rsidRDefault="005A02C9">
            <w:pPr>
              <w:pStyle w:val="TableParagraph"/>
              <w:ind w:left="140"/>
              <w:rPr>
                <w:rFonts w:ascii="Helvetica" w:eastAsia="Helvetica" w:hAnsi="Helvetica" w:cs="Helvetica"/>
                <w:sz w:val="17"/>
                <w:szCs w:val="17"/>
              </w:rPr>
            </w:pPr>
            <w:r>
              <w:rPr>
                <w:rFonts w:ascii="Helvetica"/>
                <w:b/>
                <w:spacing w:val="-4"/>
                <w:sz w:val="17"/>
              </w:rPr>
              <w:t>Take</w:t>
            </w:r>
            <w:r>
              <w:rPr>
                <w:rFonts w:ascii="Helvetica"/>
                <w:b/>
                <w:spacing w:val="3"/>
                <w:sz w:val="17"/>
              </w:rPr>
              <w:t xml:space="preserve"> </w:t>
            </w:r>
            <w:r>
              <w:rPr>
                <w:rFonts w:ascii="Helvetica"/>
                <w:b/>
                <w:sz w:val="17"/>
              </w:rPr>
              <w:t>and</w:t>
            </w:r>
            <w:r>
              <w:rPr>
                <w:rFonts w:ascii="Helvetica"/>
                <w:b/>
                <w:spacing w:val="4"/>
                <w:sz w:val="17"/>
              </w:rPr>
              <w:t xml:space="preserve"> </w:t>
            </w:r>
            <w:r>
              <w:rPr>
                <w:rFonts w:ascii="Helvetica"/>
                <w:b/>
                <w:sz w:val="17"/>
              </w:rPr>
              <w:t>Hold</w:t>
            </w:r>
            <w:r>
              <w:rPr>
                <w:rFonts w:ascii="Helvetica"/>
                <w:sz w:val="17"/>
              </w:rPr>
              <w:t>:</w:t>
            </w:r>
            <w:r>
              <w:rPr>
                <w:rFonts w:ascii="Helvetica"/>
                <w:spacing w:val="4"/>
                <w:sz w:val="17"/>
              </w:rPr>
              <w:t xml:space="preserve"> </w:t>
            </w:r>
            <w:r>
              <w:rPr>
                <w:rFonts w:ascii="Helvetica"/>
                <w:sz w:val="17"/>
              </w:rPr>
              <w:t>+100</w:t>
            </w:r>
            <w:r>
              <w:rPr>
                <w:rFonts w:ascii="Helvetica"/>
                <w:spacing w:val="3"/>
                <w:sz w:val="17"/>
              </w:rPr>
              <w:t xml:space="preserve"> </w:t>
            </w:r>
            <w:r>
              <w:rPr>
                <w:rFonts w:ascii="Helvetica"/>
                <w:spacing w:val="-1"/>
                <w:sz w:val="17"/>
              </w:rPr>
              <w:t>experience</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the</w:t>
            </w:r>
            <w:r>
              <w:rPr>
                <w:rFonts w:ascii="Helvetica"/>
                <w:spacing w:val="3"/>
                <w:sz w:val="17"/>
              </w:rPr>
              <w:t xml:space="preserve"> </w:t>
            </w:r>
            <w:r>
              <w:rPr>
                <w:rFonts w:ascii="Helvetica"/>
                <w:sz w:val="17"/>
              </w:rPr>
              <w:t>Mobile</w:t>
            </w:r>
            <w:r>
              <w:rPr>
                <w:rFonts w:ascii="Helvetica"/>
                <w:spacing w:val="4"/>
                <w:sz w:val="17"/>
              </w:rPr>
              <w:t xml:space="preserve"> </w:t>
            </w:r>
            <w:r>
              <w:rPr>
                <w:rFonts w:ascii="Helvetica"/>
                <w:sz w:val="17"/>
              </w:rPr>
              <w:t>Suit</w:t>
            </w:r>
            <w:r>
              <w:rPr>
                <w:rFonts w:ascii="Helvetica"/>
                <w:spacing w:val="4"/>
                <w:sz w:val="17"/>
              </w:rPr>
              <w:t xml:space="preserve"> </w:t>
            </w:r>
            <w:r>
              <w:rPr>
                <w:rFonts w:ascii="Helvetica"/>
                <w:spacing w:val="-1"/>
                <w:sz w:val="17"/>
              </w:rPr>
              <w:t>and</w:t>
            </w:r>
            <w:r>
              <w:rPr>
                <w:rFonts w:ascii="Helvetica"/>
                <w:spacing w:val="3"/>
                <w:sz w:val="17"/>
              </w:rPr>
              <w:t xml:space="preserve"> </w:t>
            </w:r>
            <w:r>
              <w:rPr>
                <w:rFonts w:ascii="Helvetica"/>
                <w:sz w:val="17"/>
              </w:rPr>
              <w:t>Pilot</w:t>
            </w:r>
            <w:r>
              <w:rPr>
                <w:rFonts w:ascii="Helvetica"/>
                <w:spacing w:val="4"/>
                <w:sz w:val="17"/>
              </w:rPr>
              <w:t xml:space="preserve"> </w:t>
            </w:r>
            <w:r>
              <w:rPr>
                <w:rFonts w:ascii="Helvetica"/>
                <w:sz w:val="17"/>
              </w:rPr>
              <w:t>that</w:t>
            </w:r>
            <w:r>
              <w:rPr>
                <w:rFonts w:ascii="Helvetica"/>
                <w:spacing w:val="4"/>
                <w:sz w:val="17"/>
              </w:rPr>
              <w:t xml:space="preserve"> </w:t>
            </w:r>
            <w:r>
              <w:rPr>
                <w:rFonts w:ascii="Helvetica"/>
                <w:spacing w:val="-1"/>
                <w:sz w:val="17"/>
              </w:rPr>
              <w:t>is</w:t>
            </w:r>
            <w:r>
              <w:rPr>
                <w:rFonts w:ascii="Helvetica"/>
                <w:spacing w:val="3"/>
                <w:sz w:val="17"/>
              </w:rPr>
              <w:t xml:space="preserve"> </w:t>
            </w:r>
            <w:r>
              <w:rPr>
                <w:rFonts w:ascii="Helvetica"/>
                <w:spacing w:val="-1"/>
                <w:sz w:val="17"/>
              </w:rPr>
              <w:t>in</w:t>
            </w:r>
            <w:r>
              <w:rPr>
                <w:rFonts w:ascii="Helvetica"/>
                <w:spacing w:val="4"/>
                <w:sz w:val="17"/>
              </w:rPr>
              <w:t xml:space="preserve"> </w:t>
            </w:r>
            <w:r>
              <w:rPr>
                <w:rFonts w:ascii="Helvetica"/>
                <w:spacing w:val="-1"/>
                <w:sz w:val="17"/>
              </w:rPr>
              <w:t>possession</w:t>
            </w:r>
            <w:r>
              <w:rPr>
                <w:rFonts w:ascii="Helvetica"/>
                <w:spacing w:val="5"/>
                <w:sz w:val="17"/>
              </w:rPr>
              <w:t xml:space="preserve"> </w:t>
            </w:r>
            <w:r>
              <w:rPr>
                <w:rFonts w:ascii="Helvetica"/>
                <w:spacing w:val="-1"/>
                <w:sz w:val="17"/>
              </w:rPr>
              <w:t>of</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objective</w:t>
            </w:r>
            <w:r>
              <w:rPr>
                <w:rFonts w:ascii="Helvetica"/>
                <w:spacing w:val="4"/>
                <w:sz w:val="17"/>
              </w:rPr>
              <w:t xml:space="preserve"> </w:t>
            </w:r>
            <w:r>
              <w:rPr>
                <w:rFonts w:ascii="Helvetica"/>
                <w:spacing w:val="-1"/>
                <w:sz w:val="17"/>
              </w:rPr>
              <w:t>at</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end</w:t>
            </w:r>
            <w:r>
              <w:rPr>
                <w:rFonts w:ascii="Helvetica"/>
                <w:spacing w:val="4"/>
                <w:sz w:val="17"/>
              </w:rPr>
              <w:t xml:space="preserve"> </w:t>
            </w:r>
            <w:r>
              <w:rPr>
                <w:rFonts w:ascii="Helvetica"/>
                <w:spacing w:val="-1"/>
                <w:sz w:val="17"/>
              </w:rPr>
              <w:t>of</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battle.</w:t>
            </w:r>
          </w:p>
          <w:p w:rsidR="00F87A27" w:rsidRDefault="00F87A27">
            <w:pPr>
              <w:pStyle w:val="TableParagraph"/>
              <w:spacing w:before="3"/>
              <w:rPr>
                <w:rFonts w:ascii="Helvetica" w:eastAsia="Helvetica" w:hAnsi="Helvetica" w:cs="Helvetica"/>
                <w:b/>
                <w:bCs/>
                <w:sz w:val="15"/>
                <w:szCs w:val="15"/>
              </w:rPr>
            </w:pPr>
          </w:p>
          <w:p w:rsidR="00F87A27" w:rsidRDefault="005A02C9">
            <w:pPr>
              <w:pStyle w:val="TableParagraph"/>
              <w:spacing w:line="296" w:lineRule="auto"/>
              <w:ind w:left="140" w:right="298"/>
              <w:rPr>
                <w:rFonts w:ascii="Helvetica" w:eastAsia="Helvetica" w:hAnsi="Helvetica" w:cs="Helvetica"/>
                <w:sz w:val="17"/>
                <w:szCs w:val="17"/>
              </w:rPr>
            </w:pPr>
            <w:r>
              <w:rPr>
                <w:rFonts w:ascii="Helvetica" w:eastAsia="Helvetica" w:hAnsi="Helvetica" w:cs="Helvetica"/>
                <w:b/>
                <w:bCs/>
                <w:spacing w:val="-1"/>
                <w:sz w:val="17"/>
                <w:szCs w:val="17"/>
              </w:rPr>
              <w:t>Meat</w:t>
            </w:r>
            <w:r>
              <w:rPr>
                <w:rFonts w:ascii="Helvetica" w:eastAsia="Helvetica" w:hAnsi="Helvetica" w:cs="Helvetica"/>
                <w:b/>
                <w:bCs/>
                <w:spacing w:val="3"/>
                <w:sz w:val="17"/>
                <w:szCs w:val="17"/>
              </w:rPr>
              <w:t xml:space="preserve"> </w:t>
            </w:r>
            <w:r>
              <w:rPr>
                <w:rFonts w:ascii="Helvetica" w:eastAsia="Helvetica" w:hAnsi="Helvetica" w:cs="Helvetica"/>
                <w:b/>
                <w:bCs/>
                <w:spacing w:val="-1"/>
                <w:sz w:val="17"/>
                <w:szCs w:val="17"/>
              </w:rPr>
              <w:t>Grinde</w:t>
            </w:r>
            <w:r>
              <w:rPr>
                <w:rFonts w:ascii="Helvetica" w:eastAsia="Helvetica" w:hAnsi="Helvetica" w:cs="Helvetica"/>
                <w:spacing w:val="-1"/>
                <w:sz w:val="17"/>
                <w:szCs w:val="17"/>
              </w:rPr>
              <w:t>r:</w:t>
            </w:r>
            <w:r>
              <w:rPr>
                <w:rFonts w:ascii="Helvetica" w:eastAsia="Helvetica" w:hAnsi="Helvetica" w:cs="Helvetica"/>
                <w:spacing w:val="1"/>
                <w:sz w:val="17"/>
                <w:szCs w:val="17"/>
              </w:rPr>
              <w:t xml:space="preserve"> </w:t>
            </w:r>
            <w:r>
              <w:rPr>
                <w:rFonts w:ascii="Helvetica" w:eastAsia="Helvetica" w:hAnsi="Helvetica" w:cs="Helvetica"/>
                <w:sz w:val="17"/>
                <w:szCs w:val="17"/>
              </w:rPr>
              <w:t>This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is</w:t>
            </w:r>
            <w:r>
              <w:rPr>
                <w:rFonts w:ascii="Helvetica" w:eastAsia="Helvetica" w:hAnsi="Helvetica" w:cs="Helvetica"/>
                <w:spacing w:val="3"/>
                <w:sz w:val="17"/>
                <w:szCs w:val="17"/>
              </w:rPr>
              <w:t xml:space="preserve"> </w:t>
            </w:r>
            <w:r>
              <w:rPr>
                <w:rFonts w:ascii="Helvetica" w:eastAsia="Helvetica" w:hAnsi="Helvetica" w:cs="Helvetica"/>
                <w:sz w:val="17"/>
                <w:szCs w:val="17"/>
              </w:rPr>
              <w:t>a</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very</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brutal</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mission</w:t>
            </w:r>
            <w:r>
              <w:rPr>
                <w:rFonts w:ascii="Helvetica" w:eastAsia="Helvetica" w:hAnsi="Helvetica" w:cs="Helvetica"/>
                <w:spacing w:val="3"/>
                <w:sz w:val="17"/>
                <w:szCs w:val="17"/>
              </w:rPr>
              <w:t xml:space="preserve"> </w:t>
            </w:r>
            <w:r>
              <w:rPr>
                <w:rFonts w:ascii="Helvetica" w:eastAsia="Helvetica" w:hAnsi="Helvetica" w:cs="Helvetica"/>
                <w:sz w:val="17"/>
                <w:szCs w:val="17"/>
              </w:rPr>
              <w: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not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recommended</w:t>
            </w:r>
            <w:r>
              <w:rPr>
                <w:rFonts w:ascii="Helvetica" w:eastAsia="Helvetica" w:hAnsi="Helvetica" w:cs="Helvetica"/>
                <w:spacing w:val="4"/>
                <w:sz w:val="17"/>
                <w:szCs w:val="17"/>
              </w:rPr>
              <w:t xml:space="preserve"> </w:t>
            </w:r>
            <w:r>
              <w:rPr>
                <w:rFonts w:ascii="Helvetica" w:eastAsia="Helvetica" w:hAnsi="Helvetica" w:cs="Helvetica"/>
                <w:sz w:val="17"/>
                <w:szCs w:val="17"/>
              </w:rPr>
              <w:t>for</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highly</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experienced</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units.</w:t>
            </w:r>
            <w:r>
              <w:rPr>
                <w:rFonts w:ascii="Helvetica" w:eastAsia="Helvetica" w:hAnsi="Helvetica" w:cs="Helvetica"/>
                <w:spacing w:val="-5"/>
                <w:sz w:val="17"/>
                <w:szCs w:val="17"/>
              </w:rPr>
              <w:t xml:space="preserve"> </w:t>
            </w:r>
            <w:r>
              <w:rPr>
                <w:rFonts w:ascii="Helvetica" w:eastAsia="Helvetica" w:hAnsi="Helvetica" w:cs="Helvetica"/>
                <w:spacing w:val="-1"/>
                <w:sz w:val="17"/>
                <w:szCs w:val="17"/>
              </w:rPr>
              <w:t>Any</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units</w:t>
            </w:r>
            <w:r>
              <w:rPr>
                <w:rFonts w:ascii="Helvetica" w:eastAsia="Helvetica" w:hAnsi="Helvetica" w:cs="Helvetica"/>
                <w:spacing w:val="4"/>
                <w:sz w:val="17"/>
                <w:szCs w:val="17"/>
              </w:rPr>
              <w:t xml:space="preserve"> </w:t>
            </w:r>
            <w:r>
              <w:rPr>
                <w:rFonts w:ascii="Helvetica" w:eastAsia="Helvetica" w:hAnsi="Helvetica" w:cs="Helvetica"/>
                <w:sz w:val="17"/>
                <w:szCs w:val="17"/>
              </w:rPr>
              <w:t>that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are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wiped</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out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during</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35"/>
                <w:sz w:val="17"/>
                <w:szCs w:val="17"/>
              </w:rPr>
              <w:t xml:space="preserve"> </w:t>
            </w:r>
            <w:r>
              <w:rPr>
                <w:rFonts w:ascii="Helvetica" w:eastAsia="Helvetica" w:hAnsi="Helvetica" w:cs="Helvetica"/>
                <w:spacing w:val="-1"/>
                <w:sz w:val="17"/>
                <w:szCs w:val="17"/>
              </w:rPr>
              <w:t>game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(i.e.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destroyed</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suit)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lose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as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normal.</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Plus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any</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replacement</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units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are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considered</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green</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start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zero</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(0)</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44"/>
                <w:sz w:val="17"/>
                <w:szCs w:val="17"/>
              </w:rPr>
              <w:t xml:space="preserve"> </w:t>
            </w:r>
            <w:r>
              <w:rPr>
                <w:rFonts w:ascii="Helvetica" w:eastAsia="Helvetica" w:hAnsi="Helvetica" w:cs="Helvetica"/>
                <w:spacing w:val="-1"/>
                <w:sz w:val="17"/>
                <w:szCs w:val="17"/>
              </w:rPr>
              <w:t>in</w:t>
            </w:r>
            <w:r>
              <w:rPr>
                <w:rFonts w:ascii="Helvetica" w:eastAsia="Helvetica" w:hAnsi="Helvetica" w:cs="Helvetica"/>
                <w:spacing w:val="3"/>
                <w:sz w:val="17"/>
                <w:szCs w:val="17"/>
              </w:rPr>
              <w:t xml:space="preserve"> </w:t>
            </w:r>
            <w:r>
              <w:rPr>
                <w:rFonts w:ascii="Helvetica" w:eastAsia="Helvetica" w:hAnsi="Helvetica" w:cs="Helvetica"/>
                <w:sz w:val="17"/>
                <w:szCs w:val="17"/>
              </w:rPr>
              <w:t>terms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of</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battle.</w:t>
            </w:r>
          </w:p>
          <w:p w:rsidR="00F87A27" w:rsidRDefault="005A02C9">
            <w:pPr>
              <w:pStyle w:val="TableParagraph"/>
              <w:spacing w:before="113"/>
              <w:ind w:left="140"/>
              <w:rPr>
                <w:rFonts w:ascii="Helvetica" w:eastAsia="Helvetica" w:hAnsi="Helvetica" w:cs="Helvetica"/>
                <w:sz w:val="17"/>
                <w:szCs w:val="17"/>
              </w:rPr>
            </w:pPr>
            <w:r>
              <w:rPr>
                <w:rFonts w:ascii="Helvetica"/>
                <w:b/>
                <w:sz w:val="17"/>
              </w:rPr>
              <w:t>Sabotage</w:t>
            </w:r>
            <w:r>
              <w:rPr>
                <w:rFonts w:ascii="Helvetica"/>
                <w:sz w:val="17"/>
              </w:rPr>
              <w:t>:</w:t>
            </w:r>
            <w:r>
              <w:rPr>
                <w:rFonts w:ascii="Helvetica"/>
                <w:spacing w:val="3"/>
                <w:sz w:val="17"/>
              </w:rPr>
              <w:t xml:space="preserve"> </w:t>
            </w:r>
            <w:r>
              <w:rPr>
                <w:rFonts w:ascii="Helvetica"/>
                <w:spacing w:val="-1"/>
                <w:sz w:val="17"/>
              </w:rPr>
              <w:t>+100</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destroy</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objective</w:t>
            </w:r>
          </w:p>
          <w:p w:rsidR="00F87A27" w:rsidRDefault="00F87A27">
            <w:pPr>
              <w:pStyle w:val="TableParagraph"/>
              <w:spacing w:before="3"/>
              <w:rPr>
                <w:rFonts w:ascii="Helvetica" w:eastAsia="Helvetica" w:hAnsi="Helvetica" w:cs="Helvetica"/>
                <w:b/>
                <w:bCs/>
                <w:sz w:val="15"/>
                <w:szCs w:val="15"/>
              </w:rPr>
            </w:pPr>
          </w:p>
          <w:p w:rsidR="00F87A27" w:rsidRDefault="005A02C9">
            <w:pPr>
              <w:pStyle w:val="TableParagraph"/>
              <w:ind w:left="140"/>
              <w:rPr>
                <w:rFonts w:ascii="Helvetica" w:eastAsia="Helvetica" w:hAnsi="Helvetica" w:cs="Helvetica"/>
                <w:sz w:val="17"/>
                <w:szCs w:val="17"/>
              </w:rPr>
            </w:pPr>
            <w:r>
              <w:rPr>
                <w:rFonts w:ascii="Helvetica"/>
                <w:b/>
                <w:sz w:val="17"/>
              </w:rPr>
              <w:t>Breakou</w:t>
            </w:r>
            <w:r>
              <w:rPr>
                <w:rFonts w:ascii="Helvetica"/>
                <w:sz w:val="17"/>
              </w:rPr>
              <w:t>t;</w:t>
            </w:r>
            <w:r>
              <w:rPr>
                <w:rFonts w:ascii="Helvetica"/>
                <w:spacing w:val="3"/>
                <w:sz w:val="17"/>
              </w:rPr>
              <w:t xml:space="preserve"> </w:t>
            </w:r>
            <w:r>
              <w:rPr>
                <w:rFonts w:ascii="Helvetica"/>
                <w:spacing w:val="-1"/>
                <w:sz w:val="17"/>
              </w:rPr>
              <w:t>+100</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3"/>
                <w:sz w:val="17"/>
              </w:rPr>
              <w:t xml:space="preserve"> </w:t>
            </w:r>
            <w:r>
              <w:rPr>
                <w:rFonts w:ascii="Helvetica"/>
                <w:spacing w:val="-1"/>
                <w:sz w:val="17"/>
              </w:rPr>
              <w:t>Suit</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manage</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leave</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table</w:t>
            </w:r>
            <w:r>
              <w:rPr>
                <w:rFonts w:ascii="Helvetica"/>
                <w:spacing w:val="3"/>
                <w:sz w:val="17"/>
              </w:rPr>
              <w:t xml:space="preserve"> </w:t>
            </w:r>
            <w:r>
              <w:rPr>
                <w:rFonts w:ascii="Helvetica"/>
                <w:spacing w:val="-2"/>
                <w:sz w:val="17"/>
              </w:rPr>
              <w:t>off</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short</w:t>
            </w:r>
            <w:r>
              <w:rPr>
                <w:rFonts w:ascii="Helvetica"/>
                <w:spacing w:val="4"/>
                <w:sz w:val="17"/>
              </w:rPr>
              <w:t xml:space="preserve"> </w:t>
            </w:r>
            <w:r>
              <w:rPr>
                <w:rFonts w:ascii="Helvetica"/>
                <w:sz w:val="17"/>
              </w:rPr>
              <w:t>table</w:t>
            </w:r>
            <w:r>
              <w:rPr>
                <w:rFonts w:ascii="Helvetica"/>
                <w:spacing w:val="3"/>
                <w:sz w:val="17"/>
              </w:rPr>
              <w:t xml:space="preserve"> </w:t>
            </w:r>
            <w:r>
              <w:rPr>
                <w:rFonts w:ascii="Helvetica"/>
                <w:spacing w:val="-1"/>
                <w:sz w:val="17"/>
              </w:rPr>
              <w:t>edge.</w:t>
            </w:r>
          </w:p>
        </w:tc>
        <w:tc>
          <w:tcPr>
            <w:tcW w:w="53" w:type="dxa"/>
            <w:tcBorders>
              <w:top w:val="single" w:sz="5" w:space="0" w:color="000000"/>
              <w:left w:val="single" w:sz="16" w:space="0" w:color="000000"/>
              <w:bottom w:val="single" w:sz="5" w:space="0" w:color="000000"/>
              <w:right w:val="single" w:sz="5" w:space="0" w:color="000000"/>
            </w:tcBorders>
          </w:tcPr>
          <w:p w:rsidR="00F87A27" w:rsidRDefault="00F87A27"/>
        </w:tc>
      </w:tr>
    </w:tbl>
    <w:p w:rsidR="00F87A27" w:rsidRDefault="00F87A27">
      <w:pPr>
        <w:rPr>
          <w:rFonts w:ascii="Helvetica" w:eastAsia="Helvetica" w:hAnsi="Helvetica" w:cs="Helvetica"/>
          <w:b/>
          <w:bCs/>
          <w:sz w:val="25"/>
          <w:szCs w:val="25"/>
        </w:rPr>
      </w:pPr>
    </w:p>
    <w:p w:rsidR="00F87A27" w:rsidRDefault="00E86CF6">
      <w:pPr>
        <w:pStyle w:val="Heading2"/>
        <w:spacing w:before="77" w:line="265" w:lineRule="exact"/>
        <w:ind w:left="100"/>
        <w:jc w:val="both"/>
        <w:rPr>
          <w:b w:val="0"/>
          <w:bCs w:val="0"/>
        </w:rPr>
      </w:pPr>
      <w:r w:rsidRPr="00E86CF6">
        <w:pict>
          <v:group id="_x0000_s1131" style="position:absolute;left:0;text-align:left;margin-left:46pt;margin-top:-101.75pt;width:520pt;height:12pt;z-index:-251617792;mso-position-horizontal-relative:page" coordorigin="920,-2036" coordsize="10400,240">
            <v:shape id="_x0000_s1132" style="position:absolute;left:920;top:-2036;width:10400;height:240" coordorigin="920,-2036" coordsize="10400,240" path="m920,-1796r10400,l11320,-2036r-10400,l920,-1796xe" fillcolor="#e5e5e5" stroked="f">
              <v:path arrowok="t"/>
            </v:shape>
            <w10:wrap anchorx="page"/>
          </v:group>
        </w:pict>
      </w:r>
      <w:r w:rsidRPr="00E86CF6">
        <w:pict>
          <v:group id="_x0000_s1129" style="position:absolute;left:0;text-align:left;margin-left:46pt;margin-top:-48.45pt;width:520pt;height:12pt;z-index:-251616768;mso-position-horizontal-relative:page" coordorigin="920,-969" coordsize="10400,240">
            <v:shape id="_x0000_s1130" style="position:absolute;left:920;top:-969;width:10400;height:240" coordorigin="920,-969" coordsize="10400,240" path="m920,-729r10400,l11320,-969r-10400,l920,-729xe" fillcolor="#e5e5e5" stroked="f">
              <v:path arrowok="t"/>
            </v:shape>
            <w10:wrap anchorx="page"/>
          </v:group>
        </w:pict>
      </w:r>
      <w:r w:rsidRPr="00E86CF6">
        <w:pict>
          <v:group id="_x0000_s1125" style="position:absolute;left:0;text-align:left;margin-left:312pt;margin-top:-5.75pt;width:264pt;height:286.15pt;z-index:251673088;mso-position-horizontal-relative:page" coordorigin="6240,-115" coordsize="5280,5723">
            <v:shape id="_x0000_s1128" type="#_x0000_t75" style="position:absolute;left:6260;top:-95;width:5240;height:5683">
              <v:imagedata r:id="rId71" o:title=""/>
            </v:shape>
            <v:group id="_x0000_s1126" style="position:absolute;left:6250;top:-105;width:5260;height:5703" coordorigin="6250,-105" coordsize="5260,5703">
              <v:shape id="_x0000_s1127" style="position:absolute;left:6250;top:-105;width:5260;height:5703" coordorigin="6250,-105" coordsize="5260,5703" path="m6250,-105r5260,l11510,5597r-5260,l6250,-105xe" filled="f" strokeweight="1pt">
                <v:path arrowok="t"/>
              </v:shape>
            </v:group>
            <w10:wrap anchorx="page"/>
          </v:group>
        </w:pict>
      </w:r>
      <w:r w:rsidR="005A02C9">
        <w:t>Ejecting</w:t>
      </w:r>
      <w:r w:rsidR="005A02C9">
        <w:rPr>
          <w:spacing w:val="6"/>
        </w:rPr>
        <w:t xml:space="preserve"> </w:t>
      </w:r>
      <w:r w:rsidR="005A02C9">
        <w:t>from</w:t>
      </w:r>
      <w:r w:rsidR="005A02C9">
        <w:rPr>
          <w:spacing w:val="6"/>
        </w:rPr>
        <w:t xml:space="preserve"> </w:t>
      </w:r>
      <w:r w:rsidR="005A02C9">
        <w:t>a</w:t>
      </w:r>
      <w:r w:rsidR="005A02C9">
        <w:rPr>
          <w:spacing w:val="6"/>
        </w:rPr>
        <w:t xml:space="preserve"> </w:t>
      </w:r>
      <w:r w:rsidR="005A02C9">
        <w:t>Damaged</w:t>
      </w:r>
      <w:r w:rsidR="005A02C9">
        <w:rPr>
          <w:spacing w:val="6"/>
        </w:rPr>
        <w:t xml:space="preserve"> </w:t>
      </w:r>
      <w:r w:rsidR="005A02C9">
        <w:t>Suit</w:t>
      </w:r>
    </w:p>
    <w:p w:rsidR="00F87A27" w:rsidRDefault="005A02C9">
      <w:pPr>
        <w:spacing w:line="264" w:lineRule="exact"/>
        <w:ind w:left="100"/>
        <w:jc w:val="both"/>
        <w:rPr>
          <w:rFonts w:ascii="Garamond" w:eastAsia="Garamond" w:hAnsi="Garamond" w:cs="Garamond"/>
          <w:sz w:val="24"/>
          <w:szCs w:val="24"/>
        </w:rPr>
      </w:pPr>
      <w:r>
        <w:rPr>
          <w:rFonts w:ascii="Garamond"/>
          <w:b/>
          <w:sz w:val="24"/>
        </w:rPr>
        <w:t>&amp;</w:t>
      </w:r>
      <w:r>
        <w:rPr>
          <w:rFonts w:ascii="Garamond"/>
          <w:b/>
          <w:spacing w:val="6"/>
          <w:sz w:val="24"/>
        </w:rPr>
        <w:t xml:space="preserve"> </w:t>
      </w:r>
      <w:r>
        <w:rPr>
          <w:rFonts w:ascii="Garamond"/>
          <w:b/>
          <w:sz w:val="24"/>
        </w:rPr>
        <w:t>surviving</w:t>
      </w:r>
      <w:r>
        <w:rPr>
          <w:rFonts w:ascii="Garamond"/>
          <w:b/>
          <w:spacing w:val="6"/>
          <w:sz w:val="24"/>
        </w:rPr>
        <w:t xml:space="preserve"> </w:t>
      </w:r>
      <w:r>
        <w:rPr>
          <w:rFonts w:ascii="Garamond"/>
          <w:b/>
          <w:sz w:val="24"/>
        </w:rPr>
        <w:t>the</w:t>
      </w:r>
      <w:r>
        <w:rPr>
          <w:rFonts w:ascii="Garamond"/>
          <w:b/>
          <w:spacing w:val="6"/>
          <w:sz w:val="24"/>
        </w:rPr>
        <w:t xml:space="preserve"> </w:t>
      </w:r>
      <w:r>
        <w:rPr>
          <w:rFonts w:ascii="Garamond"/>
          <w:b/>
          <w:sz w:val="24"/>
        </w:rPr>
        <w:t>Battle</w:t>
      </w:r>
    </w:p>
    <w:p w:rsidR="00F87A27" w:rsidRDefault="005A02C9">
      <w:pPr>
        <w:pStyle w:val="BodyText"/>
        <w:spacing w:before="3" w:line="234" w:lineRule="auto"/>
        <w:ind w:left="100" w:right="5616"/>
        <w:jc w:val="both"/>
      </w:pPr>
      <w:r>
        <w:t>As</w:t>
      </w:r>
      <w:r>
        <w:rPr>
          <w:spacing w:val="5"/>
        </w:rPr>
        <w:t xml:space="preserve"> </w:t>
      </w:r>
      <w:r>
        <w:t>mentioned</w:t>
      </w:r>
      <w:r>
        <w:rPr>
          <w:spacing w:val="5"/>
        </w:rPr>
        <w:t xml:space="preserve"> </w:t>
      </w:r>
      <w:r>
        <w:t>before</w:t>
      </w:r>
      <w:r>
        <w:rPr>
          <w:spacing w:val="5"/>
        </w:rPr>
        <w:t xml:space="preserve"> </w:t>
      </w:r>
      <w:r>
        <w:t>Pilots</w:t>
      </w:r>
      <w:r>
        <w:rPr>
          <w:spacing w:val="5"/>
        </w:rPr>
        <w:t xml:space="preserve"> </w:t>
      </w:r>
      <w:r>
        <w:rPr>
          <w:spacing w:val="-2"/>
        </w:rPr>
        <w:t>have</w:t>
      </w:r>
      <w:r>
        <w:rPr>
          <w:spacing w:val="5"/>
        </w:rPr>
        <w:t xml:space="preserve"> </w:t>
      </w:r>
      <w:r>
        <w:t>a</w:t>
      </w:r>
      <w:r>
        <w:rPr>
          <w:spacing w:val="5"/>
        </w:rPr>
        <w:t xml:space="preserve"> </w:t>
      </w:r>
      <w:r>
        <w:t>higher</w:t>
      </w:r>
      <w:r>
        <w:rPr>
          <w:spacing w:val="5"/>
        </w:rPr>
        <w:t xml:space="preserve"> </w:t>
      </w:r>
      <w:r>
        <w:rPr>
          <w:spacing w:val="-1"/>
        </w:rPr>
        <w:t>chance</w:t>
      </w:r>
      <w:r>
        <w:rPr>
          <w:spacing w:val="5"/>
        </w:rPr>
        <w:t xml:space="preserve"> </w:t>
      </w:r>
      <w:r>
        <w:t>to</w:t>
      </w:r>
      <w:r>
        <w:rPr>
          <w:spacing w:val="5"/>
        </w:rPr>
        <w:t xml:space="preserve"> </w:t>
      </w:r>
      <w:r>
        <w:t>surviving</w:t>
      </w:r>
      <w:r>
        <w:rPr>
          <w:spacing w:val="29"/>
        </w:rPr>
        <w:t xml:space="preserve"> </w:t>
      </w:r>
      <w:r>
        <w:t>engagements</w:t>
      </w:r>
      <w:r>
        <w:rPr>
          <w:spacing w:val="8"/>
        </w:rPr>
        <w:t xml:space="preserve"> </w:t>
      </w:r>
      <w:r>
        <w:t>than</w:t>
      </w:r>
      <w:r>
        <w:rPr>
          <w:spacing w:val="8"/>
        </w:rPr>
        <w:t xml:space="preserve"> </w:t>
      </w:r>
      <w:r>
        <w:t>their</w:t>
      </w:r>
      <w:r>
        <w:rPr>
          <w:spacing w:val="8"/>
        </w:rPr>
        <w:t xml:space="preserve"> </w:t>
      </w:r>
      <w:r>
        <w:t>Mobile</w:t>
      </w:r>
      <w:r>
        <w:rPr>
          <w:spacing w:val="8"/>
        </w:rPr>
        <w:t xml:space="preserve"> </w:t>
      </w:r>
      <w:r>
        <w:rPr>
          <w:spacing w:val="-2"/>
        </w:rPr>
        <w:t>Suits.</w:t>
      </w:r>
      <w:r>
        <w:rPr>
          <w:spacing w:val="8"/>
        </w:rPr>
        <w:t xml:space="preserve"> </w:t>
      </w:r>
      <w:r>
        <w:t>Once</w:t>
      </w:r>
      <w:r>
        <w:rPr>
          <w:spacing w:val="8"/>
        </w:rPr>
        <w:t xml:space="preserve"> </w:t>
      </w:r>
      <w:r>
        <w:t>they</w:t>
      </w:r>
      <w:r>
        <w:rPr>
          <w:spacing w:val="8"/>
        </w:rPr>
        <w:t xml:space="preserve"> </w:t>
      </w:r>
      <w:r>
        <w:t>eject</w:t>
      </w:r>
      <w:r>
        <w:rPr>
          <w:spacing w:val="8"/>
        </w:rPr>
        <w:t xml:space="preserve"> </w:t>
      </w:r>
      <w:r>
        <w:t>the</w:t>
      </w:r>
      <w:r>
        <w:rPr>
          <w:spacing w:val="8"/>
        </w:rPr>
        <w:t xml:space="preserve"> </w:t>
      </w:r>
      <w:r>
        <w:t>Pilots</w:t>
      </w:r>
      <w:r>
        <w:rPr>
          <w:spacing w:val="8"/>
        </w:rPr>
        <w:t xml:space="preserve"> </w:t>
      </w:r>
      <w:r>
        <w:t>are</w:t>
      </w:r>
      <w:r>
        <w:rPr>
          <w:spacing w:val="22"/>
        </w:rPr>
        <w:t xml:space="preserve"> </w:t>
      </w:r>
      <w:r>
        <w:t>normally</w:t>
      </w:r>
      <w:r>
        <w:rPr>
          <w:spacing w:val="13"/>
        </w:rPr>
        <w:t xml:space="preserve"> </w:t>
      </w:r>
      <w:r>
        <w:t>ignored</w:t>
      </w:r>
      <w:r>
        <w:rPr>
          <w:spacing w:val="13"/>
        </w:rPr>
        <w:t xml:space="preserve"> </w:t>
      </w:r>
      <w:r>
        <w:t>and</w:t>
      </w:r>
      <w:r>
        <w:rPr>
          <w:spacing w:val="13"/>
        </w:rPr>
        <w:t xml:space="preserve"> </w:t>
      </w:r>
      <w:r>
        <w:t>they</w:t>
      </w:r>
      <w:r>
        <w:rPr>
          <w:spacing w:val="13"/>
        </w:rPr>
        <w:t xml:space="preserve"> </w:t>
      </w:r>
      <w:r>
        <w:t>can</w:t>
      </w:r>
      <w:r>
        <w:rPr>
          <w:spacing w:val="13"/>
        </w:rPr>
        <w:t xml:space="preserve"> </w:t>
      </w:r>
      <w:r>
        <w:rPr>
          <w:spacing w:val="-1"/>
        </w:rPr>
        <w:t>make</w:t>
      </w:r>
      <w:r>
        <w:rPr>
          <w:spacing w:val="13"/>
        </w:rPr>
        <w:t xml:space="preserve"> </w:t>
      </w:r>
      <w:r>
        <w:t>there</w:t>
      </w:r>
      <w:r>
        <w:rPr>
          <w:spacing w:val="13"/>
        </w:rPr>
        <w:t xml:space="preserve"> </w:t>
      </w:r>
      <w:r>
        <w:rPr>
          <w:spacing w:val="-2"/>
        </w:rPr>
        <w:t>way</w:t>
      </w:r>
      <w:r>
        <w:rPr>
          <w:spacing w:val="13"/>
        </w:rPr>
        <w:t xml:space="preserve"> </w:t>
      </w:r>
      <w:r>
        <w:rPr>
          <w:spacing w:val="-1"/>
        </w:rPr>
        <w:t>back</w:t>
      </w:r>
      <w:r>
        <w:rPr>
          <w:spacing w:val="13"/>
        </w:rPr>
        <w:t xml:space="preserve"> </w:t>
      </w:r>
      <w:r>
        <w:t>to</w:t>
      </w:r>
      <w:r>
        <w:rPr>
          <w:spacing w:val="13"/>
        </w:rPr>
        <w:t xml:space="preserve"> </w:t>
      </w:r>
      <w:r>
        <w:t>their</w:t>
      </w:r>
      <w:r>
        <w:rPr>
          <w:spacing w:val="30"/>
        </w:rPr>
        <w:t xml:space="preserve"> </w:t>
      </w:r>
      <w:r>
        <w:t>supporting</w:t>
      </w:r>
      <w:r>
        <w:rPr>
          <w:spacing w:val="5"/>
        </w:rPr>
        <w:t xml:space="preserve"> </w:t>
      </w:r>
      <w:r>
        <w:rPr>
          <w:spacing w:val="-2"/>
        </w:rPr>
        <w:t>units.</w:t>
      </w:r>
    </w:p>
    <w:p w:rsidR="00F87A27" w:rsidRDefault="00E86CF6">
      <w:pPr>
        <w:pStyle w:val="BodyText"/>
        <w:spacing w:before="106" w:line="220" w:lineRule="exact"/>
        <w:ind w:left="100" w:right="5616"/>
        <w:jc w:val="both"/>
      </w:pPr>
      <w:r>
        <w:pict>
          <v:shape id="_x0000_s1124" type="#_x0000_t202" style="position:absolute;left:0;text-align:left;margin-left:44pt;margin-top:101.9pt;width:248pt;height:75pt;z-index:-251615744;mso-position-horizontal-relative:page" fillcolor="#e5e5e5" stroked="f">
            <v:textbox inset="0,0,0,0">
              <w:txbxContent>
                <w:p w:rsidR="003D39BA" w:rsidRDefault="003D39BA">
                  <w:pPr>
                    <w:spacing w:before="36"/>
                    <w:ind w:left="51"/>
                    <w:rPr>
                      <w:rFonts w:ascii="Helvetica" w:eastAsia="Helvetica" w:hAnsi="Helvetica" w:cs="Helvetica"/>
                      <w:sz w:val="17"/>
                      <w:szCs w:val="17"/>
                    </w:rPr>
                  </w:pPr>
                  <w:r>
                    <w:rPr>
                      <w:rFonts w:ascii="Helvetica"/>
                      <w:spacing w:val="-1"/>
                      <w:sz w:val="17"/>
                    </w:rPr>
                    <w:t>3-5</w:t>
                  </w:r>
                  <w:r>
                    <w:rPr>
                      <w:rFonts w:ascii="Helvetica"/>
                      <w:spacing w:val="4"/>
                      <w:sz w:val="17"/>
                    </w:rPr>
                    <w:t xml:space="preserve"> </w:t>
                  </w:r>
                  <w:r>
                    <w:rPr>
                      <w:rFonts w:ascii="Helvetica"/>
                      <w:b/>
                      <w:sz w:val="17"/>
                    </w:rPr>
                    <w:t>Pilot</w:t>
                  </w:r>
                  <w:r>
                    <w:rPr>
                      <w:rFonts w:ascii="Helvetica"/>
                      <w:b/>
                      <w:spacing w:val="4"/>
                      <w:sz w:val="17"/>
                    </w:rPr>
                    <w:t xml:space="preserve"> </w:t>
                  </w:r>
                  <w:r>
                    <w:rPr>
                      <w:rFonts w:ascii="Helvetica"/>
                      <w:b/>
                      <w:sz w:val="17"/>
                    </w:rPr>
                    <w:t>survives</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He</w:t>
                  </w:r>
                  <w:r>
                    <w:rPr>
                      <w:rFonts w:ascii="Helvetica"/>
                      <w:spacing w:val="4"/>
                      <w:sz w:val="17"/>
                    </w:rPr>
                    <w:t xml:space="preserve"> </w:t>
                  </w:r>
                  <w:r>
                    <w:rPr>
                      <w:rFonts w:ascii="Helvetica"/>
                      <w:spacing w:val="-1"/>
                      <w:sz w:val="17"/>
                    </w:rPr>
                    <w:t>survives</w:t>
                  </w:r>
                  <w:r>
                    <w:rPr>
                      <w:rFonts w:ascii="Helvetica"/>
                      <w:spacing w:val="4"/>
                      <w:sz w:val="17"/>
                    </w:rPr>
                    <w:t xml:space="preserve"> </w:t>
                  </w:r>
                  <w:r>
                    <w:rPr>
                      <w:rFonts w:ascii="Helvetica"/>
                      <w:spacing w:val="-1"/>
                      <w:sz w:val="17"/>
                    </w:rPr>
                    <w:t>but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injured</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p>
                <w:p w:rsidR="003D39BA" w:rsidRDefault="003D39BA">
                  <w:pPr>
                    <w:spacing w:before="7"/>
                    <w:rPr>
                      <w:rFonts w:ascii="Garamond" w:eastAsia="Garamond" w:hAnsi="Garamond" w:cs="Garamond"/>
                      <w:sz w:val="13"/>
                      <w:szCs w:val="13"/>
                    </w:rPr>
                  </w:pPr>
                </w:p>
                <w:p w:rsidR="003D39BA" w:rsidRDefault="003D39BA">
                  <w:pPr>
                    <w:spacing w:line="456" w:lineRule="auto"/>
                    <w:ind w:left="1360" w:right="32"/>
                    <w:rPr>
                      <w:rFonts w:ascii="Helvetica" w:eastAsia="Helvetica" w:hAnsi="Helvetica" w:cs="Helvetica"/>
                      <w:sz w:val="17"/>
                      <w:szCs w:val="17"/>
                    </w:rPr>
                  </w:pPr>
                  <w:r>
                    <w:rPr>
                      <w:rFonts w:ascii="Helvetica"/>
                      <w:spacing w:val="-1"/>
                      <w:sz w:val="17"/>
                    </w:rPr>
                    <w:t>1-2</w:t>
                  </w:r>
                  <w:r>
                    <w:rPr>
                      <w:rFonts w:ascii="Helvetica"/>
                      <w:spacing w:val="4"/>
                      <w:sz w:val="17"/>
                    </w:rPr>
                    <w:t xml:space="preserve"> </w:t>
                  </w:r>
                  <w:r>
                    <w:rPr>
                      <w:rFonts w:ascii="Helvetica"/>
                      <w:spacing w:val="-1"/>
                      <w:sz w:val="17"/>
                    </w:rPr>
                    <w:t>Superficial</w:t>
                  </w:r>
                  <w:r>
                    <w:rPr>
                      <w:rFonts w:ascii="Helvetica"/>
                      <w:spacing w:val="4"/>
                      <w:sz w:val="17"/>
                    </w:rPr>
                    <w:t xml:space="preserve"> </w:t>
                  </w:r>
                  <w:r>
                    <w:rPr>
                      <w:rFonts w:ascii="Helvetica"/>
                      <w:sz w:val="17"/>
                    </w:rPr>
                    <w:t>Injuries</w:t>
                  </w:r>
                  <w:r>
                    <w:rPr>
                      <w:rFonts w:ascii="Helvetica"/>
                      <w:spacing w:val="4"/>
                      <w:sz w:val="17"/>
                    </w:rPr>
                    <w:t xml:space="preserve"> </w:t>
                  </w:r>
                  <w:r>
                    <w:rPr>
                      <w:rFonts w:ascii="Helvetica"/>
                      <w:sz w:val="17"/>
                    </w:rPr>
                    <w:t>-</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misses</w:t>
                  </w:r>
                  <w:r>
                    <w:rPr>
                      <w:rFonts w:ascii="Helvetica"/>
                      <w:spacing w:val="4"/>
                      <w:sz w:val="17"/>
                    </w:rPr>
                    <w:t xml:space="preserve"> </w:t>
                  </w:r>
                  <w:r>
                    <w:rPr>
                      <w:rFonts w:ascii="Helvetica"/>
                      <w:spacing w:val="-1"/>
                      <w:sz w:val="17"/>
                    </w:rPr>
                    <w:t>one</w:t>
                  </w:r>
                  <w:r>
                    <w:rPr>
                      <w:rFonts w:ascii="Helvetica"/>
                      <w:spacing w:val="4"/>
                      <w:sz w:val="17"/>
                    </w:rPr>
                    <w:t xml:space="preserve"> </w:t>
                  </w:r>
                  <w:r>
                    <w:rPr>
                      <w:rFonts w:ascii="Helvetica"/>
                      <w:spacing w:val="-1"/>
                      <w:sz w:val="17"/>
                    </w:rPr>
                    <w:t>battle</w:t>
                  </w:r>
                  <w:r>
                    <w:rPr>
                      <w:rFonts w:ascii="Helvetica"/>
                      <w:spacing w:val="25"/>
                      <w:sz w:val="17"/>
                    </w:rPr>
                    <w:t xml:space="preserve"> </w:t>
                  </w:r>
                  <w:r>
                    <w:rPr>
                      <w:rFonts w:ascii="Helvetica"/>
                      <w:spacing w:val="-1"/>
                      <w:sz w:val="17"/>
                    </w:rPr>
                    <w:t>3-4</w:t>
                  </w:r>
                  <w:r>
                    <w:rPr>
                      <w:rFonts w:ascii="Helvetica"/>
                      <w:spacing w:val="4"/>
                      <w:sz w:val="17"/>
                    </w:rPr>
                    <w:t xml:space="preserve"> </w:t>
                  </w:r>
                  <w:r>
                    <w:rPr>
                      <w:rFonts w:ascii="Helvetica"/>
                      <w:sz w:val="17"/>
                    </w:rPr>
                    <w:t>Injured</w:t>
                  </w:r>
                  <w:r>
                    <w:rPr>
                      <w:rFonts w:ascii="Helvetica"/>
                      <w:spacing w:val="4"/>
                      <w:sz w:val="17"/>
                    </w:rPr>
                    <w:t xml:space="preserve"> </w:t>
                  </w:r>
                  <w:r>
                    <w:rPr>
                      <w:rFonts w:ascii="Helvetica"/>
                      <w:sz w:val="17"/>
                    </w:rPr>
                    <w:t>-</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misses</w:t>
                  </w:r>
                  <w:r>
                    <w:rPr>
                      <w:rFonts w:ascii="Helvetica"/>
                      <w:spacing w:val="4"/>
                      <w:sz w:val="17"/>
                    </w:rPr>
                    <w:t xml:space="preserve"> </w:t>
                  </w:r>
                  <w:r>
                    <w:rPr>
                      <w:rFonts w:ascii="Helvetica"/>
                      <w:sz w:val="17"/>
                    </w:rPr>
                    <w:t>two</w:t>
                  </w:r>
                  <w:r>
                    <w:rPr>
                      <w:rFonts w:ascii="Helvetica"/>
                      <w:spacing w:val="4"/>
                      <w:sz w:val="17"/>
                    </w:rPr>
                    <w:t xml:space="preserve"> </w:t>
                  </w:r>
                  <w:r>
                    <w:rPr>
                      <w:rFonts w:ascii="Helvetica"/>
                      <w:spacing w:val="-1"/>
                      <w:sz w:val="17"/>
                    </w:rPr>
                    <w:t>battles</w:t>
                  </w:r>
                </w:p>
                <w:p w:rsidR="003D39BA" w:rsidRDefault="003D39BA">
                  <w:pPr>
                    <w:spacing w:line="296" w:lineRule="auto"/>
                    <w:ind w:left="1360" w:right="107"/>
                    <w:rPr>
                      <w:rFonts w:ascii="Helvetica" w:eastAsia="Helvetica" w:hAnsi="Helvetica" w:cs="Helvetica"/>
                      <w:sz w:val="17"/>
                      <w:szCs w:val="17"/>
                    </w:rPr>
                  </w:pPr>
                  <w:r>
                    <w:rPr>
                      <w:rFonts w:ascii="Helvetica"/>
                      <w:spacing w:val="-1"/>
                      <w:sz w:val="17"/>
                    </w:rPr>
                    <w:t>5-6</w:t>
                  </w:r>
                  <w:r>
                    <w:rPr>
                      <w:rFonts w:ascii="Helvetica"/>
                      <w:spacing w:val="4"/>
                      <w:sz w:val="17"/>
                    </w:rPr>
                    <w:t xml:space="preserve"> </w:t>
                  </w:r>
                  <w:r>
                    <w:rPr>
                      <w:rFonts w:ascii="Helvetica"/>
                      <w:spacing w:val="-1"/>
                      <w:sz w:val="17"/>
                    </w:rPr>
                    <w:t>Serious</w:t>
                  </w:r>
                  <w:r>
                    <w:rPr>
                      <w:rFonts w:ascii="Helvetica"/>
                      <w:spacing w:val="4"/>
                      <w:sz w:val="17"/>
                    </w:rPr>
                    <w:t xml:space="preserve"> </w:t>
                  </w:r>
                  <w:r>
                    <w:rPr>
                      <w:rFonts w:ascii="Helvetica"/>
                      <w:sz w:val="17"/>
                    </w:rPr>
                    <w:t>Injuries</w:t>
                  </w:r>
                  <w:r>
                    <w:rPr>
                      <w:rFonts w:ascii="Helvetica"/>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5"/>
                      <w:sz w:val="17"/>
                    </w:rPr>
                    <w:t xml:space="preserve"> </w:t>
                  </w:r>
                  <w:r>
                    <w:rPr>
                      <w:rFonts w:ascii="Helvetica"/>
                      <w:spacing w:val="-1"/>
                      <w:sz w:val="17"/>
                    </w:rPr>
                    <w:t>Add</w:t>
                  </w:r>
                  <w:r>
                    <w:rPr>
                      <w:rFonts w:ascii="Helvetica"/>
                      <w:spacing w:val="4"/>
                      <w:sz w:val="17"/>
                    </w:rPr>
                    <w:t xml:space="preserve"> </w:t>
                  </w:r>
                  <w:r>
                    <w:rPr>
                      <w:rFonts w:ascii="Helvetica"/>
                      <w:spacing w:val="-1"/>
                      <w:sz w:val="17"/>
                    </w:rPr>
                    <w:t>+2</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z w:val="17"/>
                    </w:rPr>
                    <w:t>the</w:t>
                  </w:r>
                  <w:r>
                    <w:rPr>
                      <w:rFonts w:ascii="Helvetica"/>
                      <w:spacing w:val="28"/>
                      <w:sz w:val="17"/>
                    </w:rPr>
                    <w:t xml:space="preserve"> </w:t>
                  </w:r>
                  <w:r>
                    <w:rPr>
                      <w:rFonts w:ascii="Helvetica"/>
                      <w:sz w:val="17"/>
                    </w:rPr>
                    <w:t>Pilot</w:t>
                  </w:r>
                  <w:r>
                    <w:rPr>
                      <w:rFonts w:ascii="Helvetica"/>
                      <w:spacing w:val="3"/>
                      <w:sz w:val="17"/>
                    </w:rPr>
                    <w:t xml:space="preserve"> </w:t>
                  </w:r>
                  <w:r>
                    <w:rPr>
                      <w:rFonts w:ascii="Helvetica"/>
                      <w:sz w:val="17"/>
                    </w:rPr>
                    <w:t>misses</w:t>
                  </w:r>
                  <w:r>
                    <w:rPr>
                      <w:rFonts w:ascii="Helvetica"/>
                      <w:spacing w:val="4"/>
                      <w:sz w:val="17"/>
                    </w:rPr>
                    <w:t xml:space="preserve"> </w:t>
                  </w:r>
                  <w:r>
                    <w:rPr>
                      <w:rFonts w:ascii="Helvetica"/>
                      <w:sz w:val="17"/>
                    </w:rPr>
                    <w:t>those</w:t>
                  </w:r>
                  <w:r>
                    <w:rPr>
                      <w:rFonts w:ascii="Helvetica"/>
                      <w:spacing w:val="4"/>
                      <w:sz w:val="17"/>
                    </w:rPr>
                    <w:t xml:space="preserve"> </w:t>
                  </w:r>
                  <w:r>
                    <w:rPr>
                      <w:rFonts w:ascii="Helvetica"/>
                      <w:spacing w:val="-1"/>
                      <w:sz w:val="17"/>
                    </w:rPr>
                    <w:t>number</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battles.</w:t>
                  </w:r>
                </w:p>
              </w:txbxContent>
            </v:textbox>
            <w10:wrap anchorx="page"/>
          </v:shape>
        </w:pict>
      </w:r>
      <w:r w:rsidR="005A02C9">
        <w:t>All</w:t>
      </w:r>
      <w:r w:rsidR="005A02C9">
        <w:rPr>
          <w:spacing w:val="1"/>
        </w:rPr>
        <w:t xml:space="preserve"> </w:t>
      </w:r>
      <w:r w:rsidR="005A02C9">
        <w:t>Mobile</w:t>
      </w:r>
      <w:r w:rsidR="005A02C9">
        <w:rPr>
          <w:spacing w:val="1"/>
        </w:rPr>
        <w:t xml:space="preserve"> </w:t>
      </w:r>
      <w:r w:rsidR="005A02C9">
        <w:t>Suits</w:t>
      </w:r>
      <w:r w:rsidR="005A02C9">
        <w:rPr>
          <w:spacing w:val="1"/>
        </w:rPr>
        <w:t xml:space="preserve"> </w:t>
      </w:r>
      <w:r w:rsidR="005A02C9">
        <w:t>are</w:t>
      </w:r>
      <w:r w:rsidR="005A02C9">
        <w:rPr>
          <w:spacing w:val="1"/>
        </w:rPr>
        <w:t xml:space="preserve"> </w:t>
      </w:r>
      <w:r w:rsidR="005A02C9">
        <w:t>fitted</w:t>
      </w:r>
      <w:r w:rsidR="005A02C9">
        <w:rPr>
          <w:spacing w:val="1"/>
        </w:rPr>
        <w:t xml:space="preserve"> </w:t>
      </w:r>
      <w:r w:rsidR="005A02C9">
        <w:t>with</w:t>
      </w:r>
      <w:r w:rsidR="005A02C9">
        <w:rPr>
          <w:spacing w:val="1"/>
        </w:rPr>
        <w:t xml:space="preserve"> </w:t>
      </w:r>
      <w:r w:rsidR="005A02C9">
        <w:t>ejection</w:t>
      </w:r>
      <w:r w:rsidR="005A02C9">
        <w:rPr>
          <w:spacing w:val="1"/>
        </w:rPr>
        <w:t xml:space="preserve"> </w:t>
      </w:r>
      <w:r w:rsidR="005A02C9">
        <w:t>systems</w:t>
      </w:r>
      <w:r w:rsidR="005A02C9">
        <w:rPr>
          <w:spacing w:val="1"/>
        </w:rPr>
        <w:t xml:space="preserve"> </w:t>
      </w:r>
      <w:r w:rsidR="005A02C9">
        <w:t>as</w:t>
      </w:r>
      <w:r w:rsidR="005A02C9">
        <w:rPr>
          <w:spacing w:val="1"/>
        </w:rPr>
        <w:t xml:space="preserve"> </w:t>
      </w:r>
      <w:r w:rsidR="005A02C9">
        <w:t>standard</w:t>
      </w:r>
      <w:r w:rsidR="005A02C9">
        <w:rPr>
          <w:spacing w:val="1"/>
        </w:rPr>
        <w:t xml:space="preserve"> </w:t>
      </w:r>
      <w:r w:rsidR="005A02C9">
        <w:t>–</w:t>
      </w:r>
      <w:r w:rsidR="005A02C9">
        <w:rPr>
          <w:spacing w:val="1"/>
        </w:rPr>
        <w:t xml:space="preserve"> </w:t>
      </w:r>
      <w:r w:rsidR="005A02C9">
        <w:t>this</w:t>
      </w:r>
      <w:r w:rsidR="005A02C9">
        <w:rPr>
          <w:spacing w:val="1"/>
        </w:rPr>
        <w:t xml:space="preserve"> </w:t>
      </w:r>
      <w:r w:rsidR="005A02C9">
        <w:t>is not</w:t>
      </w:r>
      <w:r w:rsidR="005A02C9">
        <w:rPr>
          <w:spacing w:val="11"/>
        </w:rPr>
        <w:t xml:space="preserve"> </w:t>
      </w:r>
      <w:r w:rsidR="005A02C9">
        <w:t>an</w:t>
      </w:r>
      <w:r w:rsidR="005A02C9">
        <w:rPr>
          <w:spacing w:val="11"/>
        </w:rPr>
        <w:t xml:space="preserve"> </w:t>
      </w:r>
      <w:r w:rsidR="005A02C9">
        <w:t>automated</w:t>
      </w:r>
      <w:r w:rsidR="005A02C9">
        <w:rPr>
          <w:spacing w:val="11"/>
        </w:rPr>
        <w:t xml:space="preserve"> </w:t>
      </w:r>
      <w:r w:rsidR="005A02C9">
        <w:t>system</w:t>
      </w:r>
      <w:r w:rsidR="005A02C9">
        <w:rPr>
          <w:spacing w:val="11"/>
        </w:rPr>
        <w:t xml:space="preserve"> </w:t>
      </w:r>
      <w:r w:rsidR="005A02C9">
        <w:t>and</w:t>
      </w:r>
      <w:r w:rsidR="005A02C9">
        <w:rPr>
          <w:spacing w:val="11"/>
        </w:rPr>
        <w:t xml:space="preserve"> </w:t>
      </w:r>
      <w:r w:rsidR="005A02C9">
        <w:rPr>
          <w:spacing w:val="-1"/>
        </w:rPr>
        <w:t>must</w:t>
      </w:r>
      <w:r w:rsidR="005A02C9">
        <w:rPr>
          <w:spacing w:val="11"/>
        </w:rPr>
        <w:t xml:space="preserve"> </w:t>
      </w:r>
      <w:r w:rsidR="005A02C9">
        <w:t>be</w:t>
      </w:r>
      <w:r w:rsidR="005A02C9">
        <w:rPr>
          <w:spacing w:val="11"/>
        </w:rPr>
        <w:t xml:space="preserve"> </w:t>
      </w:r>
      <w:r w:rsidR="005A02C9">
        <w:rPr>
          <w:spacing w:val="-1"/>
        </w:rPr>
        <w:t>activated</w:t>
      </w:r>
      <w:r w:rsidR="005A02C9">
        <w:rPr>
          <w:spacing w:val="11"/>
        </w:rPr>
        <w:t xml:space="preserve"> </w:t>
      </w:r>
      <w:r w:rsidR="005A02C9">
        <w:rPr>
          <w:spacing w:val="-2"/>
        </w:rPr>
        <w:t>by</w:t>
      </w:r>
      <w:r w:rsidR="005A02C9">
        <w:rPr>
          <w:spacing w:val="11"/>
        </w:rPr>
        <w:t xml:space="preserve"> </w:t>
      </w:r>
      <w:r w:rsidR="005A02C9">
        <w:t>the</w:t>
      </w:r>
      <w:r w:rsidR="005A02C9">
        <w:rPr>
          <w:spacing w:val="11"/>
        </w:rPr>
        <w:t xml:space="preserve"> </w:t>
      </w:r>
      <w:r w:rsidR="005A02C9">
        <w:t>pilot.</w:t>
      </w:r>
      <w:r w:rsidR="005A02C9">
        <w:rPr>
          <w:spacing w:val="11"/>
        </w:rPr>
        <w:t xml:space="preserve"> </w:t>
      </w:r>
      <w:r w:rsidR="005A02C9">
        <w:t>If</w:t>
      </w:r>
      <w:r w:rsidR="005A02C9">
        <w:rPr>
          <w:spacing w:val="37"/>
        </w:rPr>
        <w:t xml:space="preserve"> </w:t>
      </w:r>
      <w:r w:rsidR="005A02C9">
        <w:t>his</w:t>
      </w:r>
      <w:r w:rsidR="005A02C9">
        <w:rPr>
          <w:spacing w:val="25"/>
        </w:rPr>
        <w:t xml:space="preserve"> </w:t>
      </w:r>
      <w:r w:rsidR="005A02C9">
        <w:t xml:space="preserve">suit is immobilized or </w:t>
      </w:r>
      <w:r w:rsidR="005A02C9">
        <w:rPr>
          <w:spacing w:val="-1"/>
        </w:rPr>
        <w:t>destroyed</w:t>
      </w:r>
      <w:r w:rsidR="005A02C9">
        <w:t xml:space="preserve"> the Pilot </w:t>
      </w:r>
      <w:r w:rsidR="005A02C9">
        <w:rPr>
          <w:spacing w:val="-1"/>
        </w:rPr>
        <w:t>may</w:t>
      </w:r>
      <w:r w:rsidR="005A02C9">
        <w:t xml:space="preserve"> eject. On a D6 roll of</w:t>
      </w:r>
      <w:r w:rsidR="005A02C9">
        <w:rPr>
          <w:spacing w:val="26"/>
        </w:rPr>
        <w:t xml:space="preserve"> </w:t>
      </w:r>
      <w:r w:rsidR="005A02C9">
        <w:t>4+</w:t>
      </w:r>
      <w:r w:rsidR="005A02C9">
        <w:rPr>
          <w:spacing w:val="5"/>
        </w:rPr>
        <w:t xml:space="preserve"> </w:t>
      </w:r>
      <w:r w:rsidR="005A02C9">
        <w:t>the</w:t>
      </w:r>
      <w:r w:rsidR="005A02C9">
        <w:rPr>
          <w:spacing w:val="5"/>
        </w:rPr>
        <w:t xml:space="preserve"> </w:t>
      </w:r>
      <w:r w:rsidR="005A02C9">
        <w:t>pilot</w:t>
      </w:r>
      <w:r w:rsidR="005A02C9">
        <w:rPr>
          <w:spacing w:val="5"/>
        </w:rPr>
        <w:t xml:space="preserve"> </w:t>
      </w:r>
      <w:r w:rsidR="005A02C9">
        <w:t>safely</w:t>
      </w:r>
      <w:r w:rsidR="005A02C9">
        <w:rPr>
          <w:spacing w:val="5"/>
        </w:rPr>
        <w:t xml:space="preserve"> </w:t>
      </w:r>
      <w:r w:rsidR="005A02C9">
        <w:t>ejects</w:t>
      </w:r>
      <w:r w:rsidR="005A02C9">
        <w:rPr>
          <w:spacing w:val="5"/>
        </w:rPr>
        <w:t xml:space="preserve"> </w:t>
      </w:r>
      <w:r w:rsidR="005A02C9">
        <w:t>from</w:t>
      </w:r>
      <w:r w:rsidR="005A02C9">
        <w:rPr>
          <w:spacing w:val="5"/>
        </w:rPr>
        <w:t xml:space="preserve"> </w:t>
      </w:r>
      <w:r w:rsidR="005A02C9">
        <w:t>his</w:t>
      </w:r>
      <w:r w:rsidR="005A02C9">
        <w:rPr>
          <w:spacing w:val="5"/>
        </w:rPr>
        <w:t xml:space="preserve"> </w:t>
      </w:r>
      <w:r w:rsidR="005A02C9">
        <w:t>suit,</w:t>
      </w:r>
      <w:r w:rsidR="005A02C9">
        <w:rPr>
          <w:spacing w:val="5"/>
        </w:rPr>
        <w:t xml:space="preserve"> </w:t>
      </w:r>
      <w:r w:rsidR="005A02C9">
        <w:t>if</w:t>
      </w:r>
      <w:r w:rsidR="005A02C9">
        <w:rPr>
          <w:spacing w:val="31"/>
        </w:rPr>
        <w:t xml:space="preserve"> </w:t>
      </w:r>
      <w:r w:rsidR="005A02C9">
        <w:t>the</w:t>
      </w:r>
      <w:r w:rsidR="005A02C9">
        <w:rPr>
          <w:spacing w:val="5"/>
        </w:rPr>
        <w:t xml:space="preserve"> </w:t>
      </w:r>
      <w:r w:rsidR="005A02C9">
        <w:t>roll</w:t>
      </w:r>
      <w:r w:rsidR="005A02C9">
        <w:rPr>
          <w:spacing w:val="5"/>
        </w:rPr>
        <w:t xml:space="preserve"> </w:t>
      </w:r>
      <w:r w:rsidR="005A02C9">
        <w:t>fails</w:t>
      </w:r>
      <w:r w:rsidR="005A02C9">
        <w:rPr>
          <w:spacing w:val="5"/>
        </w:rPr>
        <w:t xml:space="preserve"> </w:t>
      </w:r>
      <w:r w:rsidR="005A02C9">
        <w:t>there</w:t>
      </w:r>
      <w:r w:rsidR="005A02C9">
        <w:rPr>
          <w:spacing w:val="5"/>
        </w:rPr>
        <w:t xml:space="preserve"> </w:t>
      </w:r>
      <w:r w:rsidR="005A02C9">
        <w:t>is</w:t>
      </w:r>
      <w:r w:rsidR="005A02C9">
        <w:rPr>
          <w:spacing w:val="5"/>
        </w:rPr>
        <w:t xml:space="preserve"> </w:t>
      </w:r>
      <w:r w:rsidR="005A02C9">
        <w:t>still</w:t>
      </w:r>
      <w:r w:rsidR="005A02C9">
        <w:rPr>
          <w:spacing w:val="5"/>
        </w:rPr>
        <w:t xml:space="preserve"> </w:t>
      </w:r>
      <w:r w:rsidR="005A02C9">
        <w:t>a</w:t>
      </w:r>
    </w:p>
    <w:p w:rsidR="00F87A27" w:rsidRDefault="00F87A27">
      <w:pPr>
        <w:spacing w:before="10"/>
        <w:rPr>
          <w:rFonts w:ascii="Garamond" w:eastAsia="Garamond" w:hAnsi="Garamond" w:cs="Garamond"/>
          <w:sz w:val="13"/>
          <w:szCs w:val="13"/>
        </w:rPr>
      </w:pPr>
    </w:p>
    <w:p w:rsidR="00F87A27" w:rsidRDefault="00E86CF6">
      <w:pPr>
        <w:spacing w:line="200" w:lineRule="atLeast"/>
        <w:ind w:left="100"/>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v:shape id="_x0000_s1567" type="#_x0000_t202" style="width:262pt;height:148.05pt;mso-position-horizontal-relative:char;mso-position-vertical-relative:line" fillcolor="#e5e5e5" strokeweight="1pt">
            <v:textbox inset="0,0,0,0">
              <w:txbxContent>
                <w:p w:rsidR="003D39BA" w:rsidRDefault="003D39BA" w:rsidP="005A02C9">
                  <w:pPr>
                    <w:spacing w:before="121"/>
                    <w:ind w:left="1487"/>
                    <w:rPr>
                      <w:rFonts w:ascii="Helvetica" w:eastAsia="Helvetica" w:hAnsi="Helvetica" w:cs="Helvetica"/>
                      <w:sz w:val="17"/>
                      <w:szCs w:val="17"/>
                    </w:rPr>
                  </w:pPr>
                  <w:r>
                    <w:rPr>
                      <w:rFonts w:ascii="Helvetica"/>
                      <w:b/>
                      <w:spacing w:val="-1"/>
                      <w:sz w:val="17"/>
                    </w:rPr>
                    <w:t>Pilot</w:t>
                  </w:r>
                  <w:r>
                    <w:rPr>
                      <w:rFonts w:ascii="Helvetica"/>
                      <w:b/>
                      <w:spacing w:val="4"/>
                      <w:sz w:val="17"/>
                    </w:rPr>
                    <w:t xml:space="preserve"> </w:t>
                  </w:r>
                  <w:r>
                    <w:rPr>
                      <w:rFonts w:ascii="Helvetica"/>
                      <w:b/>
                      <w:spacing w:val="-1"/>
                      <w:sz w:val="17"/>
                    </w:rPr>
                    <w:t>Injury</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rsidR="003D39BA" w:rsidRDefault="003D39BA" w:rsidP="005A02C9">
                  <w:pPr>
                    <w:pStyle w:val="TableParagraph"/>
                    <w:ind w:left="1080" w:hanging="900"/>
                    <w:rPr>
                      <w:rFonts w:ascii="Helvetica" w:hAnsi="Helvetica"/>
                      <w:sz w:val="17"/>
                      <w:szCs w:val="17"/>
                    </w:rPr>
                  </w:pPr>
                  <w:r w:rsidRPr="005A02C9">
                    <w:rPr>
                      <w:rFonts w:ascii="Helvetica" w:hAnsi="Helvetica"/>
                      <w:sz w:val="17"/>
                      <w:szCs w:val="17"/>
                    </w:rPr>
                    <w:t>1</w:t>
                  </w:r>
                  <w:r w:rsidRPr="005A02C9">
                    <w:rPr>
                      <w:rFonts w:ascii="Helvetica" w:hAnsi="Helvetica"/>
                      <w:spacing w:val="3"/>
                      <w:sz w:val="17"/>
                      <w:szCs w:val="17"/>
                    </w:rPr>
                    <w:t xml:space="preserve"> </w:t>
                  </w:r>
                  <w:r w:rsidRPr="005A02C9">
                    <w:rPr>
                      <w:rFonts w:ascii="Helvetica" w:hAnsi="Helvetica"/>
                      <w:sz w:val="17"/>
                      <w:szCs w:val="17"/>
                    </w:rPr>
                    <w:t>-2</w:t>
                  </w:r>
                  <w:r w:rsidRPr="005A02C9">
                    <w:rPr>
                      <w:rFonts w:ascii="Helvetica" w:hAnsi="Helvetica"/>
                      <w:spacing w:val="4"/>
                      <w:sz w:val="17"/>
                      <w:szCs w:val="17"/>
                    </w:rPr>
                    <w:t xml:space="preserve"> </w:t>
                  </w:r>
                  <w:r w:rsidRPr="005A02C9">
                    <w:rPr>
                      <w:rFonts w:ascii="Helvetica" w:hAnsi="Helvetica"/>
                      <w:b/>
                      <w:sz w:val="17"/>
                      <w:szCs w:val="17"/>
                    </w:rPr>
                    <w:t>Pilot</w:t>
                  </w:r>
                  <w:r w:rsidRPr="005A02C9">
                    <w:rPr>
                      <w:rFonts w:ascii="Helvetica" w:hAnsi="Helvetica"/>
                      <w:b/>
                      <w:spacing w:val="4"/>
                      <w:sz w:val="17"/>
                      <w:szCs w:val="17"/>
                    </w:rPr>
                    <w:t xml:space="preserve"> </w:t>
                  </w:r>
                  <w:r w:rsidRPr="005A02C9">
                    <w:rPr>
                      <w:rFonts w:ascii="Helvetica" w:hAnsi="Helvetica"/>
                      <w:b/>
                      <w:sz w:val="17"/>
                      <w:szCs w:val="17"/>
                    </w:rPr>
                    <w:t>Dies</w:t>
                  </w:r>
                  <w:r w:rsidRPr="005A02C9">
                    <w:rPr>
                      <w:rFonts w:ascii="Helvetica" w:hAnsi="Helvetica"/>
                      <w:b/>
                      <w:spacing w:val="4"/>
                      <w:sz w:val="17"/>
                      <w:szCs w:val="17"/>
                    </w:rPr>
                    <w:t xml:space="preserve"> </w:t>
                  </w:r>
                  <w:r w:rsidRPr="005A02C9">
                    <w:rPr>
                      <w:rFonts w:ascii="Helvetica" w:hAnsi="Helvetica"/>
                      <w:sz w:val="17"/>
                      <w:szCs w:val="17"/>
                    </w:rPr>
                    <w:t>-</w:t>
                  </w:r>
                  <w:r w:rsidRPr="005A02C9">
                    <w:rPr>
                      <w:rFonts w:ascii="Helvetica" w:hAnsi="Helvetica"/>
                      <w:spacing w:val="4"/>
                      <w:sz w:val="17"/>
                      <w:szCs w:val="17"/>
                    </w:rPr>
                    <w:t xml:space="preserve"> </w:t>
                  </w:r>
                  <w:r w:rsidRPr="005A02C9">
                    <w:rPr>
                      <w:rFonts w:ascii="Helvetica" w:hAnsi="Helvetica"/>
                      <w:sz w:val="17"/>
                      <w:szCs w:val="17"/>
                    </w:rPr>
                    <w:t>He</w:t>
                  </w:r>
                  <w:r w:rsidRPr="005A02C9">
                    <w:rPr>
                      <w:rFonts w:ascii="Helvetica" w:hAnsi="Helvetica"/>
                      <w:spacing w:val="4"/>
                      <w:sz w:val="17"/>
                      <w:szCs w:val="17"/>
                    </w:rPr>
                    <w:t xml:space="preserve"> </w:t>
                  </w:r>
                  <w:r w:rsidRPr="005A02C9">
                    <w:rPr>
                      <w:rFonts w:ascii="Helvetica" w:hAnsi="Helvetica"/>
                      <w:sz w:val="17"/>
                      <w:szCs w:val="17"/>
                    </w:rPr>
                    <w:t>died</w:t>
                  </w:r>
                  <w:r w:rsidRPr="005A02C9">
                    <w:rPr>
                      <w:rFonts w:ascii="Helvetica" w:hAnsi="Helvetica"/>
                      <w:spacing w:val="4"/>
                      <w:sz w:val="17"/>
                      <w:szCs w:val="17"/>
                    </w:rPr>
                    <w:t xml:space="preserve"> </w:t>
                  </w:r>
                  <w:r w:rsidRPr="005A02C9">
                    <w:rPr>
                      <w:rFonts w:ascii="Helvetica" w:hAnsi="Helvetica"/>
                      <w:sz w:val="17"/>
                      <w:szCs w:val="17"/>
                    </w:rPr>
                    <w:t>during</w:t>
                  </w:r>
                  <w:r w:rsidRPr="005A02C9">
                    <w:rPr>
                      <w:rFonts w:ascii="Helvetica" w:hAnsi="Helvetica"/>
                      <w:spacing w:val="4"/>
                      <w:sz w:val="17"/>
                      <w:szCs w:val="17"/>
                    </w:rPr>
                    <w:t xml:space="preserve"> </w:t>
                  </w:r>
                  <w:r w:rsidRPr="005A02C9">
                    <w:rPr>
                      <w:rFonts w:ascii="Helvetica" w:hAnsi="Helvetica"/>
                      <w:sz w:val="17"/>
                      <w:szCs w:val="17"/>
                    </w:rPr>
                    <w:t>the</w:t>
                  </w:r>
                  <w:r w:rsidRPr="005A02C9">
                    <w:rPr>
                      <w:rFonts w:ascii="Helvetica" w:hAnsi="Helvetica"/>
                      <w:spacing w:val="4"/>
                      <w:sz w:val="17"/>
                      <w:szCs w:val="17"/>
                    </w:rPr>
                    <w:t xml:space="preserve"> </w:t>
                  </w:r>
                  <w:r w:rsidRPr="005A02C9">
                    <w:rPr>
                      <w:rFonts w:ascii="Helvetica" w:hAnsi="Helvetica"/>
                      <w:sz w:val="17"/>
                      <w:szCs w:val="17"/>
                    </w:rPr>
                    <w:t>destruction</w:t>
                  </w:r>
                  <w:r w:rsidRPr="005A02C9">
                    <w:rPr>
                      <w:rFonts w:ascii="Helvetica" w:hAnsi="Helvetica"/>
                      <w:spacing w:val="4"/>
                      <w:sz w:val="17"/>
                      <w:szCs w:val="17"/>
                    </w:rPr>
                    <w:t xml:space="preserve"> </w:t>
                  </w:r>
                  <w:r w:rsidRPr="005A02C9">
                    <w:rPr>
                      <w:rFonts w:ascii="Helvetica" w:hAnsi="Helvetica"/>
                      <w:sz w:val="17"/>
                      <w:szCs w:val="17"/>
                    </w:rPr>
                    <w:t>of</w:t>
                  </w:r>
                  <w:r w:rsidRPr="005A02C9">
                    <w:rPr>
                      <w:rFonts w:ascii="Helvetica" w:hAnsi="Helvetica"/>
                      <w:spacing w:val="4"/>
                      <w:sz w:val="17"/>
                      <w:szCs w:val="17"/>
                    </w:rPr>
                    <w:t xml:space="preserve"> </w:t>
                  </w:r>
                  <w:r w:rsidRPr="005A02C9">
                    <w:rPr>
                      <w:rFonts w:ascii="Helvetica" w:hAnsi="Helvetica"/>
                      <w:sz w:val="17"/>
                      <w:szCs w:val="17"/>
                    </w:rPr>
                    <w:t>his</w:t>
                  </w:r>
                  <w:r w:rsidRPr="005A02C9">
                    <w:rPr>
                      <w:rFonts w:ascii="Helvetica" w:hAnsi="Helvetica"/>
                      <w:spacing w:val="4"/>
                      <w:sz w:val="17"/>
                      <w:szCs w:val="17"/>
                    </w:rPr>
                    <w:t xml:space="preserve"> </w:t>
                  </w:r>
                  <w:r w:rsidRPr="005A02C9">
                    <w:rPr>
                      <w:rFonts w:ascii="Helvetica" w:hAnsi="Helvetica"/>
                      <w:sz w:val="17"/>
                      <w:szCs w:val="17"/>
                    </w:rPr>
                    <w:t>suit</w:t>
                  </w:r>
                  <w:r w:rsidRPr="005A02C9">
                    <w:rPr>
                      <w:rFonts w:ascii="Helvetica" w:hAnsi="Helvetica"/>
                      <w:spacing w:val="4"/>
                      <w:sz w:val="17"/>
                      <w:szCs w:val="17"/>
                    </w:rPr>
                    <w:t xml:space="preserve"> </w:t>
                  </w:r>
                  <w:r w:rsidRPr="005A02C9">
                    <w:rPr>
                      <w:rFonts w:ascii="Helvetica" w:hAnsi="Helvetica"/>
                      <w:sz w:val="17"/>
                      <w:szCs w:val="17"/>
                    </w:rPr>
                    <w:t>or</w:t>
                  </w:r>
                  <w:r w:rsidRPr="005A02C9">
                    <w:rPr>
                      <w:rFonts w:ascii="Helvetica" w:hAnsi="Helvetica"/>
                      <w:spacing w:val="28"/>
                      <w:sz w:val="17"/>
                      <w:szCs w:val="17"/>
                    </w:rPr>
                    <w:t xml:space="preserve"> </w:t>
                  </w:r>
                  <w:r w:rsidRPr="005A02C9">
                    <w:rPr>
                      <w:rFonts w:ascii="Helvetica" w:hAnsi="Helvetica"/>
                      <w:sz w:val="17"/>
                      <w:szCs w:val="17"/>
                    </w:rPr>
                    <w:t>from</w:t>
                  </w:r>
                  <w:r w:rsidRPr="005A02C9">
                    <w:rPr>
                      <w:rFonts w:ascii="Helvetica" w:hAnsi="Helvetica"/>
                      <w:spacing w:val="4"/>
                      <w:sz w:val="17"/>
                      <w:szCs w:val="17"/>
                    </w:rPr>
                    <w:t xml:space="preserve"> </w:t>
                  </w:r>
                  <w:r w:rsidRPr="005A02C9">
                    <w:rPr>
                      <w:rFonts w:ascii="Helvetica" w:hAnsi="Helvetica"/>
                      <w:sz w:val="17"/>
                      <w:szCs w:val="17"/>
                    </w:rPr>
                    <w:t>his</w:t>
                  </w:r>
                  <w:r w:rsidRPr="005A02C9">
                    <w:rPr>
                      <w:rFonts w:ascii="Helvetica" w:hAnsi="Helvetica"/>
                      <w:spacing w:val="4"/>
                      <w:sz w:val="17"/>
                      <w:szCs w:val="17"/>
                    </w:rPr>
                    <w:t xml:space="preserve"> </w:t>
                  </w:r>
                  <w:r w:rsidRPr="005A02C9">
                    <w:rPr>
                      <w:rFonts w:ascii="Helvetica" w:hAnsi="Helvetica"/>
                      <w:sz w:val="17"/>
                      <w:szCs w:val="17"/>
                    </w:rPr>
                    <w:t>wounds</w:t>
                  </w:r>
                  <w:r w:rsidRPr="005A02C9">
                    <w:rPr>
                      <w:rFonts w:ascii="Helvetica" w:hAnsi="Helvetica"/>
                      <w:spacing w:val="4"/>
                      <w:sz w:val="17"/>
                      <w:szCs w:val="17"/>
                    </w:rPr>
                    <w:t xml:space="preserve"> </w:t>
                  </w:r>
                  <w:r w:rsidRPr="005A02C9">
                    <w:rPr>
                      <w:rFonts w:ascii="Helvetica" w:hAnsi="Helvetica"/>
                      <w:sz w:val="17"/>
                      <w:szCs w:val="17"/>
                    </w:rPr>
                    <w:t>afterwards</w:t>
                  </w:r>
                </w:p>
                <w:p w:rsidR="003D39BA" w:rsidRPr="005A02C9" w:rsidRDefault="003D39BA" w:rsidP="005A02C9">
                  <w:pPr>
                    <w:pStyle w:val="TableParagraph"/>
                    <w:ind w:left="1080" w:hanging="900"/>
                    <w:rPr>
                      <w:rFonts w:ascii="Helvetica" w:eastAsia="Helvetica" w:hAnsi="Helvetica" w:cs="Helvetica"/>
                      <w:sz w:val="17"/>
                      <w:szCs w:val="17"/>
                    </w:rPr>
                  </w:pPr>
                </w:p>
                <w:p w:rsidR="003D39BA" w:rsidRPr="005A02C9" w:rsidRDefault="003D39BA" w:rsidP="005A02C9">
                  <w:pPr>
                    <w:pStyle w:val="TableParagraph"/>
                    <w:ind w:left="1080" w:hanging="900"/>
                    <w:rPr>
                      <w:rFonts w:ascii="Helvetica" w:hAnsi="Helvetica" w:cs="Helvetica"/>
                      <w:sz w:val="17"/>
                      <w:szCs w:val="17"/>
                    </w:rPr>
                  </w:pPr>
                  <w:r w:rsidRPr="005A02C9">
                    <w:rPr>
                      <w:rFonts w:ascii="Helvetica" w:hAnsi="Helvetica" w:cs="Helvetica"/>
                      <w:sz w:val="17"/>
                      <w:szCs w:val="17"/>
                    </w:rPr>
                    <w:t xml:space="preserve">3-5 </w:t>
                  </w:r>
                  <w:r w:rsidRPr="005A02C9">
                    <w:rPr>
                      <w:rFonts w:ascii="Helvetica" w:hAnsi="Helvetica" w:cs="Helvetica"/>
                      <w:b/>
                      <w:bCs/>
                      <w:sz w:val="17"/>
                      <w:szCs w:val="17"/>
                    </w:rPr>
                    <w:t xml:space="preserve">Pilot survives </w:t>
                  </w:r>
                  <w:r w:rsidRPr="005A02C9">
                    <w:rPr>
                      <w:rFonts w:ascii="Helvetica" w:hAnsi="Helvetica" w:cs="Helvetica"/>
                      <w:sz w:val="17"/>
                      <w:szCs w:val="17"/>
                    </w:rPr>
                    <w:t>- He survives but is injured Roll a D6</w:t>
                  </w:r>
                </w:p>
                <w:p w:rsidR="003D39BA" w:rsidRPr="005A02C9" w:rsidRDefault="003D39BA" w:rsidP="005A02C9">
                  <w:pPr>
                    <w:pStyle w:val="TableParagraph"/>
                    <w:ind w:left="1080"/>
                    <w:rPr>
                      <w:rFonts w:ascii="Helvetica" w:hAnsi="Helvetica" w:cs="Times"/>
                      <w:sz w:val="17"/>
                      <w:szCs w:val="17"/>
                    </w:rPr>
                  </w:pPr>
                  <w:r w:rsidRPr="005A02C9">
                    <w:rPr>
                      <w:rFonts w:ascii="Helvetica" w:hAnsi="Helvetica" w:cs="Helvetica"/>
                      <w:sz w:val="17"/>
                      <w:szCs w:val="17"/>
                    </w:rPr>
                    <w:t xml:space="preserve"> 1-2 Superficial Injuries - Pilot misses one battle </w:t>
                  </w:r>
                </w:p>
                <w:p w:rsidR="003D39BA" w:rsidRPr="005A02C9" w:rsidRDefault="003D39BA" w:rsidP="005A02C9">
                  <w:pPr>
                    <w:pStyle w:val="TableParagraph"/>
                    <w:ind w:left="1080"/>
                    <w:rPr>
                      <w:rFonts w:ascii="Helvetica" w:hAnsi="Helvetica" w:cs="Times"/>
                      <w:sz w:val="17"/>
                      <w:szCs w:val="17"/>
                    </w:rPr>
                  </w:pPr>
                  <w:r w:rsidRPr="005A02C9">
                    <w:rPr>
                      <w:rFonts w:ascii="Helvetica" w:hAnsi="Helvetica" w:cs="Helvetica"/>
                      <w:sz w:val="17"/>
                      <w:szCs w:val="17"/>
                    </w:rPr>
                    <w:t xml:space="preserve">3-4 Injured - Pilot misses two battles </w:t>
                  </w:r>
                </w:p>
                <w:p w:rsidR="003D39BA" w:rsidRDefault="003D39BA" w:rsidP="005A02C9">
                  <w:pPr>
                    <w:pStyle w:val="TableParagraph"/>
                    <w:ind w:left="1080"/>
                    <w:rPr>
                      <w:rFonts w:ascii="Helvetica" w:hAnsi="Helvetica" w:cs="Helvetica"/>
                      <w:sz w:val="17"/>
                      <w:szCs w:val="17"/>
                    </w:rPr>
                  </w:pPr>
                  <w:r w:rsidRPr="005A02C9">
                    <w:rPr>
                      <w:rFonts w:ascii="Helvetica" w:hAnsi="Helvetica" w:cs="Helvetica"/>
                      <w:sz w:val="17"/>
                      <w:szCs w:val="17"/>
                    </w:rPr>
                    <w:t xml:space="preserve">5-6 Serious Injuries - roll a D6 Add +2 and the Pilot misses those number of battles. </w:t>
                  </w:r>
                </w:p>
                <w:p w:rsidR="003D39BA" w:rsidRPr="005A02C9" w:rsidRDefault="003D39BA" w:rsidP="005A02C9">
                  <w:pPr>
                    <w:pStyle w:val="TableParagraph"/>
                    <w:ind w:left="1080"/>
                    <w:rPr>
                      <w:rFonts w:ascii="Helvetica" w:hAnsi="Helvetica" w:cs="Times"/>
                      <w:sz w:val="17"/>
                      <w:szCs w:val="17"/>
                    </w:rPr>
                  </w:pPr>
                </w:p>
                <w:p w:rsidR="003D39BA" w:rsidRDefault="003D39BA" w:rsidP="005A02C9">
                  <w:pPr>
                    <w:spacing w:line="268" w:lineRule="auto"/>
                    <w:ind w:left="1080" w:right="365" w:hanging="900"/>
                    <w:rPr>
                      <w:rFonts w:ascii="Helvetica" w:eastAsia="Helvetica" w:hAnsi="Helvetica" w:cs="Helvetica"/>
                      <w:sz w:val="17"/>
                      <w:szCs w:val="17"/>
                    </w:rPr>
                  </w:pPr>
                  <w:r w:rsidRPr="005A02C9">
                    <w:rPr>
                      <w:rFonts w:ascii="Helvetica" w:hAnsi="Helvetica"/>
                      <w:sz w:val="17"/>
                      <w:szCs w:val="17"/>
                    </w:rPr>
                    <w:t>6</w:t>
                  </w:r>
                  <w:r w:rsidRPr="005A02C9">
                    <w:rPr>
                      <w:rFonts w:ascii="Helvetica" w:hAnsi="Helvetica"/>
                      <w:spacing w:val="3"/>
                      <w:sz w:val="17"/>
                      <w:szCs w:val="17"/>
                    </w:rPr>
                    <w:t xml:space="preserve"> </w:t>
                  </w:r>
                  <w:r w:rsidRPr="005A02C9">
                    <w:rPr>
                      <w:rFonts w:ascii="Helvetica" w:hAnsi="Helvetica"/>
                      <w:b/>
                      <w:sz w:val="17"/>
                      <w:szCs w:val="17"/>
                    </w:rPr>
                    <w:t>Miraculous</w:t>
                  </w:r>
                  <w:r w:rsidRPr="005A02C9">
                    <w:rPr>
                      <w:rFonts w:ascii="Helvetica" w:hAnsi="Helvetica"/>
                      <w:b/>
                      <w:spacing w:val="4"/>
                      <w:sz w:val="17"/>
                      <w:szCs w:val="17"/>
                    </w:rPr>
                    <w:t xml:space="preserve"> </w:t>
                  </w:r>
                  <w:r w:rsidRPr="005A02C9">
                    <w:rPr>
                      <w:rFonts w:ascii="Helvetica" w:hAnsi="Helvetica"/>
                      <w:b/>
                      <w:sz w:val="17"/>
                      <w:szCs w:val="17"/>
                    </w:rPr>
                    <w:t>Escape</w:t>
                  </w:r>
                  <w:r w:rsidRPr="005A02C9">
                    <w:rPr>
                      <w:rFonts w:ascii="Helvetica" w:hAnsi="Helvetica"/>
                      <w:b/>
                      <w:spacing w:val="4"/>
                      <w:sz w:val="17"/>
                      <w:szCs w:val="17"/>
                    </w:rPr>
                    <w:t xml:space="preserve"> </w:t>
                  </w:r>
                  <w:r w:rsidRPr="005A02C9">
                    <w:rPr>
                      <w:rFonts w:ascii="Helvetica" w:hAnsi="Helvetica"/>
                      <w:sz w:val="17"/>
                      <w:szCs w:val="17"/>
                    </w:rPr>
                    <w:t>-</w:t>
                  </w:r>
                  <w:r w:rsidRPr="005A02C9">
                    <w:rPr>
                      <w:rFonts w:ascii="Helvetica" w:hAnsi="Helvetica"/>
                      <w:spacing w:val="4"/>
                      <w:sz w:val="17"/>
                      <w:szCs w:val="17"/>
                    </w:rPr>
                    <w:t xml:space="preserve"> </w:t>
                  </w:r>
                  <w:r w:rsidRPr="005A02C9">
                    <w:rPr>
                      <w:rFonts w:ascii="Helvetica" w:hAnsi="Helvetica"/>
                      <w:sz w:val="17"/>
                      <w:szCs w:val="17"/>
                    </w:rPr>
                    <w:t>Pilot</w:t>
                  </w:r>
                  <w:r w:rsidRPr="005A02C9">
                    <w:rPr>
                      <w:rFonts w:ascii="Helvetica" w:hAnsi="Helvetica"/>
                      <w:spacing w:val="4"/>
                      <w:sz w:val="17"/>
                      <w:szCs w:val="17"/>
                    </w:rPr>
                    <w:t xml:space="preserve"> </w:t>
                  </w:r>
                  <w:r w:rsidRPr="005A02C9">
                    <w:rPr>
                      <w:rFonts w:ascii="Helvetica" w:hAnsi="Helvetica"/>
                      <w:spacing w:val="-1"/>
                      <w:sz w:val="17"/>
                      <w:szCs w:val="17"/>
                    </w:rPr>
                    <w:t>walks</w:t>
                  </w:r>
                  <w:r w:rsidRPr="005A02C9">
                    <w:rPr>
                      <w:rFonts w:ascii="Helvetica" w:hAnsi="Helvetica"/>
                      <w:spacing w:val="4"/>
                      <w:sz w:val="17"/>
                      <w:szCs w:val="17"/>
                    </w:rPr>
                    <w:t xml:space="preserve"> </w:t>
                  </w:r>
                  <w:r w:rsidRPr="005A02C9">
                    <w:rPr>
                      <w:rFonts w:ascii="Helvetica" w:hAnsi="Helvetica"/>
                      <w:spacing w:val="-1"/>
                      <w:sz w:val="17"/>
                      <w:szCs w:val="17"/>
                    </w:rPr>
                    <w:t>away</w:t>
                  </w:r>
                  <w:r w:rsidRPr="005A02C9">
                    <w:rPr>
                      <w:rFonts w:ascii="Helvetica" w:hAnsi="Helvetica"/>
                      <w:spacing w:val="4"/>
                      <w:sz w:val="17"/>
                      <w:szCs w:val="17"/>
                    </w:rPr>
                    <w:t xml:space="preserve"> </w:t>
                  </w:r>
                  <w:r w:rsidRPr="005A02C9">
                    <w:rPr>
                      <w:rFonts w:ascii="Helvetica" w:hAnsi="Helvetica"/>
                      <w:sz w:val="17"/>
                      <w:szCs w:val="17"/>
                    </w:rPr>
                    <w:t>from</w:t>
                  </w:r>
                  <w:r w:rsidRPr="005A02C9">
                    <w:rPr>
                      <w:rFonts w:ascii="Helvetica" w:hAnsi="Helvetica"/>
                      <w:spacing w:val="3"/>
                      <w:sz w:val="17"/>
                      <w:szCs w:val="17"/>
                    </w:rPr>
                    <w:t xml:space="preserve"> </w:t>
                  </w:r>
                  <w:r w:rsidRPr="005A02C9">
                    <w:rPr>
                      <w:rFonts w:ascii="Helvetica" w:hAnsi="Helvetica"/>
                      <w:sz w:val="17"/>
                      <w:szCs w:val="17"/>
                    </w:rPr>
                    <w:t>the</w:t>
                  </w:r>
                  <w:r w:rsidRPr="005A02C9">
                    <w:rPr>
                      <w:rFonts w:ascii="Helvetica" w:hAnsi="Helvetica"/>
                      <w:spacing w:val="4"/>
                      <w:sz w:val="17"/>
                      <w:szCs w:val="17"/>
                    </w:rPr>
                    <w:t xml:space="preserve"> </w:t>
                  </w:r>
                  <w:r w:rsidRPr="005A02C9">
                    <w:rPr>
                      <w:rFonts w:ascii="Helvetica" w:hAnsi="Helvetica"/>
                      <w:sz w:val="17"/>
                      <w:szCs w:val="17"/>
                    </w:rPr>
                    <w:t>ruins</w:t>
                  </w:r>
                  <w:r w:rsidRPr="005A02C9">
                    <w:rPr>
                      <w:rFonts w:ascii="Helvetica" w:hAnsi="Helvetica"/>
                      <w:spacing w:val="4"/>
                      <w:sz w:val="17"/>
                      <w:szCs w:val="17"/>
                    </w:rPr>
                    <w:t xml:space="preserve"> </w:t>
                  </w:r>
                  <w:r w:rsidRPr="005A02C9">
                    <w:rPr>
                      <w:rFonts w:ascii="Helvetica" w:hAnsi="Helvetica"/>
                      <w:spacing w:val="-1"/>
                      <w:sz w:val="17"/>
                      <w:szCs w:val="17"/>
                    </w:rPr>
                    <w:t>of</w:t>
                  </w:r>
                  <w:r w:rsidRPr="005A02C9">
                    <w:rPr>
                      <w:rFonts w:ascii="Helvetica" w:hAnsi="Helvetica"/>
                      <w:spacing w:val="4"/>
                      <w:sz w:val="17"/>
                      <w:szCs w:val="17"/>
                    </w:rPr>
                    <w:t xml:space="preserve"> </w:t>
                  </w:r>
                  <w:r w:rsidRPr="005A02C9">
                    <w:rPr>
                      <w:rFonts w:ascii="Helvetica" w:hAnsi="Helvetica"/>
                      <w:spacing w:val="-1"/>
                      <w:sz w:val="17"/>
                      <w:szCs w:val="17"/>
                    </w:rPr>
                    <w:t>his</w:t>
                  </w:r>
                  <w:r w:rsidRPr="005A02C9">
                    <w:rPr>
                      <w:rFonts w:ascii="Helvetica" w:hAnsi="Helvetica"/>
                      <w:spacing w:val="23"/>
                      <w:sz w:val="17"/>
                      <w:szCs w:val="17"/>
                    </w:rPr>
                    <w:t xml:space="preserve"> </w:t>
                  </w:r>
                  <w:r w:rsidRPr="005A02C9">
                    <w:rPr>
                      <w:rFonts w:ascii="Helvetica" w:hAnsi="Helvetica"/>
                      <w:sz w:val="17"/>
                      <w:szCs w:val="17"/>
                    </w:rPr>
                    <w:t>suit</w:t>
                  </w:r>
                  <w:r w:rsidRPr="005A02C9">
                    <w:rPr>
                      <w:rFonts w:ascii="Helvetica" w:hAnsi="Helvetica"/>
                      <w:spacing w:val="4"/>
                      <w:sz w:val="17"/>
                      <w:szCs w:val="17"/>
                    </w:rPr>
                    <w:t xml:space="preserve"> </w:t>
                  </w:r>
                  <w:r w:rsidRPr="005A02C9">
                    <w:rPr>
                      <w:rFonts w:ascii="Helvetica" w:hAnsi="Helvetica"/>
                      <w:spacing w:val="-1"/>
                      <w:sz w:val="17"/>
                      <w:szCs w:val="17"/>
                    </w:rPr>
                    <w:t>without</w:t>
                  </w:r>
                  <w:r w:rsidRPr="005A02C9">
                    <w:rPr>
                      <w:rFonts w:ascii="Helvetica" w:hAnsi="Helvetica"/>
                      <w:spacing w:val="4"/>
                      <w:sz w:val="17"/>
                      <w:szCs w:val="17"/>
                    </w:rPr>
                    <w:t xml:space="preserve"> </w:t>
                  </w:r>
                  <w:r w:rsidRPr="005A02C9">
                    <w:rPr>
                      <w:rFonts w:ascii="Helvetica" w:hAnsi="Helvetica"/>
                      <w:sz w:val="17"/>
                      <w:szCs w:val="17"/>
                    </w:rPr>
                    <w:t>a</w:t>
                  </w:r>
                  <w:r w:rsidRPr="005A02C9">
                    <w:rPr>
                      <w:rFonts w:ascii="Helvetica" w:hAnsi="Helvetica"/>
                      <w:spacing w:val="4"/>
                      <w:sz w:val="17"/>
                      <w:szCs w:val="17"/>
                    </w:rPr>
                    <w:t xml:space="preserve"> </w:t>
                  </w:r>
                  <w:r w:rsidRPr="005A02C9">
                    <w:rPr>
                      <w:rFonts w:ascii="Helvetica" w:hAnsi="Helvetica"/>
                      <w:sz w:val="17"/>
                      <w:szCs w:val="17"/>
                    </w:rPr>
                    <w:t>scratch</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pacing w:val="-1"/>
                      <w:sz w:val="17"/>
                    </w:rPr>
                    <w:t>him</w:t>
                  </w:r>
                </w:p>
              </w:txbxContent>
            </v:textbox>
          </v:shape>
        </w:pict>
      </w:r>
    </w:p>
    <w:p w:rsidR="00F87A27" w:rsidRDefault="00F87A27">
      <w:pPr>
        <w:spacing w:line="200" w:lineRule="atLeast"/>
        <w:rPr>
          <w:rFonts w:ascii="Garamond" w:eastAsia="Garamond" w:hAnsi="Garamond" w:cs="Garamond"/>
          <w:sz w:val="20"/>
          <w:szCs w:val="20"/>
        </w:rPr>
        <w:sectPr w:rsidR="00F87A27">
          <w:pgSz w:w="12240" w:h="15840"/>
          <w:pgMar w:top="360" w:right="620" w:bottom="280" w:left="640" w:header="720" w:footer="720" w:gutter="0"/>
          <w:cols w:space="720"/>
        </w:sectPr>
      </w:pPr>
    </w:p>
    <w:p w:rsidR="00F87A27" w:rsidRDefault="005A02C9">
      <w:pPr>
        <w:pStyle w:val="Heading2"/>
        <w:spacing w:before="50" w:line="269" w:lineRule="exact"/>
        <w:jc w:val="both"/>
        <w:rPr>
          <w:b w:val="0"/>
          <w:bCs w:val="0"/>
        </w:rPr>
      </w:pPr>
      <w:r>
        <w:lastRenderedPageBreak/>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F87A27" w:rsidRDefault="005A02C9">
      <w:pPr>
        <w:pStyle w:val="BodyText"/>
        <w:spacing w:before="3" w:line="234" w:lineRule="auto"/>
        <w:jc w:val="both"/>
      </w:pPr>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F87A27" w:rsidRDefault="005A02C9">
      <w:pPr>
        <w:pStyle w:val="BodyText"/>
        <w:spacing w:before="106" w:line="220" w:lineRule="exact"/>
        <w:jc w:val="both"/>
      </w:pPr>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none</w:t>
      </w:r>
      <w:r>
        <w:rPr>
          <w:spacing w:val="2"/>
        </w:rPr>
        <w:t xml:space="preserve"> </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F87A27" w:rsidRDefault="00E86CF6">
      <w:pPr>
        <w:pStyle w:val="BodyText"/>
        <w:spacing w:before="113" w:line="220" w:lineRule="exact"/>
        <w:jc w:val="both"/>
      </w:pPr>
      <w:r>
        <w:pict>
          <v:group id="_x0000_s1111" style="position:absolute;left:0;text-align:left;margin-left:37pt;margin-top:89.4pt;width:262pt;height:148.05pt;z-index:251674112;mso-position-horizontal-relative:page" coordorigin="740,1789" coordsize="5240,2961">
            <v:group id="_x0000_s1121" style="position:absolute;left:880;top:2475;width:4960;height:1500" coordorigin="880,2475" coordsize="4960,1500">
              <v:shape id="_x0000_s1122" style="position:absolute;left:880;top:2475;width:4960;height:1500" coordorigin="880,2475" coordsize="4960,1500" path="m880,3975r4960,l5840,2475r-4960,l880,3975xe" fillcolor="#e5e5e5" stroked="f">
                <v:path arrowok="t"/>
              </v:shape>
            </v:group>
            <v:group id="_x0000_s1119" style="position:absolute;left:880;top:2734;width:4960;height:240" coordorigin="880,2734" coordsize="4960,240">
              <v:shape id="_x0000_s1120" style="position:absolute;left:880;top:2734;width:4960;height:240" coordorigin="880,2734" coordsize="4960,240" path="m880,2974r4960,l5840,2734r-4960,l880,2974xe" fillcolor="#e5e5e5" stroked="f">
                <v:path arrowok="t"/>
              </v:shape>
            </v:group>
            <v:group id="_x0000_s1117" style="position:absolute;left:880;top:3057;width:4960;height:240" coordorigin="880,3057" coordsize="4960,240">
              <v:shape id="_x0000_s1118" style="position:absolute;left:880;top:3057;width:4960;height:240" coordorigin="880,3057" coordsize="4960,240" path="m880,3297r4960,l5840,3057r-4960,l880,3297xe" fillcolor="#e5e5e5" stroked="f">
                <v:path arrowok="t"/>
              </v:shape>
            </v:group>
            <v:group id="_x0000_s1115" style="position:absolute;left:880;top:3380;width:4960;height:240" coordorigin="880,3380" coordsize="4960,240">
              <v:shape id="_x0000_s1116" style="position:absolute;left:880;top:3380;width:4960;height:240" coordorigin="880,3380" coordsize="4960,240" path="m880,3620r4960,l5840,3380r-4960,l880,3620xe" fillcolor="#e5e5e5" stroked="f">
                <v:path arrowok="t"/>
              </v:shape>
            </v:group>
            <v:group id="_x0000_s1112" style="position:absolute;left:880;top:3914;width:4960;height:240" coordorigin="880,3914" coordsize="4960,240">
              <v:shape id="_x0000_s1114" style="position:absolute;left:880;top:3914;width:4960;height:240" coordorigin="880,3914" coordsize="4960,240" path="m880,4154r4960,l5840,3914r-4960,l880,4154xe" fillcolor="#e5e5e5" stroked="f">
                <v:path arrowok="t"/>
              </v:shape>
              <v:shape id="_x0000_s1113" type="#_x0000_t202" style="position:absolute;left:740;top:1789;width:5240;height:2961" filled="f" strokeweight="1pt">
                <v:textbox inset="0,0,0,0">
                  <w:txbxContent>
                    <w:p w:rsidR="003D39BA" w:rsidRDefault="003D39BA" w:rsidP="005A02C9">
                      <w:pPr>
                        <w:spacing w:before="121"/>
                        <w:ind w:left="941"/>
                        <w:contextualSpacing/>
                        <w:rPr>
                          <w:rFonts w:ascii="Helvetica" w:eastAsia="Helvetica" w:hAnsi="Helvetica" w:cs="Helvetica"/>
                          <w:sz w:val="17"/>
                          <w:szCs w:val="17"/>
                        </w:rPr>
                      </w:pPr>
                      <w:r>
                        <w:rPr>
                          <w:rFonts w:ascii="Helvetica"/>
                          <w:b/>
                          <w:spacing w:val="-1"/>
                          <w:sz w:val="17"/>
                        </w:rPr>
                        <w:t>Mobile</w:t>
                      </w:r>
                      <w:r>
                        <w:rPr>
                          <w:rFonts w:ascii="Helvetica"/>
                          <w:b/>
                          <w:spacing w:val="4"/>
                          <w:sz w:val="17"/>
                        </w:rPr>
                        <w:t xml:space="preserve"> </w:t>
                      </w:r>
                      <w:r>
                        <w:rPr>
                          <w:rFonts w:ascii="Helvetica"/>
                          <w:b/>
                          <w:spacing w:val="-1"/>
                          <w:sz w:val="17"/>
                        </w:rPr>
                        <w:t>Suit</w:t>
                      </w:r>
                      <w:r>
                        <w:rPr>
                          <w:rFonts w:ascii="Helvetica"/>
                          <w:b/>
                          <w:spacing w:val="4"/>
                          <w:sz w:val="17"/>
                        </w:rPr>
                        <w:t xml:space="preserve"> </w:t>
                      </w:r>
                      <w:r>
                        <w:rPr>
                          <w:rFonts w:ascii="Helvetica"/>
                          <w:b/>
                          <w:spacing w:val="-1"/>
                          <w:sz w:val="17"/>
                        </w:rPr>
                        <w:t>Repair</w:t>
                      </w:r>
                      <w:r>
                        <w:rPr>
                          <w:rFonts w:ascii="Helvetica"/>
                          <w:b/>
                          <w:spacing w:val="-13"/>
                          <w:sz w:val="17"/>
                        </w:rPr>
                        <w:t xml:space="preserve"> </w:t>
                      </w:r>
                      <w:r>
                        <w:rPr>
                          <w:rFonts w:ascii="Helvetica"/>
                          <w:b/>
                          <w:spacing w:val="-1"/>
                          <w:sz w:val="17"/>
                        </w:rPr>
                        <w:t>Time</w:t>
                      </w:r>
                      <w:r>
                        <w:rPr>
                          <w:rFonts w:ascii="Helvetica"/>
                          <w:b/>
                          <w:spacing w:val="39"/>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rsidR="003D39BA" w:rsidRDefault="003D39BA" w:rsidP="005A02C9">
                      <w:pPr>
                        <w:spacing w:before="98"/>
                        <w:ind w:left="181"/>
                        <w:contextualSpacing/>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spacing w:val="-1"/>
                          <w:sz w:val="17"/>
                        </w:rPr>
                        <w:t>-2</w:t>
                      </w:r>
                      <w:r>
                        <w:rPr>
                          <w:rFonts w:ascii="Helvetica"/>
                          <w:spacing w:val="4"/>
                          <w:sz w:val="17"/>
                        </w:rPr>
                        <w:t xml:space="preserve"> </w:t>
                      </w:r>
                      <w:r>
                        <w:rPr>
                          <w:rFonts w:ascii="Helvetica"/>
                          <w:b/>
                          <w:sz w:val="17"/>
                        </w:rPr>
                        <w:t>Minor</w:t>
                      </w:r>
                      <w:r>
                        <w:rPr>
                          <w:rFonts w:ascii="Helvetica"/>
                          <w:b/>
                          <w:spacing w:val="4"/>
                          <w:sz w:val="17"/>
                        </w:rPr>
                        <w:t xml:space="preserve"> </w:t>
                      </w:r>
                      <w:r>
                        <w:rPr>
                          <w:rFonts w:ascii="Helvetica"/>
                          <w:b/>
                          <w:sz w:val="17"/>
                        </w:rPr>
                        <w:t>Repairs</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misses</w:t>
                      </w:r>
                      <w:r>
                        <w:rPr>
                          <w:rFonts w:ascii="Helvetica"/>
                          <w:spacing w:val="4"/>
                          <w:sz w:val="17"/>
                        </w:rPr>
                        <w:t xml:space="preserve"> </w:t>
                      </w:r>
                      <w:r>
                        <w:rPr>
                          <w:rFonts w:ascii="Helvetica"/>
                          <w:spacing w:val="-1"/>
                          <w:sz w:val="17"/>
                        </w:rPr>
                        <w:t>one</w:t>
                      </w:r>
                      <w:r>
                        <w:rPr>
                          <w:rFonts w:ascii="Helvetica"/>
                          <w:spacing w:val="4"/>
                          <w:sz w:val="17"/>
                        </w:rPr>
                        <w:t xml:space="preserve"> </w:t>
                      </w:r>
                      <w:r>
                        <w:rPr>
                          <w:rFonts w:ascii="Helvetica"/>
                          <w:spacing w:val="-1"/>
                          <w:sz w:val="17"/>
                        </w:rPr>
                        <w:t>battle</w:t>
                      </w:r>
                    </w:p>
                    <w:p w:rsidR="003D39BA" w:rsidRDefault="003D39BA" w:rsidP="005A02C9">
                      <w:pPr>
                        <w:spacing w:before="7"/>
                        <w:contextualSpacing/>
                        <w:rPr>
                          <w:rFonts w:ascii="Garamond" w:eastAsia="Garamond" w:hAnsi="Garamond" w:cs="Garamond"/>
                          <w:i/>
                          <w:sz w:val="13"/>
                          <w:szCs w:val="13"/>
                        </w:rPr>
                      </w:pPr>
                    </w:p>
                    <w:p w:rsidR="003D39BA" w:rsidRDefault="003D39BA" w:rsidP="005A02C9">
                      <w:pPr>
                        <w:ind w:left="181"/>
                        <w:contextualSpacing/>
                        <w:rPr>
                          <w:rFonts w:ascii="Helvetica" w:eastAsia="Helvetica" w:hAnsi="Helvetica" w:cs="Helvetica"/>
                          <w:sz w:val="17"/>
                          <w:szCs w:val="17"/>
                        </w:rPr>
                      </w:pPr>
                      <w:r>
                        <w:rPr>
                          <w:rFonts w:ascii="Helvetica"/>
                          <w:spacing w:val="-1"/>
                          <w:sz w:val="17"/>
                        </w:rPr>
                        <w:t>3-5</w:t>
                      </w:r>
                      <w:r>
                        <w:rPr>
                          <w:rFonts w:ascii="Helvetica"/>
                          <w:spacing w:val="4"/>
                          <w:sz w:val="17"/>
                        </w:rPr>
                        <w:t xml:space="preserve"> </w:t>
                      </w:r>
                      <w:r>
                        <w:rPr>
                          <w:rFonts w:ascii="Helvetica"/>
                          <w:b/>
                          <w:sz w:val="17"/>
                        </w:rPr>
                        <w:t>Major</w:t>
                      </w:r>
                      <w:r>
                        <w:rPr>
                          <w:rFonts w:ascii="Helvetica"/>
                          <w:b/>
                          <w:spacing w:val="4"/>
                          <w:sz w:val="17"/>
                        </w:rPr>
                        <w:t xml:space="preserve"> </w:t>
                      </w:r>
                      <w:r>
                        <w:rPr>
                          <w:rFonts w:ascii="Helvetica"/>
                          <w:b/>
                          <w:sz w:val="17"/>
                        </w:rPr>
                        <w:t>Structure</w:t>
                      </w:r>
                      <w:r>
                        <w:rPr>
                          <w:rFonts w:ascii="Helvetica"/>
                          <w:b/>
                          <w:spacing w:val="4"/>
                          <w:sz w:val="17"/>
                        </w:rPr>
                        <w:t xml:space="preserve"> </w:t>
                      </w:r>
                      <w:r>
                        <w:rPr>
                          <w:rFonts w:ascii="Helvetica"/>
                          <w:b/>
                          <w:sz w:val="17"/>
                        </w:rPr>
                        <w:t>repairs</w:t>
                      </w:r>
                      <w:r>
                        <w:rPr>
                          <w:rFonts w:ascii="Helvetica"/>
                          <w:b/>
                          <w:spacing w:val="4"/>
                          <w:sz w:val="17"/>
                        </w:rPr>
                        <w:t xml:space="preserve"> </w:t>
                      </w:r>
                      <w:r>
                        <w:rPr>
                          <w:rFonts w:ascii="Helvetica"/>
                          <w:b/>
                          <w:sz w:val="17"/>
                        </w:rPr>
                        <w:t>&amp;</w:t>
                      </w:r>
                      <w:r>
                        <w:rPr>
                          <w:rFonts w:ascii="Helvetica"/>
                          <w:b/>
                          <w:spacing w:val="4"/>
                          <w:sz w:val="17"/>
                        </w:rPr>
                        <w:t xml:space="preserve"> </w:t>
                      </w:r>
                      <w:r>
                        <w:rPr>
                          <w:rFonts w:ascii="Helvetica"/>
                          <w:b/>
                          <w:sz w:val="17"/>
                        </w:rPr>
                        <w:t>electronic</w:t>
                      </w:r>
                      <w:r>
                        <w:rPr>
                          <w:rFonts w:ascii="Helvetica"/>
                          <w:b/>
                          <w:spacing w:val="4"/>
                          <w:sz w:val="17"/>
                        </w:rPr>
                        <w:t xml:space="preserve"> </w:t>
                      </w:r>
                      <w:r>
                        <w:rPr>
                          <w:rFonts w:ascii="Helvetica"/>
                          <w:b/>
                          <w:sz w:val="17"/>
                        </w:rPr>
                        <w:t>refit</w:t>
                      </w:r>
                      <w:r>
                        <w:rPr>
                          <w:rFonts w:ascii="Helvetica"/>
                          <w:b/>
                          <w:spacing w:val="4"/>
                          <w:sz w:val="17"/>
                        </w:rPr>
                        <w:t xml:space="preserve"> </w:t>
                      </w:r>
                      <w:r>
                        <w:rPr>
                          <w:rFonts w:ascii="Helvetica"/>
                          <w:sz w:val="17"/>
                        </w:rPr>
                        <w:t>-</w:t>
                      </w:r>
                    </w:p>
                    <w:p w:rsidR="003D39BA" w:rsidRPr="005A02C9" w:rsidRDefault="003D39BA" w:rsidP="005A02C9">
                      <w:pPr>
                        <w:spacing w:before="40"/>
                        <w:ind w:left="129"/>
                        <w:contextualSpacing/>
                        <w:rPr>
                          <w:rFonts w:ascii="Helvetica" w:eastAsia="Helvetica" w:hAnsi="Helvetica" w:cs="Helvetica"/>
                          <w:sz w:val="17"/>
                          <w:szCs w:val="17"/>
                        </w:rPr>
                      </w:pPr>
                      <w:r>
                        <w:rPr>
                          <w:rFonts w:ascii="Helvetica"/>
                          <w:sz w:val="17"/>
                        </w:rPr>
                        <w:t xml:space="preserve">The </w:t>
                      </w:r>
                      <w:r>
                        <w:rPr>
                          <w:rFonts w:ascii="Helvetica"/>
                          <w:spacing w:val="-3"/>
                          <w:sz w:val="17"/>
                        </w:rPr>
                        <w:t>Technicians</w:t>
                      </w:r>
                      <w:r>
                        <w:rPr>
                          <w:rFonts w:ascii="Helvetica"/>
                          <w:spacing w:val="4"/>
                          <w:sz w:val="17"/>
                        </w:rPr>
                        <w:t xml:space="preserve"> </w:t>
                      </w:r>
                      <w:r>
                        <w:rPr>
                          <w:rFonts w:ascii="Helvetica"/>
                          <w:spacing w:val="-1"/>
                          <w:sz w:val="17"/>
                        </w:rPr>
                        <w:t>cannot</w:t>
                      </w:r>
                      <w:r>
                        <w:rPr>
                          <w:rFonts w:ascii="Helvetica"/>
                          <w:spacing w:val="4"/>
                          <w:sz w:val="17"/>
                        </w:rPr>
                        <w:t xml:space="preserve"> </w:t>
                      </w:r>
                      <w:r>
                        <w:rPr>
                          <w:rFonts w:ascii="Helvetica"/>
                          <w:spacing w:val="-1"/>
                          <w:sz w:val="17"/>
                        </w:rPr>
                        <w:t>estimate</w:t>
                      </w:r>
                      <w:r>
                        <w:rPr>
                          <w:rFonts w:ascii="Helvetica"/>
                          <w:spacing w:val="4"/>
                          <w:sz w:val="17"/>
                        </w:rPr>
                        <w:t xml:space="preserve"> </w:t>
                      </w:r>
                      <w:r>
                        <w:rPr>
                          <w:rFonts w:ascii="Helvetica"/>
                          <w:spacing w:val="-1"/>
                          <w:sz w:val="17"/>
                        </w:rPr>
                        <w:t>repair</w:t>
                      </w:r>
                      <w:r>
                        <w:rPr>
                          <w:rFonts w:ascii="Helvetica"/>
                          <w:spacing w:val="4"/>
                          <w:sz w:val="17"/>
                        </w:rPr>
                        <w:t xml:space="preserve"> </w:t>
                      </w:r>
                      <w:r>
                        <w:rPr>
                          <w:rFonts w:ascii="Helvetica"/>
                          <w:sz w:val="17"/>
                        </w:rPr>
                        <w:t xml:space="preserve">time </w:t>
                      </w:r>
                      <w:r>
                        <w:rPr>
                          <w:rFonts w:ascii="Helvetica"/>
                          <w:spacing w:val="9"/>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3"/>
                          <w:sz w:val="17"/>
                        </w:rPr>
                        <w:t xml:space="preserve"> </w:t>
                      </w:r>
                      <w:r>
                        <w:rPr>
                          <w:rFonts w:ascii="Helvetica"/>
                          <w:spacing w:val="-1"/>
                          <w:sz w:val="17"/>
                        </w:rPr>
                        <w:t>D6</w:t>
                      </w:r>
                    </w:p>
                    <w:p w:rsidR="003D39BA" w:rsidRPr="005A02C9" w:rsidRDefault="003D39BA" w:rsidP="005A02C9">
                      <w:pPr>
                        <w:ind w:left="1490"/>
                        <w:contextualSpacing/>
                        <w:rPr>
                          <w:rFonts w:ascii="Helvetica" w:eastAsia="Helvetica" w:hAnsi="Helvetica" w:cs="Helvetica"/>
                          <w:sz w:val="17"/>
                          <w:szCs w:val="17"/>
                        </w:rPr>
                      </w:pPr>
                      <w:r>
                        <w:rPr>
                          <w:rFonts w:ascii="Helvetica"/>
                          <w:spacing w:val="-1"/>
                          <w:sz w:val="17"/>
                        </w:rPr>
                        <w:t>1-2</w:t>
                      </w:r>
                      <w:r>
                        <w:rPr>
                          <w:rFonts w:ascii="Helvetica"/>
                          <w:spacing w:val="4"/>
                          <w:sz w:val="17"/>
                        </w:rPr>
                        <w:t xml:space="preserve"> </w:t>
                      </w:r>
                      <w:r>
                        <w:rPr>
                          <w:rFonts w:ascii="Helvetica"/>
                          <w:sz w:val="17"/>
                        </w:rPr>
                        <w:t xml:space="preserve">Easy </w:t>
                      </w:r>
                      <w:r>
                        <w:rPr>
                          <w:rFonts w:ascii="Helvetica"/>
                          <w:spacing w:val="9"/>
                          <w:sz w:val="17"/>
                        </w:rPr>
                        <w:t xml:space="preserve"> </w:t>
                      </w:r>
                      <w:r>
                        <w:rPr>
                          <w:rFonts w:ascii="Helvetica"/>
                          <w:spacing w:val="-1"/>
                          <w:sz w:val="17"/>
                        </w:rPr>
                        <w:t>job</w:t>
                      </w:r>
                      <w:r>
                        <w:rPr>
                          <w:rFonts w:ascii="Helvetica"/>
                          <w:spacing w:val="4"/>
                          <w:sz w:val="17"/>
                        </w:rPr>
                        <w:t xml:space="preserve"> </w:t>
                      </w:r>
                      <w:r>
                        <w:rPr>
                          <w:rFonts w:ascii="Helvetica"/>
                          <w:sz w:val="17"/>
                        </w:rPr>
                        <w:t>-</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misses</w:t>
                      </w:r>
                      <w:r>
                        <w:rPr>
                          <w:rFonts w:ascii="Helvetica"/>
                          <w:spacing w:val="4"/>
                          <w:sz w:val="17"/>
                        </w:rPr>
                        <w:t xml:space="preserve"> </w:t>
                      </w:r>
                      <w:r>
                        <w:rPr>
                          <w:rFonts w:ascii="Helvetica"/>
                          <w:spacing w:val="-1"/>
                          <w:sz w:val="17"/>
                        </w:rPr>
                        <w:t>one</w:t>
                      </w:r>
                      <w:r>
                        <w:rPr>
                          <w:rFonts w:ascii="Helvetica"/>
                          <w:spacing w:val="4"/>
                          <w:sz w:val="17"/>
                        </w:rPr>
                        <w:t xml:space="preserve"> </w:t>
                      </w:r>
                      <w:r>
                        <w:rPr>
                          <w:rFonts w:ascii="Helvetica"/>
                          <w:spacing w:val="-1"/>
                          <w:sz w:val="17"/>
                        </w:rPr>
                        <w:t>battle</w:t>
                      </w:r>
                    </w:p>
                    <w:p w:rsidR="003D39BA" w:rsidRPr="005A02C9" w:rsidRDefault="003D39BA" w:rsidP="005A02C9">
                      <w:pPr>
                        <w:ind w:left="1490"/>
                        <w:contextualSpacing/>
                        <w:rPr>
                          <w:rFonts w:ascii="Helvetica" w:eastAsia="Helvetica" w:hAnsi="Helvetica" w:cs="Helvetica"/>
                          <w:sz w:val="17"/>
                          <w:szCs w:val="17"/>
                        </w:rPr>
                      </w:pPr>
                      <w:r>
                        <w:rPr>
                          <w:rFonts w:ascii="Helvetica"/>
                          <w:spacing w:val="-1"/>
                          <w:sz w:val="17"/>
                        </w:rPr>
                        <w:t>3-4</w:t>
                      </w:r>
                      <w:r>
                        <w:rPr>
                          <w:rFonts w:ascii="Helvetica"/>
                          <w:sz w:val="17"/>
                        </w:rPr>
                        <w:t xml:space="preserve"> </w:t>
                      </w:r>
                      <w:r>
                        <w:rPr>
                          <w:rFonts w:ascii="Helvetica"/>
                          <w:spacing w:val="-2"/>
                          <w:sz w:val="17"/>
                        </w:rPr>
                        <w:t>Tricky</w:t>
                      </w:r>
                      <w:r>
                        <w:rPr>
                          <w:rFonts w:ascii="Helvetica"/>
                          <w:spacing w:val="4"/>
                          <w:sz w:val="17"/>
                        </w:rPr>
                        <w:t xml:space="preserve"> </w:t>
                      </w:r>
                      <w:r>
                        <w:rPr>
                          <w:rFonts w:ascii="Helvetica"/>
                          <w:sz w:val="17"/>
                        </w:rPr>
                        <w:t xml:space="preserve">repair </w:t>
                      </w:r>
                      <w:r>
                        <w:rPr>
                          <w:rFonts w:ascii="Helvetica"/>
                          <w:spacing w:val="9"/>
                          <w:sz w:val="17"/>
                        </w:rPr>
                        <w:t xml:space="preserve"> </w:t>
                      </w:r>
                      <w:r>
                        <w:rPr>
                          <w:rFonts w:ascii="Helvetica"/>
                          <w:sz w:val="17"/>
                        </w:rPr>
                        <w:t>-</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misses</w:t>
                      </w:r>
                      <w:r>
                        <w:rPr>
                          <w:rFonts w:ascii="Helvetica"/>
                          <w:spacing w:val="4"/>
                          <w:sz w:val="17"/>
                        </w:rPr>
                        <w:t xml:space="preserve"> </w:t>
                      </w:r>
                      <w:r>
                        <w:rPr>
                          <w:rFonts w:ascii="Helvetica"/>
                          <w:sz w:val="17"/>
                        </w:rPr>
                        <w:t>two</w:t>
                      </w:r>
                      <w:r>
                        <w:rPr>
                          <w:rFonts w:ascii="Helvetica"/>
                          <w:spacing w:val="3"/>
                          <w:sz w:val="17"/>
                        </w:rPr>
                        <w:t xml:space="preserve"> </w:t>
                      </w:r>
                      <w:r>
                        <w:rPr>
                          <w:rFonts w:ascii="Helvetica"/>
                          <w:spacing w:val="-1"/>
                          <w:sz w:val="17"/>
                        </w:rPr>
                        <w:t>battles</w:t>
                      </w:r>
                    </w:p>
                    <w:p w:rsidR="003D39BA" w:rsidRDefault="003D39BA" w:rsidP="005A02C9">
                      <w:pPr>
                        <w:ind w:left="1514" w:right="123"/>
                        <w:contextualSpacing/>
                        <w:rPr>
                          <w:rFonts w:ascii="Helvetica"/>
                          <w:spacing w:val="-1"/>
                          <w:sz w:val="17"/>
                        </w:rPr>
                      </w:pPr>
                      <w:r>
                        <w:rPr>
                          <w:rFonts w:ascii="Helvetica"/>
                          <w:spacing w:val="-1"/>
                          <w:sz w:val="17"/>
                        </w:rPr>
                        <w:t>5-6</w:t>
                      </w:r>
                      <w:r>
                        <w:rPr>
                          <w:rFonts w:ascii="Helvetica"/>
                          <w:spacing w:val="4"/>
                          <w:sz w:val="17"/>
                        </w:rPr>
                        <w:t xml:space="preserve"> </w:t>
                      </w:r>
                      <w:r>
                        <w:rPr>
                          <w:rFonts w:ascii="Helvetica"/>
                          <w:spacing w:val="-1"/>
                          <w:sz w:val="17"/>
                        </w:rPr>
                        <w:t>Cannot</w:t>
                      </w:r>
                      <w:r>
                        <w:rPr>
                          <w:rFonts w:ascii="Helvetica"/>
                          <w:spacing w:val="4"/>
                          <w:sz w:val="17"/>
                        </w:rPr>
                        <w:t xml:space="preserve"> </w:t>
                      </w:r>
                      <w:r>
                        <w:rPr>
                          <w:rFonts w:ascii="Helvetica"/>
                          <w:spacing w:val="-1"/>
                          <w:sz w:val="17"/>
                        </w:rPr>
                        <w:t>get</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parts</w:t>
                      </w:r>
                      <w:r>
                        <w:rPr>
                          <w:rFonts w:ascii="Helvetica"/>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5"/>
                          <w:sz w:val="17"/>
                        </w:rPr>
                        <w:t xml:space="preserve"> </w:t>
                      </w:r>
                      <w:r>
                        <w:rPr>
                          <w:rFonts w:ascii="Helvetica"/>
                          <w:spacing w:val="-1"/>
                          <w:sz w:val="17"/>
                        </w:rPr>
                        <w:t>Add</w:t>
                      </w:r>
                      <w:r>
                        <w:rPr>
                          <w:rFonts w:ascii="Helvetica"/>
                          <w:spacing w:val="4"/>
                          <w:sz w:val="17"/>
                        </w:rPr>
                        <w:t xml:space="preserve"> </w:t>
                      </w:r>
                      <w:r>
                        <w:rPr>
                          <w:rFonts w:ascii="Helvetica"/>
                          <w:spacing w:val="-1"/>
                          <w:sz w:val="17"/>
                        </w:rPr>
                        <w:t>+1</w:t>
                      </w:r>
                      <w:r>
                        <w:rPr>
                          <w:rFonts w:ascii="Helvetica"/>
                          <w:spacing w:val="4"/>
                          <w:sz w:val="17"/>
                        </w:rPr>
                        <w:t xml:space="preserve"> </w:t>
                      </w:r>
                      <w:r>
                        <w:rPr>
                          <w:rFonts w:ascii="Helvetica"/>
                          <w:spacing w:val="-1"/>
                          <w:sz w:val="17"/>
                        </w:rPr>
                        <w:t>and</w:t>
                      </w:r>
                      <w:r>
                        <w:rPr>
                          <w:rFonts w:ascii="Helvetica"/>
                          <w:spacing w:val="28"/>
                          <w:sz w:val="17"/>
                        </w:rPr>
                        <w:t xml:space="preserve"> </w:t>
                      </w:r>
                      <w:r>
                        <w:rPr>
                          <w:rFonts w:ascii="Helvetica"/>
                          <w:sz w:val="17"/>
                        </w:rPr>
                        <w:t>the</w:t>
                      </w:r>
                      <w:r>
                        <w:rPr>
                          <w:rFonts w:ascii="Helvetica"/>
                          <w:spacing w:val="3"/>
                          <w:sz w:val="17"/>
                        </w:rPr>
                        <w:t xml:space="preserve"> </w:t>
                      </w:r>
                      <w:r>
                        <w:rPr>
                          <w:rFonts w:ascii="Helvetica"/>
                          <w:sz w:val="17"/>
                        </w:rPr>
                        <w:t>Suit</w:t>
                      </w:r>
                      <w:r>
                        <w:rPr>
                          <w:rFonts w:ascii="Helvetica"/>
                          <w:spacing w:val="4"/>
                          <w:sz w:val="17"/>
                        </w:rPr>
                        <w:t xml:space="preserve"> </w:t>
                      </w:r>
                      <w:r>
                        <w:rPr>
                          <w:rFonts w:ascii="Helvetica"/>
                          <w:spacing w:val="-1"/>
                          <w:sz w:val="17"/>
                        </w:rPr>
                        <w:t>misses</w:t>
                      </w:r>
                      <w:r>
                        <w:rPr>
                          <w:rFonts w:ascii="Helvetica"/>
                          <w:spacing w:val="4"/>
                          <w:sz w:val="17"/>
                        </w:rPr>
                        <w:t xml:space="preserve"> </w:t>
                      </w:r>
                      <w:r>
                        <w:rPr>
                          <w:rFonts w:ascii="Helvetica"/>
                          <w:sz w:val="17"/>
                        </w:rPr>
                        <w:t>those</w:t>
                      </w:r>
                      <w:r>
                        <w:rPr>
                          <w:rFonts w:ascii="Helvetica"/>
                          <w:spacing w:val="4"/>
                          <w:sz w:val="17"/>
                        </w:rPr>
                        <w:t xml:space="preserve"> </w:t>
                      </w:r>
                      <w:r>
                        <w:rPr>
                          <w:rFonts w:ascii="Helvetica"/>
                          <w:spacing w:val="-1"/>
                          <w:sz w:val="17"/>
                        </w:rPr>
                        <w:t>number</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battles.</w:t>
                      </w:r>
                    </w:p>
                    <w:p w:rsidR="003D39BA" w:rsidRDefault="003D39BA" w:rsidP="005A02C9">
                      <w:pPr>
                        <w:ind w:left="1514" w:right="123"/>
                        <w:contextualSpacing/>
                        <w:rPr>
                          <w:rFonts w:ascii="Helvetica" w:eastAsia="Helvetica" w:hAnsi="Helvetica" w:cs="Helvetica"/>
                          <w:sz w:val="17"/>
                          <w:szCs w:val="17"/>
                        </w:rPr>
                      </w:pPr>
                    </w:p>
                    <w:p w:rsidR="003D39BA" w:rsidRDefault="003D39BA" w:rsidP="005A02C9">
                      <w:pPr>
                        <w:spacing w:before="111"/>
                        <w:ind w:left="129" w:right="603" w:firstLine="52"/>
                        <w:contextualSpacing/>
                        <w:rPr>
                          <w:rFonts w:ascii="Helvetica" w:eastAsia="Helvetica" w:hAnsi="Helvetica" w:cs="Helvetica"/>
                          <w:sz w:val="17"/>
                          <w:szCs w:val="17"/>
                        </w:rPr>
                      </w:pPr>
                      <w:r>
                        <w:rPr>
                          <w:rFonts w:ascii="Helvetica"/>
                          <w:sz w:val="17"/>
                        </w:rPr>
                        <w:t>6</w:t>
                      </w:r>
                      <w:r>
                        <w:rPr>
                          <w:rFonts w:ascii="Helvetica"/>
                          <w:spacing w:val="3"/>
                          <w:sz w:val="17"/>
                        </w:rPr>
                        <w:t xml:space="preserve"> </w:t>
                      </w:r>
                      <w:r>
                        <w:rPr>
                          <w:rFonts w:ascii="Helvetica"/>
                          <w:b/>
                          <w:spacing w:val="-1"/>
                          <w:sz w:val="17"/>
                        </w:rPr>
                        <w:t>All</w:t>
                      </w:r>
                      <w:r>
                        <w:rPr>
                          <w:rFonts w:ascii="Helvetica"/>
                          <w:b/>
                          <w:spacing w:val="4"/>
                          <w:sz w:val="17"/>
                        </w:rPr>
                        <w:t xml:space="preserve"> </w:t>
                      </w:r>
                      <w:r>
                        <w:rPr>
                          <w:rFonts w:ascii="Helvetica"/>
                          <w:b/>
                          <w:spacing w:val="-1"/>
                          <w:sz w:val="17"/>
                        </w:rPr>
                        <w:t>Nighter</w:t>
                      </w:r>
                      <w:r>
                        <w:rPr>
                          <w:rFonts w:ascii="Helvetica"/>
                          <w:b/>
                          <w:spacing w:val="4"/>
                          <w:sz w:val="17"/>
                        </w:rPr>
                        <w:t xml:space="preserve"> </w:t>
                      </w:r>
                      <w:r>
                        <w:rPr>
                          <w:rFonts w:ascii="Helvetica"/>
                          <w:sz w:val="17"/>
                        </w:rPr>
                        <w:t>-</w:t>
                      </w:r>
                      <w:r>
                        <w:rPr>
                          <w:rFonts w:ascii="Helvetica"/>
                          <w:spacing w:val="1"/>
                          <w:sz w:val="17"/>
                        </w:rPr>
                        <w:t xml:space="preserve"> </w:t>
                      </w:r>
                      <w:r>
                        <w:rPr>
                          <w:rFonts w:ascii="Helvetica"/>
                          <w:sz w:val="17"/>
                        </w:rPr>
                        <w:t>The</w:t>
                      </w:r>
                      <w:r>
                        <w:rPr>
                          <w:rFonts w:ascii="Helvetica"/>
                          <w:spacing w:val="1"/>
                          <w:sz w:val="17"/>
                        </w:rPr>
                        <w:t xml:space="preserve"> </w:t>
                      </w:r>
                      <w:r>
                        <w:rPr>
                          <w:rFonts w:ascii="Helvetica"/>
                          <w:spacing w:val="-3"/>
                          <w:sz w:val="17"/>
                        </w:rPr>
                        <w:t>Technicians</w:t>
                      </w:r>
                      <w:r>
                        <w:rPr>
                          <w:rFonts w:ascii="Helvetica"/>
                          <w:spacing w:val="4"/>
                          <w:sz w:val="17"/>
                        </w:rPr>
                        <w:t xml:space="preserve"> </w:t>
                      </w:r>
                      <w:r>
                        <w:rPr>
                          <w:rFonts w:ascii="Helvetica"/>
                          <w:spacing w:val="-1"/>
                          <w:sz w:val="17"/>
                        </w:rPr>
                        <w:t>pull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all</w:t>
                      </w:r>
                      <w:r>
                        <w:rPr>
                          <w:rFonts w:ascii="Helvetica"/>
                          <w:spacing w:val="4"/>
                          <w:sz w:val="17"/>
                        </w:rPr>
                        <w:t xml:space="preserve"> </w:t>
                      </w:r>
                      <w:r>
                        <w:rPr>
                          <w:rFonts w:ascii="Helvetica"/>
                          <w:spacing w:val="-1"/>
                          <w:sz w:val="17"/>
                        </w:rPr>
                        <w:t>nighter</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suit</w:t>
                      </w:r>
                      <w:r>
                        <w:rPr>
                          <w:rFonts w:ascii="Helvetica"/>
                          <w:spacing w:val="3"/>
                          <w:sz w:val="17"/>
                        </w:rPr>
                        <w:t xml:space="preserve"> </w:t>
                      </w:r>
                      <w:r>
                        <w:rPr>
                          <w:rFonts w:ascii="Helvetica"/>
                          <w:spacing w:val="-1"/>
                          <w:sz w:val="17"/>
                        </w:rPr>
                        <w:t>is</w:t>
                      </w:r>
                      <w:r>
                        <w:rPr>
                          <w:rFonts w:ascii="Helvetica"/>
                          <w:spacing w:val="22"/>
                          <w:sz w:val="17"/>
                        </w:rPr>
                        <w:t xml:space="preserve"> </w:t>
                      </w:r>
                      <w:r>
                        <w:rPr>
                          <w:rFonts w:ascii="Helvetica"/>
                          <w:sz w:val="17"/>
                        </w:rPr>
                        <w:t>ready</w:t>
                      </w:r>
                      <w:r>
                        <w:rPr>
                          <w:rFonts w:ascii="Helvetica"/>
                          <w:spacing w:val="3"/>
                          <w:sz w:val="17"/>
                        </w:rPr>
                        <w:t xml:space="preserve"> </w:t>
                      </w:r>
                      <w:r>
                        <w:rPr>
                          <w:rFonts w:ascii="Helvetica"/>
                          <w:sz w:val="17"/>
                        </w:rPr>
                        <w:t>for</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next</w:t>
                      </w:r>
                      <w:r>
                        <w:rPr>
                          <w:rFonts w:ascii="Helvetica"/>
                          <w:spacing w:val="4"/>
                          <w:sz w:val="17"/>
                        </w:rPr>
                        <w:t xml:space="preserve"> </w:t>
                      </w:r>
                      <w:r>
                        <w:rPr>
                          <w:rFonts w:ascii="Helvetica"/>
                          <w:spacing w:val="-1"/>
                          <w:sz w:val="17"/>
                        </w:rPr>
                        <w:t>battle.</w:t>
                      </w:r>
                    </w:p>
                  </w:txbxContent>
                </v:textbox>
              </v:shape>
            </v:group>
            <w10:wrap anchorx="page"/>
          </v:group>
        </w:pict>
      </w:r>
      <w:r w:rsidR="005A02C9">
        <w:rPr>
          <w:spacing w:val="-1"/>
        </w:rPr>
        <w:t>Now</w:t>
      </w:r>
      <w:r w:rsidR="005A02C9">
        <w:rPr>
          <w:spacing w:val="26"/>
        </w:rPr>
        <w:t xml:space="preserve"> </w:t>
      </w:r>
      <w:r w:rsidR="005A02C9">
        <w:t>Mobile</w:t>
      </w:r>
      <w:r w:rsidR="005A02C9">
        <w:rPr>
          <w:spacing w:val="26"/>
        </w:rPr>
        <w:t xml:space="preserve"> </w:t>
      </w:r>
      <w:r w:rsidR="005A02C9">
        <w:t>Suit</w:t>
      </w:r>
      <w:r w:rsidR="005A02C9">
        <w:rPr>
          <w:spacing w:val="26"/>
        </w:rPr>
        <w:t xml:space="preserve"> </w:t>
      </w:r>
      <w:r w:rsidR="005A02C9">
        <w:rPr>
          <w:spacing w:val="-2"/>
        </w:rPr>
        <w:t>Technicians</w:t>
      </w:r>
      <w:r w:rsidR="005A02C9">
        <w:rPr>
          <w:spacing w:val="26"/>
        </w:rPr>
        <w:t xml:space="preserve"> </w:t>
      </w:r>
      <w:r w:rsidR="005A02C9">
        <w:t>are</w:t>
      </w:r>
      <w:r w:rsidR="005A02C9">
        <w:rPr>
          <w:spacing w:val="26"/>
        </w:rPr>
        <w:t xml:space="preserve"> </w:t>
      </w:r>
      <w:r w:rsidR="005A02C9">
        <w:t>highly</w:t>
      </w:r>
      <w:r w:rsidR="005A02C9">
        <w:rPr>
          <w:spacing w:val="26"/>
        </w:rPr>
        <w:t xml:space="preserve"> </w:t>
      </w:r>
      <w:r w:rsidR="005A02C9">
        <w:t>trained</w:t>
      </w:r>
      <w:r w:rsidR="005A02C9">
        <w:rPr>
          <w:spacing w:val="26"/>
        </w:rPr>
        <w:t xml:space="preserve"> </w:t>
      </w:r>
      <w:r w:rsidR="005A02C9">
        <w:t>and</w:t>
      </w:r>
      <w:r w:rsidR="005A02C9">
        <w:rPr>
          <w:spacing w:val="26"/>
        </w:rPr>
        <w:t xml:space="preserve"> </w:t>
      </w:r>
      <w:r w:rsidR="005A02C9">
        <w:t>can</w:t>
      </w:r>
      <w:r w:rsidR="005A02C9">
        <w:rPr>
          <w:spacing w:val="26"/>
        </w:rPr>
        <w:t xml:space="preserve"> </w:t>
      </w:r>
      <w:r w:rsidR="005A02C9">
        <w:rPr>
          <w:spacing w:val="1"/>
        </w:rPr>
        <w:t>perform</w:t>
      </w:r>
      <w:r w:rsidR="005A02C9">
        <w:rPr>
          <w:spacing w:val="28"/>
        </w:rPr>
        <w:t xml:space="preserve"> </w:t>
      </w:r>
      <w:r w:rsidR="005A02C9">
        <w:t>repair</w:t>
      </w:r>
      <w:r w:rsidR="005A02C9">
        <w:rPr>
          <w:spacing w:val="4"/>
        </w:rPr>
        <w:t xml:space="preserve"> </w:t>
      </w:r>
      <w:r w:rsidR="005A02C9">
        <w:t>miracles</w:t>
      </w:r>
      <w:r w:rsidR="005A02C9">
        <w:rPr>
          <w:spacing w:val="4"/>
        </w:rPr>
        <w:t xml:space="preserve"> </w:t>
      </w:r>
      <w:r w:rsidR="005A02C9">
        <w:rPr>
          <w:spacing w:val="-1"/>
        </w:rPr>
        <w:t>even</w:t>
      </w:r>
      <w:r w:rsidR="005A02C9">
        <w:rPr>
          <w:spacing w:val="4"/>
        </w:rPr>
        <w:t xml:space="preserve"> </w:t>
      </w:r>
      <w:r w:rsidR="005A02C9">
        <w:t>on</w:t>
      </w:r>
      <w:r w:rsidR="005A02C9">
        <w:rPr>
          <w:spacing w:val="4"/>
        </w:rPr>
        <w:t xml:space="preserve"> </w:t>
      </w:r>
      <w:r w:rsidR="005A02C9">
        <w:t>the</w:t>
      </w:r>
      <w:r w:rsidR="005A02C9">
        <w:rPr>
          <w:spacing w:val="4"/>
        </w:rPr>
        <w:t xml:space="preserve"> </w:t>
      </w:r>
      <w:r w:rsidR="005A02C9">
        <w:t>most</w:t>
      </w:r>
      <w:r w:rsidR="005A02C9">
        <w:rPr>
          <w:spacing w:val="4"/>
        </w:rPr>
        <w:t xml:space="preserve"> </w:t>
      </w:r>
      <w:r w:rsidR="005A02C9">
        <w:t>seriously</w:t>
      </w:r>
      <w:r w:rsidR="005A02C9">
        <w:rPr>
          <w:spacing w:val="4"/>
        </w:rPr>
        <w:t xml:space="preserve"> </w:t>
      </w:r>
      <w:r w:rsidR="005A02C9">
        <w:t>damaged</w:t>
      </w:r>
      <w:r w:rsidR="005A02C9">
        <w:rPr>
          <w:spacing w:val="4"/>
        </w:rPr>
        <w:t xml:space="preserve"> </w:t>
      </w:r>
      <w:r w:rsidR="005A02C9">
        <w:rPr>
          <w:spacing w:val="-2"/>
        </w:rPr>
        <w:t>suits.</w:t>
      </w:r>
      <w:r w:rsidR="005A02C9">
        <w:rPr>
          <w:spacing w:val="4"/>
        </w:rPr>
        <w:t xml:space="preserve"> </w:t>
      </w:r>
      <w:r w:rsidR="005A02C9">
        <w:rPr>
          <w:spacing w:val="-2"/>
        </w:rPr>
        <w:t>However,</w:t>
      </w:r>
      <w:r w:rsidR="005A02C9">
        <w:rPr>
          <w:spacing w:val="21"/>
        </w:rPr>
        <w:t xml:space="preserve"> </w:t>
      </w:r>
      <w:r w:rsidR="005A02C9">
        <w:t>there</w:t>
      </w:r>
      <w:r w:rsidR="005A02C9">
        <w:rPr>
          <w:spacing w:val="6"/>
        </w:rPr>
        <w:t xml:space="preserve"> </w:t>
      </w:r>
      <w:r w:rsidR="005A02C9">
        <w:t>are</w:t>
      </w:r>
      <w:r w:rsidR="005A02C9">
        <w:rPr>
          <w:spacing w:val="6"/>
        </w:rPr>
        <w:t xml:space="preserve"> </w:t>
      </w:r>
      <w:r w:rsidR="005A02C9">
        <w:t>times</w:t>
      </w:r>
      <w:r w:rsidR="005A02C9">
        <w:rPr>
          <w:spacing w:val="6"/>
        </w:rPr>
        <w:t xml:space="preserve"> </w:t>
      </w:r>
      <w:r w:rsidR="005A02C9">
        <w:t>when</w:t>
      </w:r>
      <w:r w:rsidR="005A02C9">
        <w:rPr>
          <w:spacing w:val="6"/>
        </w:rPr>
        <w:t xml:space="preserve"> </w:t>
      </w:r>
      <w:r w:rsidR="005A02C9">
        <w:t>the</w:t>
      </w:r>
      <w:r w:rsidR="005A02C9">
        <w:rPr>
          <w:spacing w:val="6"/>
        </w:rPr>
        <w:t xml:space="preserve"> </w:t>
      </w:r>
      <w:r w:rsidR="005A02C9">
        <w:rPr>
          <w:spacing w:val="-1"/>
        </w:rPr>
        <w:t>technicians</w:t>
      </w:r>
      <w:r w:rsidR="005A02C9">
        <w:rPr>
          <w:spacing w:val="6"/>
        </w:rPr>
        <w:t xml:space="preserve"> </w:t>
      </w:r>
      <w:r w:rsidR="005A02C9">
        <w:t>are</w:t>
      </w:r>
      <w:r w:rsidR="005A02C9">
        <w:rPr>
          <w:spacing w:val="6"/>
        </w:rPr>
        <w:t xml:space="preserve"> </w:t>
      </w:r>
      <w:r w:rsidR="005A02C9">
        <w:rPr>
          <w:spacing w:val="-2"/>
        </w:rPr>
        <w:t>over</w:t>
      </w:r>
      <w:r w:rsidR="005A02C9">
        <w:rPr>
          <w:spacing w:val="6"/>
        </w:rPr>
        <w:t xml:space="preserve"> </w:t>
      </w:r>
      <w:r w:rsidR="005A02C9">
        <w:rPr>
          <w:spacing w:val="-2"/>
        </w:rPr>
        <w:t>worked</w:t>
      </w:r>
      <w:r w:rsidR="005A02C9">
        <w:rPr>
          <w:spacing w:val="6"/>
        </w:rPr>
        <w:t xml:space="preserve"> </w:t>
      </w:r>
      <w:r w:rsidR="005A02C9">
        <w:t>or</w:t>
      </w:r>
      <w:r w:rsidR="005A02C9">
        <w:rPr>
          <w:spacing w:val="6"/>
        </w:rPr>
        <w:t xml:space="preserve"> </w:t>
      </w:r>
      <w:r w:rsidR="005A02C9">
        <w:t>the</w:t>
      </w:r>
      <w:r w:rsidR="005A02C9">
        <w:rPr>
          <w:spacing w:val="6"/>
        </w:rPr>
        <w:t xml:space="preserve"> </w:t>
      </w:r>
      <w:r w:rsidR="005A02C9">
        <w:t>repairs</w:t>
      </w:r>
      <w:r w:rsidR="005A02C9">
        <w:rPr>
          <w:spacing w:val="31"/>
        </w:rPr>
        <w:t xml:space="preserve"> </w:t>
      </w:r>
      <w:r w:rsidR="005A02C9">
        <w:t>are</w:t>
      </w:r>
      <w:r w:rsidR="005A02C9">
        <w:rPr>
          <w:spacing w:val="10"/>
        </w:rPr>
        <w:t xml:space="preserve"> </w:t>
      </w:r>
      <w:r w:rsidR="005A02C9">
        <w:t>just</w:t>
      </w:r>
      <w:r w:rsidR="005A02C9">
        <w:rPr>
          <w:spacing w:val="10"/>
        </w:rPr>
        <w:t xml:space="preserve"> </w:t>
      </w:r>
      <w:r w:rsidR="005A02C9">
        <w:t>too</w:t>
      </w:r>
      <w:r w:rsidR="005A02C9">
        <w:rPr>
          <w:spacing w:val="10"/>
        </w:rPr>
        <w:t xml:space="preserve"> </w:t>
      </w:r>
      <w:r w:rsidR="005A02C9">
        <w:t>complex</w:t>
      </w:r>
      <w:r w:rsidR="005A02C9">
        <w:rPr>
          <w:spacing w:val="10"/>
        </w:rPr>
        <w:t xml:space="preserve"> </w:t>
      </w:r>
      <w:r w:rsidR="005A02C9">
        <w:t>to</w:t>
      </w:r>
      <w:r w:rsidR="005A02C9">
        <w:rPr>
          <w:spacing w:val="10"/>
        </w:rPr>
        <w:t xml:space="preserve"> </w:t>
      </w:r>
      <w:r w:rsidR="005A02C9">
        <w:t>be</w:t>
      </w:r>
      <w:r w:rsidR="005A02C9">
        <w:rPr>
          <w:spacing w:val="10"/>
        </w:rPr>
        <w:t xml:space="preserve"> </w:t>
      </w:r>
      <w:r w:rsidR="005A02C9">
        <w:t>completed</w:t>
      </w:r>
      <w:r w:rsidR="005A02C9">
        <w:rPr>
          <w:spacing w:val="10"/>
        </w:rPr>
        <w:t xml:space="preserve"> </w:t>
      </w:r>
      <w:r w:rsidR="005A02C9">
        <w:t>in</w:t>
      </w:r>
      <w:r w:rsidR="005A02C9">
        <w:rPr>
          <w:spacing w:val="10"/>
        </w:rPr>
        <w:t xml:space="preserve"> </w:t>
      </w:r>
      <w:r w:rsidR="005A02C9">
        <w:t>time</w:t>
      </w:r>
      <w:r w:rsidR="005A02C9">
        <w:rPr>
          <w:spacing w:val="10"/>
        </w:rPr>
        <w:t xml:space="preserve"> </w:t>
      </w:r>
      <w:r w:rsidR="005A02C9">
        <w:t>for</w:t>
      </w:r>
      <w:r w:rsidR="005A02C9">
        <w:rPr>
          <w:spacing w:val="10"/>
        </w:rPr>
        <w:t xml:space="preserve"> </w:t>
      </w:r>
      <w:r w:rsidR="005A02C9">
        <w:t>the</w:t>
      </w:r>
      <w:r w:rsidR="005A02C9">
        <w:rPr>
          <w:spacing w:val="10"/>
        </w:rPr>
        <w:t xml:space="preserve"> </w:t>
      </w:r>
      <w:r w:rsidR="005A02C9">
        <w:t>next</w:t>
      </w:r>
      <w:r w:rsidR="005A02C9">
        <w:rPr>
          <w:spacing w:val="10"/>
        </w:rPr>
        <w:t xml:space="preserve"> </w:t>
      </w:r>
      <w:r w:rsidR="005A02C9">
        <w:t xml:space="preserve">mission. </w:t>
      </w:r>
      <w:r w:rsidR="005A02C9">
        <w:rPr>
          <w:spacing w:val="-3"/>
        </w:rPr>
        <w:t>For</w:t>
      </w:r>
      <w:r w:rsidR="005A02C9">
        <w:rPr>
          <w:spacing w:val="3"/>
        </w:rPr>
        <w:t xml:space="preserve"> </w:t>
      </w:r>
      <w:r w:rsidR="005A02C9">
        <w:t>every</w:t>
      </w:r>
      <w:r w:rsidR="005A02C9">
        <w:rPr>
          <w:spacing w:val="3"/>
        </w:rPr>
        <w:t xml:space="preserve"> </w:t>
      </w:r>
      <w:r w:rsidR="005A02C9">
        <w:t>immobilized</w:t>
      </w:r>
      <w:r w:rsidR="005A02C9">
        <w:rPr>
          <w:spacing w:val="3"/>
        </w:rPr>
        <w:t xml:space="preserve"> </w:t>
      </w:r>
      <w:r w:rsidR="005A02C9">
        <w:t>and</w:t>
      </w:r>
      <w:r w:rsidR="005A02C9">
        <w:rPr>
          <w:spacing w:val="3"/>
        </w:rPr>
        <w:t xml:space="preserve"> </w:t>
      </w:r>
      <w:r w:rsidR="005A02C9">
        <w:t>damaged</w:t>
      </w:r>
      <w:r w:rsidR="005A02C9">
        <w:rPr>
          <w:spacing w:val="3"/>
        </w:rPr>
        <w:t xml:space="preserve"> </w:t>
      </w:r>
      <w:r w:rsidR="005A02C9">
        <w:t>suit</w:t>
      </w:r>
      <w:r w:rsidR="005A02C9">
        <w:rPr>
          <w:spacing w:val="3"/>
        </w:rPr>
        <w:t xml:space="preserve"> </w:t>
      </w:r>
      <w:r w:rsidR="005A02C9">
        <w:t>in</w:t>
      </w:r>
      <w:r w:rsidR="005A02C9">
        <w:rPr>
          <w:spacing w:val="3"/>
        </w:rPr>
        <w:t xml:space="preserve"> </w:t>
      </w:r>
      <w:r w:rsidR="005A02C9">
        <w:rPr>
          <w:spacing w:val="-1"/>
        </w:rPr>
        <w:t>your</w:t>
      </w:r>
      <w:r w:rsidR="005A02C9">
        <w:rPr>
          <w:spacing w:val="3"/>
        </w:rPr>
        <w:t xml:space="preserve"> </w:t>
      </w:r>
      <w:r w:rsidR="005A02C9">
        <w:rPr>
          <w:spacing w:val="-3"/>
        </w:rPr>
        <w:t>Team</w:t>
      </w:r>
      <w:r w:rsidR="005A02C9">
        <w:rPr>
          <w:spacing w:val="3"/>
        </w:rPr>
        <w:t xml:space="preserve"> </w:t>
      </w:r>
      <w:r w:rsidR="005A02C9">
        <w:t>roll</w:t>
      </w:r>
      <w:r w:rsidR="005A02C9">
        <w:rPr>
          <w:spacing w:val="3"/>
        </w:rPr>
        <w:t xml:space="preserve"> </w:t>
      </w:r>
      <w:r w:rsidR="005A02C9">
        <w:t>a</w:t>
      </w:r>
      <w:r w:rsidR="005A02C9">
        <w:rPr>
          <w:spacing w:val="3"/>
        </w:rPr>
        <w:t xml:space="preserve"> </w:t>
      </w:r>
      <w:r w:rsidR="005A02C9">
        <w:t>D6</w:t>
      </w:r>
      <w:r w:rsidR="005A02C9">
        <w:rPr>
          <w:spacing w:val="3"/>
        </w:rPr>
        <w:t xml:space="preserve"> </w:t>
      </w:r>
      <w:r w:rsidR="005A02C9">
        <w:t>on</w:t>
      </w:r>
      <w:r w:rsidR="005A02C9">
        <w:rPr>
          <w:spacing w:val="27"/>
        </w:rPr>
        <w:t xml:space="preserve"> </w:t>
      </w:r>
      <w:r w:rsidR="005A02C9">
        <w:t>a</w:t>
      </w:r>
      <w:r w:rsidR="005A02C9">
        <w:rPr>
          <w:spacing w:val="3"/>
        </w:rPr>
        <w:t xml:space="preserve"> </w:t>
      </w:r>
      <w:r w:rsidR="005A02C9">
        <w:t>4+</w:t>
      </w:r>
      <w:r w:rsidR="005A02C9">
        <w:rPr>
          <w:spacing w:val="3"/>
        </w:rPr>
        <w:t xml:space="preserve"> </w:t>
      </w:r>
      <w:r w:rsidR="005A02C9">
        <w:t>the</w:t>
      </w:r>
      <w:r w:rsidR="005A02C9">
        <w:rPr>
          <w:spacing w:val="3"/>
        </w:rPr>
        <w:t xml:space="preserve"> </w:t>
      </w:r>
      <w:r w:rsidR="005A02C9">
        <w:t>repairs</w:t>
      </w:r>
      <w:r w:rsidR="005A02C9">
        <w:rPr>
          <w:spacing w:val="3"/>
        </w:rPr>
        <w:t xml:space="preserve"> </w:t>
      </w:r>
      <w:r w:rsidR="005A02C9">
        <w:t>will</w:t>
      </w:r>
      <w:r w:rsidR="005A02C9">
        <w:rPr>
          <w:spacing w:val="3"/>
        </w:rPr>
        <w:t xml:space="preserve"> </w:t>
      </w:r>
      <w:r w:rsidR="005A02C9">
        <w:t>be</w:t>
      </w:r>
      <w:r w:rsidR="005A02C9">
        <w:rPr>
          <w:spacing w:val="3"/>
        </w:rPr>
        <w:t xml:space="preserve"> </w:t>
      </w:r>
      <w:r w:rsidR="005A02C9">
        <w:t>completed</w:t>
      </w:r>
      <w:r w:rsidR="005A02C9">
        <w:rPr>
          <w:spacing w:val="3"/>
        </w:rPr>
        <w:t xml:space="preserve"> </w:t>
      </w:r>
      <w:r w:rsidR="005A02C9">
        <w:t>in</w:t>
      </w:r>
      <w:r w:rsidR="005A02C9">
        <w:rPr>
          <w:spacing w:val="3"/>
        </w:rPr>
        <w:t xml:space="preserve"> </w:t>
      </w:r>
      <w:r w:rsidR="005A02C9">
        <w:t>time</w:t>
      </w:r>
      <w:r w:rsidR="005A02C9">
        <w:rPr>
          <w:spacing w:val="3"/>
        </w:rPr>
        <w:t xml:space="preserve"> </w:t>
      </w:r>
      <w:r w:rsidR="005A02C9">
        <w:t>for</w:t>
      </w:r>
      <w:r w:rsidR="005A02C9">
        <w:rPr>
          <w:spacing w:val="3"/>
        </w:rPr>
        <w:t xml:space="preserve"> </w:t>
      </w:r>
      <w:r w:rsidR="005A02C9">
        <w:t>the</w:t>
      </w:r>
      <w:r w:rsidR="005A02C9">
        <w:rPr>
          <w:spacing w:val="3"/>
        </w:rPr>
        <w:t xml:space="preserve"> </w:t>
      </w:r>
      <w:r w:rsidR="005A02C9">
        <w:t>next</w:t>
      </w:r>
      <w:r w:rsidR="005A02C9">
        <w:rPr>
          <w:spacing w:val="3"/>
        </w:rPr>
        <w:t xml:space="preserve"> </w:t>
      </w:r>
      <w:r w:rsidR="005A02C9">
        <w:t>engagement.</w:t>
      </w:r>
      <w:r w:rsidR="005A02C9">
        <w:rPr>
          <w:spacing w:val="29"/>
        </w:rPr>
        <w:t xml:space="preserve"> </w:t>
      </w:r>
      <w:r w:rsidR="005A02C9">
        <w:t>If</w:t>
      </w:r>
      <w:r w:rsidR="005A02C9">
        <w:rPr>
          <w:spacing w:val="31"/>
        </w:rPr>
        <w:t xml:space="preserve"> </w:t>
      </w:r>
      <w:r w:rsidR="005A02C9">
        <w:t>the</w:t>
      </w:r>
      <w:r w:rsidR="005A02C9">
        <w:rPr>
          <w:spacing w:val="5"/>
        </w:rPr>
        <w:t xml:space="preserve"> </w:t>
      </w:r>
      <w:r w:rsidR="005A02C9">
        <w:t>roll</w:t>
      </w:r>
      <w:r w:rsidR="005A02C9">
        <w:rPr>
          <w:spacing w:val="5"/>
        </w:rPr>
        <w:t xml:space="preserve"> </w:t>
      </w:r>
      <w:r w:rsidR="005A02C9">
        <w:t>fails</w:t>
      </w:r>
      <w:r w:rsidR="005A02C9">
        <w:rPr>
          <w:spacing w:val="5"/>
        </w:rPr>
        <w:t xml:space="preserve"> </w:t>
      </w:r>
      <w:r w:rsidR="005A02C9">
        <w:t>roll</w:t>
      </w:r>
      <w:r w:rsidR="005A02C9">
        <w:rPr>
          <w:spacing w:val="5"/>
        </w:rPr>
        <w:t xml:space="preserve"> </w:t>
      </w:r>
      <w:r w:rsidR="005A02C9">
        <w:t>on</w:t>
      </w:r>
      <w:r w:rsidR="005A02C9">
        <w:rPr>
          <w:spacing w:val="5"/>
        </w:rPr>
        <w:t xml:space="preserve"> </w:t>
      </w:r>
      <w:r w:rsidR="005A02C9">
        <w:t>the</w:t>
      </w:r>
      <w:r w:rsidR="005A02C9">
        <w:rPr>
          <w:spacing w:val="5"/>
        </w:rPr>
        <w:t xml:space="preserve"> </w:t>
      </w:r>
      <w:r w:rsidR="005A02C9">
        <w:t>table</w:t>
      </w:r>
      <w:r w:rsidR="005A02C9">
        <w:rPr>
          <w:spacing w:val="5"/>
        </w:rPr>
        <w:t xml:space="preserve"> </w:t>
      </w:r>
      <w:r w:rsidR="005A02C9">
        <w:rPr>
          <w:spacing w:val="-1"/>
        </w:rPr>
        <w:t>below…</w:t>
      </w:r>
    </w:p>
    <w:p w:rsidR="00F87A27" w:rsidRDefault="005A02C9">
      <w:pPr>
        <w:pStyle w:val="BodyText"/>
        <w:spacing w:before="54" w:line="220" w:lineRule="exact"/>
        <w:ind w:right="116"/>
        <w:jc w:val="both"/>
      </w:pPr>
      <w:r>
        <w:br w:type="column"/>
      </w:r>
      <w:r>
        <w:lastRenderedPageBreak/>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F87A27" w:rsidRDefault="00F87A27">
      <w:pPr>
        <w:spacing w:before="2"/>
        <w:rPr>
          <w:rFonts w:ascii="Garamond" w:eastAsia="Garamond" w:hAnsi="Garamond" w:cs="Garamond"/>
          <w:sz w:val="19"/>
          <w:szCs w:val="19"/>
        </w:rPr>
      </w:pPr>
    </w:p>
    <w:p w:rsidR="00F87A27" w:rsidRDefault="005A02C9">
      <w:pPr>
        <w:pStyle w:val="Heading2"/>
        <w:spacing w:line="269" w:lineRule="exact"/>
        <w:jc w:val="both"/>
        <w:rPr>
          <w:b w:val="0"/>
          <w:bCs w:val="0"/>
        </w:rPr>
      </w:pPr>
      <w:r>
        <w:t>Scenarios</w:t>
      </w:r>
    </w:p>
    <w:p w:rsidR="00F87A27" w:rsidRDefault="005A02C9">
      <w:pPr>
        <w:pStyle w:val="BodyText"/>
        <w:spacing w:before="3" w:line="234" w:lineRule="auto"/>
        <w:ind w:right="112"/>
        <w:jc w:val="both"/>
      </w:pPr>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r>
        <w:rPr>
          <w:spacing w:val="2"/>
        </w:rPr>
        <w:t>wargame</w:t>
      </w:r>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rsidR="00F87A27" w:rsidRDefault="00F87A27">
      <w:pPr>
        <w:spacing w:before="5"/>
        <w:rPr>
          <w:rFonts w:ascii="Garamond" w:eastAsia="Garamond" w:hAnsi="Garamond" w:cs="Garamond"/>
          <w:sz w:val="18"/>
          <w:szCs w:val="18"/>
        </w:rPr>
      </w:pPr>
    </w:p>
    <w:p w:rsidR="00F87A27" w:rsidRDefault="005A02C9">
      <w:pPr>
        <w:pStyle w:val="Heading2"/>
        <w:spacing w:line="269" w:lineRule="exact"/>
        <w:jc w:val="both"/>
        <w:rPr>
          <w:b w:val="0"/>
          <w:bCs w:val="0"/>
        </w:rPr>
      </w:pPr>
      <w:r>
        <w:t>Becoming</w:t>
      </w:r>
      <w:r>
        <w:rPr>
          <w:spacing w:val="6"/>
        </w:rPr>
        <w:t xml:space="preserve"> </w:t>
      </w:r>
      <w:r>
        <w:t>Elite</w:t>
      </w:r>
    </w:p>
    <w:p w:rsidR="00F87A27" w:rsidRDefault="005A02C9">
      <w:pPr>
        <w:pStyle w:val="BodyText"/>
        <w:spacing w:before="3" w:line="234" w:lineRule="auto"/>
        <w:ind w:right="117"/>
        <w:jc w:val="both"/>
      </w:pPr>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t>points</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F87A27" w:rsidRDefault="00F87A27">
      <w:pPr>
        <w:spacing w:before="2"/>
        <w:rPr>
          <w:rFonts w:ascii="Garamond" w:eastAsia="Garamond" w:hAnsi="Garamond" w:cs="Garamond"/>
          <w:sz w:val="19"/>
          <w:szCs w:val="19"/>
        </w:rPr>
      </w:pPr>
    </w:p>
    <w:p w:rsidR="00F87A27" w:rsidRDefault="005A02C9">
      <w:pPr>
        <w:ind w:left="120"/>
        <w:jc w:val="both"/>
        <w:rPr>
          <w:rFonts w:ascii="Garamond" w:eastAsia="Garamond" w:hAnsi="Garamond" w:cs="Garamond"/>
          <w:sz w:val="20"/>
          <w:szCs w:val="20"/>
        </w:rPr>
      </w:pPr>
      <w:r>
        <w:rPr>
          <w:rFonts w:ascii="Garamond" w:eastAsia="Garamond" w:hAnsi="Garamond" w:cs="Garamond"/>
          <w:i/>
          <w:sz w:val="20"/>
          <w:szCs w:val="20"/>
        </w:rPr>
        <w:t>That</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5"/>
          <w:sz w:val="20"/>
          <w:szCs w:val="20"/>
        </w:rPr>
        <w:t xml:space="preserve"> </w:t>
      </w:r>
      <w:r>
        <w:rPr>
          <w:rFonts w:ascii="Garamond" w:eastAsia="Garamond" w:hAnsi="Garamond" w:cs="Garamond"/>
          <w:i/>
          <w:sz w:val="20"/>
          <w:szCs w:val="20"/>
        </w:rPr>
        <w:t>all…</w:t>
      </w:r>
      <w:r>
        <w:rPr>
          <w:rFonts w:ascii="Garamond" w:eastAsia="Garamond" w:hAnsi="Garamond" w:cs="Garamond"/>
          <w:i/>
          <w:spacing w:val="5"/>
          <w:sz w:val="20"/>
          <w:szCs w:val="20"/>
        </w:rPr>
        <w:t xml:space="preserve"> </w:t>
      </w:r>
      <w:r>
        <w:rPr>
          <w:rFonts w:ascii="Garamond" w:eastAsia="Garamond" w:hAnsi="Garamond" w:cs="Garamond"/>
          <w:i/>
          <w:sz w:val="20"/>
          <w:szCs w:val="20"/>
        </w:rPr>
        <w:t>Good</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luck</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Pilots.</w:t>
      </w:r>
    </w:p>
    <w:p w:rsidR="00F87A27" w:rsidRDefault="00F87A27">
      <w:pPr>
        <w:jc w:val="both"/>
        <w:rPr>
          <w:rFonts w:ascii="Garamond" w:eastAsia="Garamond" w:hAnsi="Garamond" w:cs="Garamond"/>
          <w:sz w:val="20"/>
          <w:szCs w:val="20"/>
        </w:rPr>
        <w:sectPr w:rsidR="00F87A27">
          <w:pgSz w:w="12240" w:h="15840"/>
          <w:pgMar w:top="640" w:right="620" w:bottom="280" w:left="620" w:header="720" w:footer="720" w:gutter="0"/>
          <w:cols w:num="2" w:space="720" w:equalWidth="0">
            <w:col w:w="5382" w:space="118"/>
            <w:col w:w="5500"/>
          </w:cols>
        </w:sect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rPr>
          <w:rFonts w:ascii="Garamond" w:eastAsia="Garamond" w:hAnsi="Garamond" w:cs="Garamond"/>
          <w:i/>
          <w:sz w:val="20"/>
          <w:szCs w:val="20"/>
        </w:rPr>
      </w:pPr>
    </w:p>
    <w:p w:rsidR="00F87A27" w:rsidRDefault="00F87A27">
      <w:pPr>
        <w:spacing w:before="3"/>
        <w:rPr>
          <w:rFonts w:ascii="Garamond" w:eastAsia="Garamond" w:hAnsi="Garamond" w:cs="Garamond"/>
          <w:i/>
        </w:rPr>
      </w:pPr>
    </w:p>
    <w:p w:rsidR="00F87A27" w:rsidRDefault="00E86CF6">
      <w:pPr>
        <w:spacing w:line="200" w:lineRule="atLeast"/>
        <w:ind w:left="100"/>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v:group id="_x0000_s1107" style="width:540pt;height:351.3pt;mso-position-horizontal-relative:char;mso-position-vertical-relative:line" coordsize="10800,7026">
            <v:shape id="_x0000_s1110" type="#_x0000_t75" style="position:absolute;left:20;top:20;width:10760;height:6986">
              <v:imagedata r:id="rId72" o:title=""/>
            </v:shape>
            <v:group id="_x0000_s1108" style="position:absolute;left:10;top:10;width:10780;height:7006" coordorigin="10,10" coordsize="10780,7006">
              <v:shape id="_x0000_s1109" style="position:absolute;left:10;top:10;width:10780;height:7006" coordorigin="10,10" coordsize="10780,7006" path="m10,10r10780,l10790,7016,10,7016,10,10xe" filled="f" strokeweight="1pt">
                <v:path arrowok="t"/>
              </v:shape>
            </v:group>
            <w10:wrap type="none"/>
            <w10:anchorlock/>
          </v:group>
        </w:pict>
      </w:r>
    </w:p>
    <w:p w:rsidR="00F87A27" w:rsidRDefault="00F87A27">
      <w:pPr>
        <w:spacing w:line="200" w:lineRule="atLeast"/>
        <w:rPr>
          <w:rFonts w:ascii="Garamond" w:eastAsia="Garamond" w:hAnsi="Garamond" w:cs="Garamond"/>
          <w:sz w:val="20"/>
          <w:szCs w:val="20"/>
        </w:rPr>
        <w:sectPr w:rsidR="00F87A27">
          <w:type w:val="continuous"/>
          <w:pgSz w:w="12240" w:h="15840"/>
          <w:pgMar w:top="700" w:right="620" w:bottom="280" w:left="620" w:header="720" w:footer="720" w:gutter="0"/>
          <w:cols w:space="720"/>
        </w:sectPr>
      </w:pPr>
    </w:p>
    <w:p w:rsidR="00F87A27" w:rsidRDefault="00E86CF6">
      <w:pPr>
        <w:spacing w:before="117"/>
        <w:ind w:left="2657"/>
        <w:rPr>
          <w:rFonts w:ascii="Stencil" w:eastAsia="Stencil" w:hAnsi="Stencil" w:cs="Stencil"/>
          <w:sz w:val="48"/>
          <w:szCs w:val="48"/>
        </w:rPr>
      </w:pPr>
      <w:r w:rsidRPr="00E86CF6">
        <w:lastRenderedPageBreak/>
        <w:pict>
          <v:group id="_x0000_s1105" style="position:absolute;left:0;text-align:left;margin-left:46pt;margin-top:447.1pt;width:244pt;height:40pt;z-index:-251720192;mso-position-horizontal-relative:page;mso-position-vertical-relative:page" coordorigin="920,8942" coordsize="4880,800">
            <v:shape id="_x0000_s1106" style="position:absolute;left:920;top:8942;width:4880;height:800" coordorigin="920,8942" coordsize="4880,800" path="m920,9742r4880,l5800,8942r-4880,l920,9742xe" fillcolor="#e5e5e5" stroked="f">
              <v:path arrowok="t"/>
            </v:shape>
            <w10:wrap anchorx="page" anchory="page"/>
          </v:group>
        </w:pict>
      </w:r>
      <w:r w:rsidRPr="00E86CF6">
        <w:pict>
          <v:group id="_x0000_s1103" style="position:absolute;left:0;text-align:left;margin-left:46pt;margin-top:534.75pt;width:244pt;height:50pt;z-index:-251719168;mso-position-horizontal-relative:page;mso-position-vertical-relative:page" coordorigin="920,10696" coordsize="4880">
            <v:shape id="_x0000_s1104" style="position:absolute;left:920;top:10696;width:4880;height:1000" coordorigin="920,10696" coordsize="4880" path="m920,11696r4880,l5800,10696r-4880,l920,11696xe" fillcolor="#e5e5e5" stroked="f">
              <v:path arrowok="t"/>
            </v:shape>
            <w10:wrap anchorx="page" anchory="page"/>
          </v:group>
        </w:pict>
      </w:r>
      <w:r w:rsidRPr="00E86CF6">
        <w:pict>
          <v:group id="_x0000_s1101" style="position:absolute;left:0;text-align:left;margin-left:46pt;margin-top:623.25pt;width:244pt;height:40pt;z-index:-251718144;mso-position-horizontal-relative:page;mso-position-vertical-relative:page" coordorigin="920,12466" coordsize="4880,800">
            <v:shape id="_x0000_s1102" style="position:absolute;left:920;top:12466;width:4880;height:800" coordorigin="920,12466" coordsize="4880,800" path="m920,13266r4880,l5800,12466r-4880,l920,13266xe" fillcolor="#e5e5e5" stroked="f">
              <v:path arrowok="t"/>
            </v:shape>
            <w10:wrap anchorx="page" anchory="page"/>
          </v:group>
        </w:pict>
      </w:r>
      <w:r w:rsidRPr="00E86CF6">
        <w:pict>
          <v:group id="_x0000_s1099" style="position:absolute;left:0;text-align:left;margin-left:46pt;margin-top:702.95pt;width:244pt;height:40pt;z-index:-251717120;mso-position-horizontal-relative:page;mso-position-vertical-relative:page" coordorigin="920,14059" coordsize="4880,800">
            <v:shape id="_x0000_s1100" style="position:absolute;left:920;top:14059;width:4880;height:800" coordorigin="920,14059" coordsize="4880,800" path="m920,14859r4880,l5800,14059r-4880,l920,14859xe" fillcolor="#e5e5e5" stroked="f">
              <v:path arrowok="t"/>
            </v:shape>
            <w10:wrap anchorx="page" anchory="page"/>
          </v:group>
        </w:pict>
      </w:r>
      <w:r w:rsidRPr="00E86CF6">
        <w:pict>
          <v:group id="_x0000_s1095" style="position:absolute;left:0;text-align:left;margin-left:313.95pt;margin-top:342pt;width:260.05pt;height:421pt;z-index:251675136;mso-position-horizontal-relative:page;mso-position-vertical-relative:page" coordorigin="6280,6840" coordsize="5201,8420">
            <v:group id="_x0000_s1096" style="position:absolute;left:6440;top:7927;width:4880;height:1160" coordorigin="6440,7927" coordsize="4880,1160">
              <v:shape id="_x0000_s1098" style="position:absolute;left:6440;top:7927;width:4880;height:1160" coordorigin="6440,7927" coordsize="4880,1160" path="m6440,9087r4880,l11320,7927r-4880,l6440,9087xe" fillcolor="#e5e5e5" stroked="f">
                <v:path arrowok="t"/>
              </v:shape>
              <v:shape id="_x0000_s1097" type="#_x0000_t202" style="position:absolute;left:6280;top:6840;width:5201;height:8420" fillcolor="#e5e5e5" strokeweight="2pt">
                <v:textbox style="mso-next-textbox:#_x0000_s1097" inset="0,0,0,0">
                  <w:txbxContent>
                    <w:p w:rsidR="003D39BA" w:rsidRDefault="003D39BA" w:rsidP="005A02C9">
                      <w:pPr>
                        <w:tabs>
                          <w:tab w:val="left" w:pos="360"/>
                        </w:tabs>
                        <w:spacing w:before="2" w:after="2"/>
                        <w:ind w:left="90"/>
                        <w:rPr>
                          <w:rFonts w:ascii="Helvetica" w:eastAsia="Helvetica" w:hAnsi="Helvetica" w:cs="Helvetica"/>
                          <w:sz w:val="17"/>
                          <w:szCs w:val="17"/>
                        </w:rPr>
                      </w:pPr>
                      <w:r>
                        <w:rPr>
                          <w:rFonts w:ascii="Helvetica"/>
                          <w:b/>
                          <w:sz w:val="17"/>
                        </w:rPr>
                        <w:t>Mobile</w:t>
                      </w:r>
                      <w:r>
                        <w:rPr>
                          <w:rFonts w:ascii="Helvetica"/>
                          <w:b/>
                          <w:spacing w:val="4"/>
                          <w:sz w:val="17"/>
                        </w:rPr>
                        <w:t xml:space="preserve"> </w:t>
                      </w:r>
                      <w:r>
                        <w:rPr>
                          <w:rFonts w:ascii="Helvetica"/>
                          <w:b/>
                          <w:sz w:val="17"/>
                        </w:rPr>
                        <w:t>Suit</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b/>
                          <w:sz w:val="17"/>
                        </w:rPr>
                        <w:t>&amp;</w:t>
                      </w:r>
                      <w:r>
                        <w:rPr>
                          <w:rFonts w:ascii="Helvetica"/>
                          <w:b/>
                          <w:spacing w:val="4"/>
                          <w:sz w:val="17"/>
                        </w:rPr>
                        <w:t xml:space="preserve"> </w:t>
                      </w:r>
                      <w:r>
                        <w:rPr>
                          <w:rFonts w:ascii="Helvetica"/>
                          <w:b/>
                          <w:sz w:val="17"/>
                        </w:rPr>
                        <w:t>Upgrade</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z w:val="17"/>
                        </w:rPr>
                        <w:t>2D6</w:t>
                      </w:r>
                    </w:p>
                    <w:p w:rsidR="003D39BA" w:rsidRDefault="003D39BA" w:rsidP="005A02C9">
                      <w:pPr>
                        <w:tabs>
                          <w:tab w:val="left" w:pos="360"/>
                        </w:tabs>
                        <w:spacing w:before="2" w:after="2" w:line="268" w:lineRule="auto"/>
                        <w:ind w:left="90" w:right="137"/>
                        <w:jc w:val="both"/>
                        <w:rPr>
                          <w:rFonts w:ascii="Helvetica" w:eastAsia="Helvetica" w:hAnsi="Helvetica" w:cs="Helvetica"/>
                          <w:sz w:val="17"/>
                          <w:szCs w:val="17"/>
                        </w:rPr>
                      </w:pPr>
                      <w:r>
                        <w:rPr>
                          <w:rFonts w:ascii="Helvetica"/>
                          <w:spacing w:val="-1"/>
                          <w:sz w:val="17"/>
                        </w:rPr>
                        <w:t>2-3</w:t>
                      </w:r>
                      <w:r>
                        <w:rPr>
                          <w:rFonts w:ascii="Helvetica"/>
                          <w:spacing w:val="14"/>
                          <w:sz w:val="17"/>
                        </w:rPr>
                        <w:t xml:space="preserve"> </w:t>
                      </w:r>
                      <w:r>
                        <w:rPr>
                          <w:rFonts w:ascii="Helvetica"/>
                          <w:b/>
                          <w:spacing w:val="-3"/>
                          <w:sz w:val="17"/>
                        </w:rPr>
                        <w:t>Terrifying</w:t>
                      </w:r>
                      <w:r>
                        <w:rPr>
                          <w:rFonts w:ascii="Helvetica"/>
                          <w:b/>
                          <w:spacing w:val="15"/>
                          <w:sz w:val="17"/>
                        </w:rPr>
                        <w:t xml:space="preserve"> </w:t>
                      </w:r>
                      <w:r>
                        <w:rPr>
                          <w:rFonts w:ascii="Helvetica"/>
                          <w:sz w:val="17"/>
                        </w:rPr>
                        <w:t>-</w:t>
                      </w:r>
                      <w:r>
                        <w:rPr>
                          <w:rFonts w:ascii="Helvetica"/>
                          <w:spacing w:val="12"/>
                          <w:sz w:val="17"/>
                        </w:rPr>
                        <w:t xml:space="preserve"> </w:t>
                      </w:r>
                      <w:r>
                        <w:rPr>
                          <w:rFonts w:ascii="Helvetica"/>
                          <w:sz w:val="17"/>
                        </w:rPr>
                        <w:t>The</w:t>
                      </w:r>
                      <w:r>
                        <w:rPr>
                          <w:rFonts w:ascii="Helvetica"/>
                          <w:spacing w:val="15"/>
                          <w:sz w:val="17"/>
                        </w:rPr>
                        <w:t xml:space="preserve"> </w:t>
                      </w:r>
                      <w:r>
                        <w:rPr>
                          <w:rFonts w:ascii="Helvetica"/>
                          <w:sz w:val="17"/>
                        </w:rPr>
                        <w:t>suit</w:t>
                      </w:r>
                      <w:r>
                        <w:rPr>
                          <w:rFonts w:ascii="Helvetica"/>
                          <w:spacing w:val="15"/>
                          <w:sz w:val="17"/>
                        </w:rPr>
                        <w:t xml:space="preserve"> </w:t>
                      </w:r>
                      <w:r>
                        <w:rPr>
                          <w:rFonts w:ascii="Helvetica"/>
                          <w:spacing w:val="-1"/>
                          <w:sz w:val="17"/>
                        </w:rPr>
                        <w:t>or</w:t>
                      </w:r>
                      <w:r>
                        <w:rPr>
                          <w:rFonts w:ascii="Helvetica"/>
                          <w:spacing w:val="15"/>
                          <w:sz w:val="17"/>
                        </w:rPr>
                        <w:t xml:space="preserve"> </w:t>
                      </w:r>
                      <w:r>
                        <w:rPr>
                          <w:rFonts w:ascii="Helvetica"/>
                          <w:spacing w:val="-1"/>
                          <w:sz w:val="17"/>
                        </w:rPr>
                        <w:t>its</w:t>
                      </w:r>
                      <w:r>
                        <w:rPr>
                          <w:rFonts w:ascii="Helvetica"/>
                          <w:spacing w:val="15"/>
                          <w:sz w:val="17"/>
                        </w:rPr>
                        <w:t xml:space="preserve"> </w:t>
                      </w:r>
                      <w:r>
                        <w:rPr>
                          <w:rFonts w:ascii="Helvetica"/>
                          <w:sz w:val="17"/>
                        </w:rPr>
                        <w:t>colors</w:t>
                      </w:r>
                      <w:r>
                        <w:rPr>
                          <w:rFonts w:ascii="Helvetica"/>
                          <w:spacing w:val="15"/>
                          <w:sz w:val="17"/>
                        </w:rPr>
                        <w:t xml:space="preserve"> </w:t>
                      </w:r>
                      <w:r>
                        <w:rPr>
                          <w:rFonts w:ascii="Helvetica"/>
                          <w:spacing w:val="-1"/>
                          <w:sz w:val="17"/>
                        </w:rPr>
                        <w:t>emits</w:t>
                      </w:r>
                      <w:r>
                        <w:rPr>
                          <w:rFonts w:ascii="Helvetica"/>
                          <w:spacing w:val="15"/>
                          <w:sz w:val="17"/>
                        </w:rPr>
                        <w:t xml:space="preserve"> </w:t>
                      </w:r>
                      <w:r>
                        <w:rPr>
                          <w:rFonts w:ascii="Helvetica"/>
                          <w:spacing w:val="-1"/>
                          <w:sz w:val="17"/>
                        </w:rPr>
                        <w:t>an</w:t>
                      </w:r>
                      <w:r>
                        <w:rPr>
                          <w:rFonts w:ascii="Helvetica"/>
                          <w:spacing w:val="14"/>
                          <w:sz w:val="17"/>
                        </w:rPr>
                        <w:t xml:space="preserve"> </w:t>
                      </w:r>
                      <w:r>
                        <w:rPr>
                          <w:rFonts w:ascii="Helvetica"/>
                          <w:spacing w:val="-1"/>
                          <w:sz w:val="17"/>
                        </w:rPr>
                        <w:t>aura</w:t>
                      </w:r>
                      <w:r>
                        <w:rPr>
                          <w:rFonts w:ascii="Helvetica"/>
                          <w:spacing w:val="15"/>
                          <w:sz w:val="17"/>
                        </w:rPr>
                        <w:t xml:space="preserve"> </w:t>
                      </w:r>
                      <w:r>
                        <w:rPr>
                          <w:rFonts w:ascii="Helvetica"/>
                          <w:spacing w:val="-1"/>
                          <w:sz w:val="17"/>
                        </w:rPr>
                        <w:t>of</w:t>
                      </w:r>
                      <w:r>
                        <w:rPr>
                          <w:rFonts w:ascii="Helvetica"/>
                          <w:spacing w:val="15"/>
                          <w:sz w:val="17"/>
                        </w:rPr>
                        <w:t xml:space="preserve"> </w:t>
                      </w:r>
                      <w:r>
                        <w:rPr>
                          <w:rFonts w:ascii="Helvetica"/>
                          <w:sz w:val="17"/>
                        </w:rPr>
                        <w:t>menace.</w:t>
                      </w:r>
                      <w:r>
                        <w:rPr>
                          <w:rFonts w:ascii="Helvetica"/>
                          <w:spacing w:val="33"/>
                          <w:sz w:val="17"/>
                        </w:rPr>
                        <w:t xml:space="preserve"> </w:t>
                      </w:r>
                      <w:r>
                        <w:rPr>
                          <w:rFonts w:ascii="Helvetica"/>
                          <w:spacing w:val="-1"/>
                          <w:sz w:val="17"/>
                        </w:rPr>
                        <w:t>Enemy</w:t>
                      </w:r>
                      <w:r>
                        <w:rPr>
                          <w:rFonts w:ascii="Helvetica"/>
                          <w:spacing w:val="18"/>
                          <w:sz w:val="17"/>
                        </w:rPr>
                        <w:t xml:space="preserve"> </w:t>
                      </w:r>
                      <w:r>
                        <w:rPr>
                          <w:rFonts w:ascii="Helvetica"/>
                          <w:spacing w:val="-1"/>
                          <w:sz w:val="17"/>
                        </w:rPr>
                        <w:t>Pilots</w:t>
                      </w:r>
                      <w:r>
                        <w:rPr>
                          <w:rFonts w:ascii="Helvetica"/>
                          <w:spacing w:val="18"/>
                          <w:sz w:val="17"/>
                        </w:rPr>
                        <w:t xml:space="preserve"> </w:t>
                      </w:r>
                      <w:r>
                        <w:rPr>
                          <w:rFonts w:ascii="Helvetica"/>
                          <w:spacing w:val="-1"/>
                          <w:sz w:val="17"/>
                        </w:rPr>
                        <w:t>must</w:t>
                      </w:r>
                      <w:r>
                        <w:rPr>
                          <w:rFonts w:ascii="Helvetica"/>
                          <w:spacing w:val="19"/>
                          <w:sz w:val="17"/>
                        </w:rPr>
                        <w:t xml:space="preserve"> </w:t>
                      </w:r>
                      <w:r>
                        <w:rPr>
                          <w:rFonts w:ascii="Helvetica"/>
                          <w:spacing w:val="-1"/>
                          <w:sz w:val="17"/>
                        </w:rPr>
                        <w:t>make</w:t>
                      </w:r>
                      <w:r>
                        <w:rPr>
                          <w:rFonts w:ascii="Helvetica"/>
                          <w:spacing w:val="18"/>
                          <w:sz w:val="17"/>
                        </w:rPr>
                        <w:t xml:space="preserve"> </w:t>
                      </w:r>
                      <w:r>
                        <w:rPr>
                          <w:rFonts w:ascii="Helvetica"/>
                          <w:sz w:val="17"/>
                        </w:rPr>
                        <w:t>a</w:t>
                      </w:r>
                      <w:r>
                        <w:rPr>
                          <w:rFonts w:ascii="Helvetica"/>
                          <w:spacing w:val="18"/>
                          <w:sz w:val="17"/>
                        </w:rPr>
                        <w:t xml:space="preserve"> </w:t>
                      </w:r>
                      <w:r>
                        <w:rPr>
                          <w:rFonts w:ascii="Helvetica"/>
                          <w:spacing w:val="-1"/>
                          <w:sz w:val="17"/>
                        </w:rPr>
                        <w:t>leadership</w:t>
                      </w:r>
                      <w:r>
                        <w:rPr>
                          <w:rFonts w:ascii="Helvetica"/>
                          <w:spacing w:val="19"/>
                          <w:sz w:val="17"/>
                        </w:rPr>
                        <w:t xml:space="preserve"> </w:t>
                      </w:r>
                      <w:r>
                        <w:rPr>
                          <w:rFonts w:ascii="Helvetica"/>
                          <w:sz w:val="17"/>
                        </w:rPr>
                        <w:t>test</w:t>
                      </w:r>
                      <w:r>
                        <w:rPr>
                          <w:rFonts w:ascii="Helvetica"/>
                          <w:spacing w:val="18"/>
                          <w:sz w:val="17"/>
                        </w:rPr>
                        <w:t xml:space="preserve"> </w:t>
                      </w:r>
                      <w:r>
                        <w:rPr>
                          <w:rFonts w:ascii="Helvetica"/>
                          <w:spacing w:val="-1"/>
                          <w:sz w:val="17"/>
                        </w:rPr>
                        <w:t>before</w:t>
                      </w:r>
                      <w:r>
                        <w:rPr>
                          <w:rFonts w:ascii="Helvetica"/>
                          <w:spacing w:val="18"/>
                          <w:sz w:val="17"/>
                        </w:rPr>
                        <w:t xml:space="preserve"> </w:t>
                      </w:r>
                      <w:r>
                        <w:rPr>
                          <w:rFonts w:ascii="Helvetica"/>
                          <w:spacing w:val="-1"/>
                          <w:sz w:val="17"/>
                        </w:rPr>
                        <w:t>charging</w:t>
                      </w:r>
                      <w:r>
                        <w:rPr>
                          <w:rFonts w:ascii="Helvetica"/>
                          <w:spacing w:val="19"/>
                          <w:sz w:val="17"/>
                        </w:rPr>
                        <w:t xml:space="preserve"> </w:t>
                      </w:r>
                      <w:r>
                        <w:rPr>
                          <w:rFonts w:ascii="Helvetica"/>
                          <w:sz w:val="17"/>
                        </w:rPr>
                        <w:t>this</w:t>
                      </w:r>
                      <w:r>
                        <w:rPr>
                          <w:rFonts w:ascii="Helvetica"/>
                          <w:spacing w:val="28"/>
                          <w:sz w:val="17"/>
                        </w:rPr>
                        <w:t xml:space="preserve"> </w:t>
                      </w:r>
                      <w:r>
                        <w:rPr>
                          <w:rFonts w:ascii="Helvetica"/>
                          <w:sz w:val="17"/>
                        </w:rPr>
                        <w:t>suit</w:t>
                      </w:r>
                      <w:r>
                        <w:rPr>
                          <w:rFonts w:ascii="Helvetica"/>
                          <w:spacing w:val="3"/>
                          <w:sz w:val="17"/>
                        </w:rPr>
                        <w:t xml:space="preserve"> </w:t>
                      </w:r>
                      <w:r>
                        <w:rPr>
                          <w:rFonts w:ascii="Helvetica"/>
                          <w:spacing w:val="-1"/>
                          <w:sz w:val="17"/>
                        </w:rPr>
                        <w:t>in</w:t>
                      </w:r>
                      <w:r>
                        <w:rPr>
                          <w:rFonts w:ascii="Helvetica"/>
                          <w:spacing w:val="3"/>
                          <w:sz w:val="17"/>
                        </w:rPr>
                        <w:t xml:space="preserve"> </w:t>
                      </w:r>
                      <w:r>
                        <w:rPr>
                          <w:rFonts w:ascii="Helvetica"/>
                          <w:sz w:val="17"/>
                        </w:rPr>
                        <w:t>combat.</w:t>
                      </w:r>
                      <w:r>
                        <w:rPr>
                          <w:rFonts w:ascii="Helvetica"/>
                          <w:spacing w:val="3"/>
                          <w:sz w:val="17"/>
                        </w:rPr>
                        <w:t xml:space="preserve"> </w:t>
                      </w:r>
                      <w:r>
                        <w:rPr>
                          <w:rFonts w:ascii="Helvetica"/>
                          <w:sz w:val="17"/>
                        </w:rPr>
                        <w:t>If</w:t>
                      </w:r>
                      <w:r>
                        <w:rPr>
                          <w:rFonts w:ascii="Helvetica"/>
                          <w:spacing w:val="3"/>
                          <w:sz w:val="17"/>
                        </w:rPr>
                        <w:t xml:space="preserve"> </w:t>
                      </w:r>
                      <w:r>
                        <w:rPr>
                          <w:rFonts w:ascii="Helvetica"/>
                          <w:sz w:val="17"/>
                        </w:rPr>
                        <w:t>they</w:t>
                      </w:r>
                      <w:r>
                        <w:rPr>
                          <w:rFonts w:ascii="Helvetica"/>
                          <w:spacing w:val="3"/>
                          <w:sz w:val="17"/>
                        </w:rPr>
                        <w:t xml:space="preserve"> </w:t>
                      </w:r>
                      <w:r>
                        <w:rPr>
                          <w:rFonts w:ascii="Helvetica"/>
                          <w:sz w:val="17"/>
                        </w:rPr>
                        <w:t>fail</w:t>
                      </w:r>
                      <w:r>
                        <w:rPr>
                          <w:rFonts w:ascii="Helvetica"/>
                          <w:spacing w:val="3"/>
                          <w:sz w:val="17"/>
                        </w:rPr>
                        <w:t xml:space="preserve"> </w:t>
                      </w:r>
                      <w:r>
                        <w:rPr>
                          <w:rFonts w:ascii="Helvetica"/>
                          <w:sz w:val="17"/>
                        </w:rPr>
                        <w:t>they</w:t>
                      </w:r>
                      <w:r>
                        <w:rPr>
                          <w:rFonts w:ascii="Helvetica"/>
                          <w:spacing w:val="3"/>
                          <w:sz w:val="17"/>
                        </w:rPr>
                        <w:t xml:space="preserve"> </w:t>
                      </w:r>
                      <w:r>
                        <w:rPr>
                          <w:rFonts w:ascii="Helvetica"/>
                          <w:sz w:val="17"/>
                        </w:rPr>
                        <w:t>may</w:t>
                      </w:r>
                      <w:r>
                        <w:rPr>
                          <w:rFonts w:ascii="Helvetica"/>
                          <w:spacing w:val="3"/>
                          <w:sz w:val="17"/>
                        </w:rPr>
                        <w:t xml:space="preserve"> </w:t>
                      </w:r>
                      <w:r>
                        <w:rPr>
                          <w:rFonts w:ascii="Helvetica"/>
                          <w:spacing w:val="-1"/>
                          <w:sz w:val="17"/>
                        </w:rPr>
                        <w:t>not</w:t>
                      </w:r>
                      <w:r>
                        <w:rPr>
                          <w:rFonts w:ascii="Helvetica"/>
                          <w:spacing w:val="3"/>
                          <w:sz w:val="17"/>
                        </w:rPr>
                        <w:t xml:space="preserve"> </w:t>
                      </w:r>
                      <w:r>
                        <w:rPr>
                          <w:rFonts w:ascii="Helvetica"/>
                          <w:spacing w:val="-1"/>
                          <w:sz w:val="17"/>
                        </w:rPr>
                        <w:t>attack</w:t>
                      </w:r>
                      <w:r>
                        <w:rPr>
                          <w:rFonts w:ascii="Helvetica"/>
                          <w:spacing w:val="4"/>
                          <w:sz w:val="17"/>
                        </w:rPr>
                        <w:t xml:space="preserve"> </w:t>
                      </w:r>
                      <w:r>
                        <w:rPr>
                          <w:rFonts w:ascii="Helvetica"/>
                          <w:sz w:val="17"/>
                        </w:rPr>
                        <w:t>this</w:t>
                      </w:r>
                      <w:r>
                        <w:rPr>
                          <w:rFonts w:ascii="Helvetica"/>
                          <w:spacing w:val="3"/>
                          <w:sz w:val="17"/>
                        </w:rPr>
                        <w:t xml:space="preserve"> </w:t>
                      </w:r>
                      <w:r>
                        <w:rPr>
                          <w:rFonts w:ascii="Helvetica"/>
                          <w:sz w:val="17"/>
                        </w:rPr>
                        <w:t>suit</w:t>
                      </w:r>
                      <w:r>
                        <w:rPr>
                          <w:rFonts w:ascii="Helvetica"/>
                          <w:spacing w:val="3"/>
                          <w:sz w:val="17"/>
                        </w:rPr>
                        <w:t xml:space="preserve"> </w:t>
                      </w:r>
                      <w:r>
                        <w:rPr>
                          <w:rFonts w:ascii="Helvetica"/>
                          <w:sz w:val="17"/>
                        </w:rPr>
                        <w:t>that</w:t>
                      </w:r>
                      <w:r>
                        <w:rPr>
                          <w:rFonts w:ascii="Helvetica"/>
                          <w:spacing w:val="3"/>
                          <w:sz w:val="17"/>
                        </w:rPr>
                        <w:t xml:space="preserve"> </w:t>
                      </w:r>
                      <w:r>
                        <w:rPr>
                          <w:rFonts w:ascii="Helvetica"/>
                          <w:sz w:val="17"/>
                        </w:rPr>
                        <w:t>turn.</w:t>
                      </w:r>
                    </w:p>
                    <w:p w:rsidR="003D39BA" w:rsidRDefault="003D39BA" w:rsidP="005A02C9">
                      <w:pPr>
                        <w:tabs>
                          <w:tab w:val="left" w:pos="360"/>
                        </w:tabs>
                        <w:spacing w:before="2" w:after="2" w:line="268" w:lineRule="auto"/>
                        <w:ind w:left="90" w:right="138"/>
                        <w:jc w:val="both"/>
                        <w:rPr>
                          <w:rFonts w:ascii="Helvetica" w:eastAsia="Helvetica" w:hAnsi="Helvetica" w:cs="Helvetica"/>
                          <w:sz w:val="17"/>
                          <w:szCs w:val="17"/>
                        </w:rPr>
                      </w:pPr>
                      <w:r>
                        <w:rPr>
                          <w:rFonts w:ascii="Helvetica"/>
                          <w:spacing w:val="-1"/>
                          <w:sz w:val="17"/>
                        </w:rPr>
                        <w:t>4-5</w:t>
                      </w:r>
                      <w:r>
                        <w:rPr>
                          <w:rFonts w:ascii="Helvetica"/>
                          <w:spacing w:val="17"/>
                          <w:sz w:val="17"/>
                        </w:rPr>
                        <w:t xml:space="preserve"> </w:t>
                      </w:r>
                      <w:r>
                        <w:rPr>
                          <w:rFonts w:ascii="Helvetica"/>
                          <w:b/>
                          <w:spacing w:val="-1"/>
                          <w:sz w:val="17"/>
                        </w:rPr>
                        <w:t>Fast</w:t>
                      </w:r>
                      <w:r>
                        <w:rPr>
                          <w:rFonts w:ascii="Helvetica"/>
                          <w:b/>
                          <w:spacing w:val="17"/>
                          <w:sz w:val="17"/>
                        </w:rPr>
                        <w:t xml:space="preserve"> </w:t>
                      </w:r>
                      <w:r>
                        <w:rPr>
                          <w:rFonts w:ascii="Helvetica"/>
                          <w:sz w:val="17"/>
                        </w:rPr>
                        <w:t>-</w:t>
                      </w:r>
                      <w:r>
                        <w:rPr>
                          <w:rFonts w:ascii="Helvetica"/>
                          <w:spacing w:val="14"/>
                          <w:sz w:val="17"/>
                        </w:rPr>
                        <w:t xml:space="preserve"> </w:t>
                      </w:r>
                      <w:r>
                        <w:rPr>
                          <w:rFonts w:ascii="Helvetica"/>
                          <w:sz w:val="17"/>
                        </w:rPr>
                        <w:t>The</w:t>
                      </w:r>
                      <w:r>
                        <w:rPr>
                          <w:rFonts w:ascii="Helvetica"/>
                          <w:spacing w:val="17"/>
                          <w:sz w:val="17"/>
                        </w:rPr>
                        <w:t xml:space="preserve"> </w:t>
                      </w:r>
                      <w:r>
                        <w:rPr>
                          <w:rFonts w:ascii="Helvetica"/>
                          <w:spacing w:val="-1"/>
                          <w:sz w:val="17"/>
                        </w:rPr>
                        <w:t>suit</w:t>
                      </w:r>
                      <w:r>
                        <w:rPr>
                          <w:rFonts w:ascii="Helvetica"/>
                          <w:spacing w:val="17"/>
                          <w:sz w:val="17"/>
                        </w:rPr>
                        <w:t xml:space="preserve"> </w:t>
                      </w:r>
                      <w:r>
                        <w:rPr>
                          <w:rFonts w:ascii="Helvetica"/>
                          <w:sz w:val="17"/>
                        </w:rPr>
                        <w:t>thrusters</w:t>
                      </w:r>
                      <w:r>
                        <w:rPr>
                          <w:rFonts w:ascii="Helvetica"/>
                          <w:spacing w:val="17"/>
                          <w:sz w:val="17"/>
                        </w:rPr>
                        <w:t xml:space="preserve"> </w:t>
                      </w:r>
                      <w:r>
                        <w:rPr>
                          <w:rFonts w:ascii="Helvetica"/>
                          <w:spacing w:val="-1"/>
                          <w:sz w:val="17"/>
                        </w:rPr>
                        <w:t>have</w:t>
                      </w:r>
                      <w:r>
                        <w:rPr>
                          <w:rFonts w:ascii="Helvetica"/>
                          <w:spacing w:val="17"/>
                          <w:sz w:val="17"/>
                        </w:rPr>
                        <w:t xml:space="preserve"> </w:t>
                      </w:r>
                      <w:r>
                        <w:rPr>
                          <w:rFonts w:ascii="Helvetica"/>
                          <w:spacing w:val="-1"/>
                          <w:sz w:val="17"/>
                        </w:rPr>
                        <w:t>been</w:t>
                      </w:r>
                      <w:r>
                        <w:rPr>
                          <w:rFonts w:ascii="Helvetica"/>
                          <w:spacing w:val="17"/>
                          <w:sz w:val="17"/>
                        </w:rPr>
                        <w:t xml:space="preserve"> </w:t>
                      </w:r>
                      <w:r>
                        <w:rPr>
                          <w:rFonts w:ascii="Helvetica"/>
                          <w:sz w:val="17"/>
                        </w:rPr>
                        <w:t>tweaked</w:t>
                      </w:r>
                      <w:r>
                        <w:rPr>
                          <w:rFonts w:ascii="Helvetica"/>
                          <w:spacing w:val="17"/>
                          <w:sz w:val="17"/>
                        </w:rPr>
                        <w:t xml:space="preserve"> </w:t>
                      </w:r>
                      <w:r>
                        <w:rPr>
                          <w:rFonts w:ascii="Helvetica"/>
                          <w:spacing w:val="-1"/>
                          <w:sz w:val="17"/>
                        </w:rPr>
                        <w:t>and</w:t>
                      </w:r>
                      <w:r>
                        <w:rPr>
                          <w:rFonts w:ascii="Helvetica"/>
                          <w:spacing w:val="17"/>
                          <w:sz w:val="17"/>
                        </w:rPr>
                        <w:t xml:space="preserve"> </w:t>
                      </w:r>
                      <w:r>
                        <w:rPr>
                          <w:rFonts w:ascii="Helvetica"/>
                          <w:sz w:val="17"/>
                        </w:rPr>
                        <w:t>the</w:t>
                      </w:r>
                      <w:r>
                        <w:rPr>
                          <w:rFonts w:ascii="Helvetica"/>
                          <w:spacing w:val="8"/>
                          <w:sz w:val="17"/>
                        </w:rPr>
                        <w:t xml:space="preserve"> </w:t>
                      </w:r>
                      <w:r>
                        <w:rPr>
                          <w:rFonts w:ascii="Helvetica"/>
                          <w:spacing w:val="-1"/>
                          <w:sz w:val="17"/>
                        </w:rPr>
                        <w:t>Auto-</w:t>
                      </w:r>
                      <w:r>
                        <w:rPr>
                          <w:rFonts w:ascii="Helvetica"/>
                          <w:spacing w:val="26"/>
                          <w:sz w:val="17"/>
                        </w:rPr>
                        <w:t xml:space="preserve"> </w:t>
                      </w:r>
                      <w:r>
                        <w:rPr>
                          <w:rFonts w:ascii="Helvetica"/>
                          <w:spacing w:val="-1"/>
                          <w:sz w:val="17"/>
                        </w:rPr>
                        <w:t>balance</w:t>
                      </w:r>
                      <w:r>
                        <w:rPr>
                          <w:rFonts w:ascii="Helvetica"/>
                          <w:spacing w:val="19"/>
                          <w:sz w:val="17"/>
                        </w:rPr>
                        <w:t xml:space="preserve"> </w:t>
                      </w:r>
                      <w:r>
                        <w:rPr>
                          <w:rFonts w:ascii="Helvetica"/>
                          <w:sz w:val="17"/>
                        </w:rPr>
                        <w:t>systems</w:t>
                      </w:r>
                      <w:r>
                        <w:rPr>
                          <w:rFonts w:ascii="Helvetica"/>
                          <w:spacing w:val="18"/>
                          <w:sz w:val="17"/>
                        </w:rPr>
                        <w:t xml:space="preserve"> </w:t>
                      </w:r>
                      <w:r>
                        <w:rPr>
                          <w:rFonts w:ascii="Helvetica"/>
                          <w:spacing w:val="-1"/>
                          <w:sz w:val="17"/>
                        </w:rPr>
                        <w:t>have</w:t>
                      </w:r>
                      <w:r>
                        <w:rPr>
                          <w:rFonts w:ascii="Helvetica"/>
                          <w:spacing w:val="19"/>
                          <w:sz w:val="17"/>
                        </w:rPr>
                        <w:t xml:space="preserve"> </w:t>
                      </w:r>
                      <w:r>
                        <w:rPr>
                          <w:rFonts w:ascii="Helvetica"/>
                          <w:spacing w:val="-1"/>
                          <w:sz w:val="17"/>
                        </w:rPr>
                        <w:t>been</w:t>
                      </w:r>
                      <w:r>
                        <w:rPr>
                          <w:rFonts w:ascii="Helvetica"/>
                          <w:spacing w:val="19"/>
                          <w:sz w:val="17"/>
                        </w:rPr>
                        <w:t xml:space="preserve"> </w:t>
                      </w:r>
                      <w:r>
                        <w:rPr>
                          <w:rFonts w:ascii="Helvetica"/>
                          <w:sz w:val="17"/>
                        </w:rPr>
                        <w:t>tuned</w:t>
                      </w:r>
                      <w:r>
                        <w:rPr>
                          <w:rFonts w:ascii="Helvetica"/>
                          <w:spacing w:val="19"/>
                          <w:sz w:val="17"/>
                        </w:rPr>
                        <w:t xml:space="preserve"> </w:t>
                      </w:r>
                      <w:r>
                        <w:rPr>
                          <w:rFonts w:ascii="Helvetica"/>
                          <w:sz w:val="17"/>
                        </w:rPr>
                        <w:t>to</w:t>
                      </w:r>
                      <w:r>
                        <w:rPr>
                          <w:rFonts w:ascii="Helvetica"/>
                          <w:spacing w:val="19"/>
                          <w:sz w:val="17"/>
                        </w:rPr>
                        <w:t xml:space="preserve"> </w:t>
                      </w:r>
                      <w:r>
                        <w:rPr>
                          <w:rFonts w:ascii="Helvetica"/>
                          <w:sz w:val="17"/>
                        </w:rPr>
                        <w:t>compensate</w:t>
                      </w:r>
                      <w:r>
                        <w:rPr>
                          <w:rFonts w:ascii="Helvetica"/>
                          <w:spacing w:val="19"/>
                          <w:sz w:val="17"/>
                        </w:rPr>
                        <w:t xml:space="preserve"> </w:t>
                      </w:r>
                      <w:r>
                        <w:rPr>
                          <w:rFonts w:ascii="Helvetica"/>
                          <w:sz w:val="17"/>
                        </w:rPr>
                        <w:t>for</w:t>
                      </w:r>
                      <w:r>
                        <w:rPr>
                          <w:rFonts w:ascii="Helvetica"/>
                          <w:spacing w:val="19"/>
                          <w:sz w:val="17"/>
                        </w:rPr>
                        <w:t xml:space="preserve"> </w:t>
                      </w:r>
                      <w:r>
                        <w:rPr>
                          <w:rFonts w:ascii="Helvetica"/>
                          <w:sz w:val="17"/>
                        </w:rPr>
                        <w:t>the</w:t>
                      </w:r>
                      <w:r>
                        <w:rPr>
                          <w:rFonts w:ascii="Helvetica"/>
                          <w:spacing w:val="19"/>
                          <w:sz w:val="17"/>
                        </w:rPr>
                        <w:t xml:space="preserve"> </w:t>
                      </w:r>
                      <w:r>
                        <w:rPr>
                          <w:rFonts w:ascii="Helvetica"/>
                          <w:spacing w:val="-1"/>
                          <w:sz w:val="17"/>
                        </w:rPr>
                        <w:t>extra</w:t>
                      </w:r>
                      <w:r>
                        <w:rPr>
                          <w:rFonts w:ascii="Helvetica"/>
                          <w:spacing w:val="23"/>
                          <w:sz w:val="17"/>
                        </w:rPr>
                        <w:t xml:space="preserve"> </w:t>
                      </w:r>
                      <w:r>
                        <w:rPr>
                          <w:rFonts w:ascii="Helvetica"/>
                          <w:spacing w:val="-3"/>
                          <w:sz w:val="17"/>
                        </w:rPr>
                        <w:t>power.</w:t>
                      </w:r>
                      <w:r>
                        <w:rPr>
                          <w:rFonts w:ascii="Helvetica"/>
                          <w:spacing w:val="-7"/>
                          <w:sz w:val="17"/>
                        </w:rPr>
                        <w:t xml:space="preserve"> </w:t>
                      </w:r>
                      <w:r>
                        <w:rPr>
                          <w:rFonts w:ascii="Helvetica"/>
                          <w:spacing w:val="-11"/>
                          <w:sz w:val="17"/>
                        </w:rPr>
                        <w:t>T</w:t>
                      </w:r>
                      <w:r>
                        <w:rPr>
                          <w:rFonts w:ascii="Helvetica"/>
                          <w:spacing w:val="-10"/>
                          <w:sz w:val="17"/>
                        </w:rPr>
                        <w:t>o</w:t>
                      </w:r>
                      <w:r>
                        <w:rPr>
                          <w:rFonts w:ascii="Helvetica"/>
                          <w:spacing w:val="-3"/>
                          <w:sz w:val="17"/>
                        </w:rPr>
                        <w:t xml:space="preserve"> </w:t>
                      </w:r>
                      <w:r>
                        <w:rPr>
                          <w:rFonts w:ascii="Helvetica"/>
                          <w:spacing w:val="-1"/>
                          <w:sz w:val="17"/>
                        </w:rPr>
                        <w:t>represent</w:t>
                      </w:r>
                      <w:r>
                        <w:rPr>
                          <w:rFonts w:ascii="Helvetica"/>
                          <w:spacing w:val="-3"/>
                          <w:sz w:val="17"/>
                        </w:rPr>
                        <w:t xml:space="preserve"> </w:t>
                      </w:r>
                      <w:r>
                        <w:rPr>
                          <w:rFonts w:ascii="Helvetica"/>
                          <w:sz w:val="17"/>
                        </w:rPr>
                        <w:t>this</w:t>
                      </w:r>
                      <w:r>
                        <w:rPr>
                          <w:rFonts w:ascii="Helvetica"/>
                          <w:spacing w:val="-3"/>
                          <w:sz w:val="17"/>
                        </w:rPr>
                        <w:t xml:space="preserve"> </w:t>
                      </w:r>
                      <w:r>
                        <w:rPr>
                          <w:rFonts w:ascii="Helvetica"/>
                          <w:sz w:val="17"/>
                        </w:rPr>
                        <w:t>the</w:t>
                      </w:r>
                      <w:r>
                        <w:rPr>
                          <w:rFonts w:ascii="Helvetica"/>
                          <w:spacing w:val="-3"/>
                          <w:sz w:val="17"/>
                        </w:rPr>
                        <w:t xml:space="preserve"> </w:t>
                      </w:r>
                      <w:r>
                        <w:rPr>
                          <w:rFonts w:ascii="Helvetica"/>
                          <w:spacing w:val="-1"/>
                          <w:sz w:val="17"/>
                        </w:rPr>
                        <w:t>suit</w:t>
                      </w:r>
                      <w:r>
                        <w:rPr>
                          <w:rFonts w:ascii="Helvetica"/>
                          <w:spacing w:val="-3"/>
                          <w:sz w:val="17"/>
                        </w:rPr>
                        <w:t xml:space="preserve"> </w:t>
                      </w:r>
                      <w:r>
                        <w:rPr>
                          <w:rFonts w:ascii="Helvetica"/>
                          <w:spacing w:val="-1"/>
                          <w:sz w:val="17"/>
                        </w:rPr>
                        <w:t>may</w:t>
                      </w:r>
                      <w:r>
                        <w:rPr>
                          <w:rFonts w:ascii="Helvetica"/>
                          <w:spacing w:val="-3"/>
                          <w:sz w:val="17"/>
                        </w:rPr>
                        <w:t xml:space="preserve"> </w:t>
                      </w:r>
                      <w:r>
                        <w:rPr>
                          <w:rFonts w:ascii="Helvetica"/>
                          <w:spacing w:val="-1"/>
                          <w:sz w:val="17"/>
                        </w:rPr>
                        <w:t>make</w:t>
                      </w:r>
                      <w:r>
                        <w:rPr>
                          <w:rFonts w:ascii="Helvetica"/>
                          <w:spacing w:val="-3"/>
                          <w:sz w:val="17"/>
                        </w:rPr>
                        <w:t xml:space="preserve"> </w:t>
                      </w:r>
                      <w:r>
                        <w:rPr>
                          <w:rFonts w:ascii="Helvetica"/>
                          <w:spacing w:val="-1"/>
                          <w:sz w:val="17"/>
                        </w:rPr>
                        <w:t>an</w:t>
                      </w:r>
                      <w:r>
                        <w:rPr>
                          <w:rFonts w:ascii="Helvetica"/>
                          <w:spacing w:val="-3"/>
                          <w:sz w:val="17"/>
                        </w:rPr>
                        <w:t xml:space="preserve"> </w:t>
                      </w:r>
                      <w:r>
                        <w:rPr>
                          <w:rFonts w:ascii="Helvetica"/>
                          <w:spacing w:val="-1"/>
                          <w:sz w:val="17"/>
                        </w:rPr>
                        <w:t>additional</w:t>
                      </w:r>
                      <w:r>
                        <w:rPr>
                          <w:rFonts w:ascii="Helvetica"/>
                          <w:spacing w:val="-2"/>
                          <w:sz w:val="17"/>
                        </w:rPr>
                        <w:t xml:space="preserve"> </w:t>
                      </w:r>
                      <w:r>
                        <w:rPr>
                          <w:rFonts w:ascii="Helvetica"/>
                          <w:spacing w:val="-1"/>
                          <w:sz w:val="17"/>
                        </w:rPr>
                        <w:t>6"</w:t>
                      </w:r>
                      <w:r>
                        <w:rPr>
                          <w:rFonts w:ascii="Helvetica"/>
                          <w:spacing w:val="-3"/>
                          <w:sz w:val="17"/>
                        </w:rPr>
                        <w:t xml:space="preserve"> </w:t>
                      </w:r>
                      <w:r>
                        <w:rPr>
                          <w:rFonts w:ascii="Helvetica"/>
                          <w:spacing w:val="-1"/>
                          <w:sz w:val="17"/>
                        </w:rPr>
                        <w:t>move</w:t>
                      </w:r>
                      <w:r>
                        <w:rPr>
                          <w:rFonts w:ascii="Helvetica"/>
                          <w:spacing w:val="24"/>
                          <w:sz w:val="17"/>
                        </w:rPr>
                        <w:t xml:space="preserve"> </w:t>
                      </w:r>
                      <w:r>
                        <w:rPr>
                          <w:rFonts w:ascii="Helvetica"/>
                          <w:spacing w:val="-1"/>
                          <w:sz w:val="17"/>
                        </w:rPr>
                        <w:t>in</w:t>
                      </w:r>
                      <w:r>
                        <w:rPr>
                          <w:rFonts w:ascii="Helvetica"/>
                          <w:spacing w:val="1"/>
                          <w:sz w:val="17"/>
                        </w:rPr>
                        <w:t xml:space="preserve"> </w:t>
                      </w:r>
                      <w:r>
                        <w:rPr>
                          <w:rFonts w:ascii="Helvetica"/>
                          <w:sz w:val="17"/>
                        </w:rPr>
                        <w:t>the</w:t>
                      </w:r>
                      <w:r>
                        <w:rPr>
                          <w:rFonts w:ascii="Helvetica"/>
                          <w:spacing w:val="2"/>
                          <w:sz w:val="17"/>
                        </w:rPr>
                        <w:t xml:space="preserve"> </w:t>
                      </w:r>
                      <w:r>
                        <w:rPr>
                          <w:rFonts w:ascii="Helvetica"/>
                          <w:spacing w:val="-1"/>
                          <w:sz w:val="17"/>
                        </w:rPr>
                        <w:t>assault</w:t>
                      </w:r>
                      <w:r>
                        <w:rPr>
                          <w:rFonts w:ascii="Helvetica"/>
                          <w:spacing w:val="2"/>
                          <w:sz w:val="17"/>
                        </w:rPr>
                        <w:t xml:space="preserve"> </w:t>
                      </w:r>
                      <w:r>
                        <w:rPr>
                          <w:rFonts w:ascii="Helvetica"/>
                          <w:spacing w:val="-1"/>
                          <w:sz w:val="17"/>
                        </w:rPr>
                        <w:t>phase</w:t>
                      </w:r>
                      <w:r>
                        <w:rPr>
                          <w:rFonts w:ascii="Helvetica"/>
                          <w:spacing w:val="2"/>
                          <w:sz w:val="17"/>
                        </w:rPr>
                        <w:t xml:space="preserve"> </w:t>
                      </w:r>
                      <w:r>
                        <w:rPr>
                          <w:rFonts w:ascii="Helvetica"/>
                          <w:spacing w:val="-1"/>
                          <w:sz w:val="17"/>
                        </w:rPr>
                        <w:t>regardless</w:t>
                      </w:r>
                      <w:r>
                        <w:rPr>
                          <w:rFonts w:ascii="Helvetica"/>
                          <w:spacing w:val="1"/>
                          <w:sz w:val="17"/>
                        </w:rPr>
                        <w:t xml:space="preserve"> </w:t>
                      </w:r>
                      <w:r>
                        <w:rPr>
                          <w:rFonts w:ascii="Helvetica"/>
                          <w:spacing w:val="-1"/>
                          <w:sz w:val="17"/>
                        </w:rPr>
                        <w:t>of</w:t>
                      </w:r>
                      <w:r>
                        <w:rPr>
                          <w:rFonts w:ascii="Helvetica"/>
                          <w:spacing w:val="2"/>
                          <w:sz w:val="17"/>
                        </w:rPr>
                        <w:t xml:space="preserve"> </w:t>
                      </w:r>
                      <w:r>
                        <w:rPr>
                          <w:rFonts w:ascii="Helvetica"/>
                          <w:sz w:val="17"/>
                        </w:rPr>
                        <w:t>the</w:t>
                      </w:r>
                      <w:r>
                        <w:rPr>
                          <w:rFonts w:ascii="Helvetica"/>
                          <w:spacing w:val="2"/>
                          <w:sz w:val="17"/>
                        </w:rPr>
                        <w:t xml:space="preserve"> </w:t>
                      </w:r>
                      <w:r>
                        <w:rPr>
                          <w:rFonts w:ascii="Helvetica"/>
                          <w:spacing w:val="-1"/>
                          <w:sz w:val="17"/>
                        </w:rPr>
                        <w:t>enemy</w:t>
                      </w:r>
                      <w:r>
                        <w:rPr>
                          <w:rFonts w:ascii="Helvetica"/>
                          <w:spacing w:val="2"/>
                          <w:sz w:val="17"/>
                        </w:rPr>
                        <w:t xml:space="preserve"> </w:t>
                      </w:r>
                      <w:r>
                        <w:rPr>
                          <w:rFonts w:ascii="Helvetica"/>
                          <w:spacing w:val="-1"/>
                          <w:sz w:val="17"/>
                        </w:rPr>
                        <w:t>being</w:t>
                      </w:r>
                      <w:r>
                        <w:rPr>
                          <w:rFonts w:ascii="Helvetica"/>
                          <w:spacing w:val="2"/>
                          <w:sz w:val="17"/>
                        </w:rPr>
                        <w:t xml:space="preserve"> </w:t>
                      </w:r>
                      <w:r>
                        <w:rPr>
                          <w:rFonts w:ascii="Helvetica"/>
                          <w:spacing w:val="-1"/>
                          <w:sz w:val="17"/>
                        </w:rPr>
                        <w:t>within</w:t>
                      </w:r>
                      <w:r>
                        <w:rPr>
                          <w:rFonts w:ascii="Helvetica"/>
                          <w:spacing w:val="1"/>
                          <w:sz w:val="17"/>
                        </w:rPr>
                        <w:t xml:space="preserve"> </w:t>
                      </w:r>
                      <w:r>
                        <w:rPr>
                          <w:rFonts w:ascii="Helvetica"/>
                          <w:spacing w:val="-1"/>
                          <w:sz w:val="17"/>
                        </w:rPr>
                        <w:t>6"</w:t>
                      </w:r>
                      <w:r>
                        <w:rPr>
                          <w:rFonts w:ascii="Helvetica"/>
                          <w:spacing w:val="2"/>
                          <w:sz w:val="17"/>
                        </w:rPr>
                        <w:t xml:space="preserve"> </w:t>
                      </w:r>
                      <w:r>
                        <w:rPr>
                          <w:rFonts w:ascii="Helvetica"/>
                          <w:spacing w:val="-1"/>
                          <w:sz w:val="17"/>
                        </w:rPr>
                        <w:t>of</w:t>
                      </w:r>
                      <w:r>
                        <w:rPr>
                          <w:rFonts w:ascii="Helvetica"/>
                          <w:spacing w:val="2"/>
                          <w:sz w:val="17"/>
                        </w:rPr>
                        <w:t xml:space="preserve"> </w:t>
                      </w:r>
                      <w:r>
                        <w:rPr>
                          <w:rFonts w:ascii="Helvetica"/>
                          <w:spacing w:val="-1"/>
                          <w:sz w:val="17"/>
                        </w:rPr>
                        <w:t>it</w:t>
                      </w:r>
                      <w:r>
                        <w:rPr>
                          <w:rFonts w:ascii="Helvetica"/>
                          <w:spacing w:val="20"/>
                          <w:sz w:val="17"/>
                        </w:rPr>
                        <w:t xml:space="preserve"> </w:t>
                      </w:r>
                      <w:r>
                        <w:rPr>
                          <w:rFonts w:ascii="Helvetica"/>
                          <w:spacing w:val="-1"/>
                          <w:sz w:val="17"/>
                        </w:rPr>
                        <w:t>or</w:t>
                      </w:r>
                      <w:r>
                        <w:rPr>
                          <w:rFonts w:ascii="Helvetica"/>
                          <w:spacing w:val="16"/>
                          <w:sz w:val="17"/>
                        </w:rPr>
                        <w:t xml:space="preserve"> </w:t>
                      </w:r>
                      <w:r>
                        <w:rPr>
                          <w:rFonts w:ascii="Helvetica"/>
                          <w:spacing w:val="-1"/>
                          <w:sz w:val="17"/>
                        </w:rPr>
                        <w:t>not.</w:t>
                      </w:r>
                      <w:r>
                        <w:rPr>
                          <w:rFonts w:ascii="Helvetica"/>
                          <w:spacing w:val="8"/>
                          <w:sz w:val="17"/>
                        </w:rPr>
                        <w:t xml:space="preserve"> </w:t>
                      </w:r>
                      <w:r>
                        <w:rPr>
                          <w:rFonts w:ascii="Helvetica"/>
                          <w:spacing w:val="-1"/>
                          <w:sz w:val="17"/>
                        </w:rPr>
                        <w:t>Also</w:t>
                      </w:r>
                      <w:r>
                        <w:rPr>
                          <w:rFonts w:ascii="Helvetica"/>
                          <w:spacing w:val="17"/>
                          <w:sz w:val="17"/>
                        </w:rPr>
                        <w:t xml:space="preserve"> </w:t>
                      </w:r>
                      <w:r>
                        <w:rPr>
                          <w:rFonts w:ascii="Helvetica"/>
                          <w:sz w:val="17"/>
                        </w:rPr>
                        <w:t>the</w:t>
                      </w:r>
                      <w:r>
                        <w:rPr>
                          <w:rFonts w:ascii="Helvetica"/>
                          <w:spacing w:val="17"/>
                          <w:sz w:val="17"/>
                        </w:rPr>
                        <w:t xml:space="preserve"> </w:t>
                      </w:r>
                      <w:r>
                        <w:rPr>
                          <w:rFonts w:ascii="Helvetica"/>
                          <w:spacing w:val="-1"/>
                          <w:sz w:val="17"/>
                        </w:rPr>
                        <w:t>suits</w:t>
                      </w:r>
                      <w:r>
                        <w:rPr>
                          <w:rFonts w:ascii="Helvetica"/>
                          <w:spacing w:val="16"/>
                          <w:sz w:val="17"/>
                        </w:rPr>
                        <w:t xml:space="preserve"> </w:t>
                      </w:r>
                      <w:r>
                        <w:rPr>
                          <w:rFonts w:ascii="Helvetica"/>
                          <w:spacing w:val="-1"/>
                          <w:sz w:val="17"/>
                        </w:rPr>
                        <w:t>armor</w:t>
                      </w:r>
                      <w:r>
                        <w:rPr>
                          <w:rFonts w:ascii="Helvetica"/>
                          <w:spacing w:val="17"/>
                          <w:sz w:val="17"/>
                        </w:rPr>
                        <w:t xml:space="preserve"> </w:t>
                      </w:r>
                      <w:r>
                        <w:rPr>
                          <w:rFonts w:ascii="Helvetica"/>
                          <w:spacing w:val="-1"/>
                          <w:sz w:val="17"/>
                        </w:rPr>
                        <w:t>is</w:t>
                      </w:r>
                      <w:r>
                        <w:rPr>
                          <w:rFonts w:ascii="Helvetica"/>
                          <w:spacing w:val="17"/>
                          <w:sz w:val="17"/>
                        </w:rPr>
                        <w:t xml:space="preserve"> </w:t>
                      </w:r>
                      <w:r>
                        <w:rPr>
                          <w:rFonts w:ascii="Helvetica"/>
                          <w:spacing w:val="-1"/>
                          <w:sz w:val="17"/>
                        </w:rPr>
                        <w:t>downgraded</w:t>
                      </w:r>
                      <w:r>
                        <w:rPr>
                          <w:rFonts w:ascii="Helvetica"/>
                          <w:spacing w:val="17"/>
                          <w:sz w:val="17"/>
                        </w:rPr>
                        <w:t xml:space="preserve"> </w:t>
                      </w:r>
                      <w:r>
                        <w:rPr>
                          <w:rFonts w:ascii="Helvetica"/>
                          <w:spacing w:val="-1"/>
                          <w:sz w:val="17"/>
                        </w:rPr>
                        <w:t>by</w:t>
                      </w:r>
                      <w:r>
                        <w:rPr>
                          <w:rFonts w:ascii="Helvetica"/>
                          <w:spacing w:val="17"/>
                          <w:sz w:val="17"/>
                        </w:rPr>
                        <w:t xml:space="preserve"> </w:t>
                      </w:r>
                      <w:r>
                        <w:rPr>
                          <w:rFonts w:ascii="Helvetica"/>
                          <w:spacing w:val="-1"/>
                          <w:sz w:val="17"/>
                        </w:rPr>
                        <w:t>one</w:t>
                      </w:r>
                      <w:r>
                        <w:rPr>
                          <w:rFonts w:ascii="Helvetica"/>
                          <w:spacing w:val="16"/>
                          <w:sz w:val="17"/>
                        </w:rPr>
                        <w:t xml:space="preserve"> </w:t>
                      </w:r>
                      <w:r>
                        <w:rPr>
                          <w:rFonts w:ascii="Helvetica"/>
                          <w:spacing w:val="-1"/>
                          <w:sz w:val="17"/>
                        </w:rPr>
                        <w:t>point</w:t>
                      </w:r>
                      <w:r>
                        <w:rPr>
                          <w:rFonts w:ascii="Helvetica"/>
                          <w:spacing w:val="17"/>
                          <w:sz w:val="17"/>
                        </w:rPr>
                        <w:t xml:space="preserve"> </w:t>
                      </w:r>
                      <w:r>
                        <w:rPr>
                          <w:rFonts w:ascii="Helvetica"/>
                          <w:spacing w:val="-1"/>
                          <w:sz w:val="17"/>
                        </w:rPr>
                        <w:t>on</w:t>
                      </w:r>
                      <w:r>
                        <w:rPr>
                          <w:rFonts w:ascii="Helvetica"/>
                          <w:spacing w:val="17"/>
                          <w:sz w:val="17"/>
                        </w:rPr>
                        <w:t xml:space="preserve"> </w:t>
                      </w:r>
                      <w:r>
                        <w:rPr>
                          <w:rFonts w:ascii="Helvetica"/>
                          <w:sz w:val="17"/>
                        </w:rPr>
                        <w:t>the</w:t>
                      </w:r>
                      <w:r>
                        <w:rPr>
                          <w:rFonts w:ascii="Helvetica"/>
                          <w:spacing w:val="23"/>
                          <w:sz w:val="17"/>
                        </w:rPr>
                        <w:t xml:space="preserve"> </w:t>
                      </w:r>
                      <w:r>
                        <w:rPr>
                          <w:rFonts w:ascii="Helvetica"/>
                          <w:sz w:val="17"/>
                        </w:rPr>
                        <w:t>front</w:t>
                      </w:r>
                      <w:r>
                        <w:rPr>
                          <w:rFonts w:ascii="Helvetica"/>
                          <w:spacing w:val="3"/>
                          <w:sz w:val="17"/>
                        </w:rPr>
                        <w:t xml:space="preserve"> </w:t>
                      </w:r>
                      <w:r>
                        <w:rPr>
                          <w:rFonts w:ascii="Helvetica"/>
                          <w:spacing w:val="-1"/>
                          <w:sz w:val="17"/>
                        </w:rPr>
                        <w:t>and</w:t>
                      </w:r>
                      <w:r>
                        <w:rPr>
                          <w:rFonts w:ascii="Helvetica"/>
                          <w:spacing w:val="4"/>
                          <w:sz w:val="17"/>
                        </w:rPr>
                        <w:t xml:space="preserve"> </w:t>
                      </w:r>
                      <w:r>
                        <w:rPr>
                          <w:rFonts w:ascii="Helvetica"/>
                          <w:spacing w:val="-1"/>
                          <w:sz w:val="17"/>
                        </w:rPr>
                        <w:t>sides</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help</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suit</w:t>
                      </w:r>
                      <w:r>
                        <w:rPr>
                          <w:rFonts w:ascii="Helvetica"/>
                          <w:spacing w:val="3"/>
                          <w:sz w:val="17"/>
                        </w:rPr>
                        <w:t xml:space="preserve"> </w:t>
                      </w:r>
                      <w:r>
                        <w:rPr>
                          <w:rFonts w:ascii="Helvetica"/>
                          <w:spacing w:val="-1"/>
                          <w:sz w:val="17"/>
                        </w:rPr>
                        <w:t>gain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extra</w:t>
                      </w:r>
                      <w:r>
                        <w:rPr>
                          <w:rFonts w:ascii="Helvetica"/>
                          <w:spacing w:val="3"/>
                          <w:sz w:val="17"/>
                        </w:rPr>
                        <w:t xml:space="preserve"> </w:t>
                      </w:r>
                      <w:r>
                        <w:rPr>
                          <w:rFonts w:ascii="Helvetica"/>
                          <w:spacing w:val="-1"/>
                          <w:sz w:val="17"/>
                        </w:rPr>
                        <w:t>lift</w:t>
                      </w:r>
                      <w:r>
                        <w:rPr>
                          <w:rFonts w:ascii="Helvetica"/>
                          <w:spacing w:val="4"/>
                          <w:sz w:val="17"/>
                        </w:rPr>
                        <w:t xml:space="preserve"> </w:t>
                      </w:r>
                      <w:r>
                        <w:rPr>
                          <w:rFonts w:ascii="Helvetica"/>
                          <w:spacing w:val="-1"/>
                          <w:sz w:val="17"/>
                        </w:rPr>
                        <w:t>needed.</w:t>
                      </w:r>
                    </w:p>
                    <w:p w:rsidR="003D39BA" w:rsidRDefault="003D39BA" w:rsidP="005A02C9">
                      <w:pPr>
                        <w:numPr>
                          <w:ilvl w:val="0"/>
                          <w:numId w:val="2"/>
                        </w:numPr>
                        <w:tabs>
                          <w:tab w:val="left" w:pos="360"/>
                        </w:tabs>
                        <w:spacing w:before="2" w:after="2" w:line="268" w:lineRule="auto"/>
                        <w:ind w:left="90" w:right="139" w:firstLine="0"/>
                        <w:jc w:val="both"/>
                        <w:rPr>
                          <w:rFonts w:ascii="Helvetica" w:eastAsia="Helvetica" w:hAnsi="Helvetica" w:cs="Helvetica"/>
                          <w:sz w:val="17"/>
                          <w:szCs w:val="17"/>
                        </w:rPr>
                      </w:pPr>
                      <w:r>
                        <w:rPr>
                          <w:rFonts w:ascii="Helvetica"/>
                          <w:b/>
                          <w:sz w:val="17"/>
                        </w:rPr>
                        <w:t>Reinforced</w:t>
                      </w:r>
                      <w:r>
                        <w:rPr>
                          <w:rFonts w:ascii="Helvetica"/>
                          <w:b/>
                          <w:spacing w:val="-5"/>
                          <w:sz w:val="17"/>
                        </w:rPr>
                        <w:t xml:space="preserve"> </w:t>
                      </w:r>
                      <w:r>
                        <w:rPr>
                          <w:rFonts w:ascii="Helvetica"/>
                          <w:b/>
                          <w:sz w:val="17"/>
                        </w:rPr>
                        <w:t>Armor</w:t>
                      </w:r>
                      <w:r>
                        <w:rPr>
                          <w:rFonts w:ascii="Helvetica"/>
                          <w:b/>
                          <w:spacing w:val="1"/>
                          <w:sz w:val="17"/>
                        </w:rPr>
                        <w:t xml:space="preserve"> </w:t>
                      </w:r>
                      <w:r>
                        <w:rPr>
                          <w:rFonts w:ascii="Helvetica"/>
                          <w:sz w:val="17"/>
                        </w:rPr>
                        <w:t>-</w:t>
                      </w:r>
                      <w:r>
                        <w:rPr>
                          <w:rFonts w:ascii="Helvetica"/>
                          <w:spacing w:val="-2"/>
                          <w:sz w:val="17"/>
                        </w:rPr>
                        <w:t xml:space="preserve"> </w:t>
                      </w:r>
                      <w:r>
                        <w:rPr>
                          <w:rFonts w:ascii="Helvetica"/>
                          <w:sz w:val="17"/>
                        </w:rPr>
                        <w:t>The</w:t>
                      </w:r>
                      <w:r>
                        <w:rPr>
                          <w:rFonts w:ascii="Helvetica"/>
                          <w:spacing w:val="1"/>
                          <w:sz w:val="17"/>
                        </w:rPr>
                        <w:t xml:space="preserve"> </w:t>
                      </w:r>
                      <w:r>
                        <w:rPr>
                          <w:rFonts w:ascii="Helvetica"/>
                          <w:spacing w:val="-1"/>
                          <w:sz w:val="17"/>
                        </w:rPr>
                        <w:t>suit</w:t>
                      </w:r>
                      <w:r>
                        <w:rPr>
                          <w:rFonts w:ascii="Helvetica"/>
                          <w:spacing w:val="1"/>
                          <w:sz w:val="17"/>
                        </w:rPr>
                        <w:t xml:space="preserve"> </w:t>
                      </w:r>
                      <w:r>
                        <w:rPr>
                          <w:rFonts w:ascii="Helvetica"/>
                          <w:spacing w:val="-1"/>
                          <w:sz w:val="17"/>
                        </w:rPr>
                        <w:t>receives</w:t>
                      </w:r>
                      <w:r>
                        <w:rPr>
                          <w:rFonts w:ascii="Helvetica"/>
                          <w:spacing w:val="1"/>
                          <w:sz w:val="17"/>
                        </w:rPr>
                        <w:t xml:space="preserve"> </w:t>
                      </w:r>
                      <w:r>
                        <w:rPr>
                          <w:rFonts w:ascii="Helvetica"/>
                          <w:spacing w:val="-1"/>
                          <w:sz w:val="17"/>
                        </w:rPr>
                        <w:t>additional</w:t>
                      </w:r>
                      <w:r>
                        <w:rPr>
                          <w:rFonts w:ascii="Helvetica"/>
                          <w:spacing w:val="1"/>
                          <w:sz w:val="17"/>
                        </w:rPr>
                        <w:t xml:space="preserve"> </w:t>
                      </w:r>
                      <w:r>
                        <w:rPr>
                          <w:rFonts w:ascii="Helvetica"/>
                          <w:spacing w:val="-1"/>
                          <w:sz w:val="17"/>
                        </w:rPr>
                        <w:t>armor</w:t>
                      </w:r>
                      <w:r>
                        <w:rPr>
                          <w:rFonts w:ascii="Helvetica"/>
                          <w:spacing w:val="1"/>
                          <w:sz w:val="17"/>
                        </w:rPr>
                        <w:t xml:space="preserve"> </w:t>
                      </w:r>
                      <w:r>
                        <w:rPr>
                          <w:rFonts w:ascii="Helvetica"/>
                          <w:spacing w:val="-1"/>
                          <w:sz w:val="17"/>
                        </w:rPr>
                        <w:t>with</w:t>
                      </w:r>
                      <w:r>
                        <w:rPr>
                          <w:rFonts w:ascii="Helvetica"/>
                          <w:spacing w:val="1"/>
                          <w:sz w:val="17"/>
                        </w:rPr>
                        <w:t xml:space="preserve"> </w:t>
                      </w:r>
                      <w:r>
                        <w:rPr>
                          <w:rFonts w:ascii="Helvetica"/>
                          <w:spacing w:val="-1"/>
                          <w:sz w:val="17"/>
                        </w:rPr>
                        <w:t>an</w:t>
                      </w:r>
                      <w:r>
                        <w:rPr>
                          <w:rFonts w:ascii="Helvetica"/>
                          <w:spacing w:val="25"/>
                          <w:sz w:val="17"/>
                        </w:rPr>
                        <w:t xml:space="preserve"> </w:t>
                      </w:r>
                      <w:r>
                        <w:rPr>
                          <w:rFonts w:ascii="Helvetica"/>
                          <w:spacing w:val="-1"/>
                          <w:sz w:val="17"/>
                        </w:rPr>
                        <w:t>extra</w:t>
                      </w:r>
                      <w:r>
                        <w:rPr>
                          <w:rFonts w:ascii="Helvetica"/>
                          <w:sz w:val="17"/>
                        </w:rPr>
                        <w:t xml:space="preserve"> +1 </w:t>
                      </w:r>
                      <w:r>
                        <w:rPr>
                          <w:rFonts w:ascii="Helvetica"/>
                          <w:spacing w:val="-1"/>
                          <w:sz w:val="17"/>
                        </w:rPr>
                        <w:t>point</w:t>
                      </w:r>
                      <w:r>
                        <w:rPr>
                          <w:rFonts w:ascii="Helvetica"/>
                          <w:sz w:val="17"/>
                        </w:rPr>
                        <w:t xml:space="preserve"> </w:t>
                      </w:r>
                      <w:r>
                        <w:rPr>
                          <w:rFonts w:ascii="Helvetica"/>
                          <w:spacing w:val="-1"/>
                          <w:sz w:val="17"/>
                        </w:rPr>
                        <w:t>on</w:t>
                      </w:r>
                      <w:r>
                        <w:rPr>
                          <w:rFonts w:ascii="Helvetica"/>
                          <w:sz w:val="17"/>
                        </w:rPr>
                        <w:t xml:space="preserve"> front</w:t>
                      </w:r>
                      <w:r>
                        <w:rPr>
                          <w:rFonts w:ascii="Helvetica"/>
                          <w:spacing w:val="1"/>
                          <w:sz w:val="17"/>
                        </w:rPr>
                        <w:t xml:space="preserve"> </w:t>
                      </w:r>
                      <w:r>
                        <w:rPr>
                          <w:rFonts w:ascii="Helvetica"/>
                          <w:spacing w:val="-1"/>
                          <w:sz w:val="17"/>
                        </w:rPr>
                        <w:t>and</w:t>
                      </w:r>
                      <w:r>
                        <w:rPr>
                          <w:rFonts w:ascii="Helvetica"/>
                          <w:sz w:val="17"/>
                        </w:rPr>
                        <w:t xml:space="preserve"> sides </w:t>
                      </w:r>
                      <w:r>
                        <w:rPr>
                          <w:rFonts w:ascii="Helvetica"/>
                          <w:spacing w:val="-1"/>
                          <w:sz w:val="17"/>
                        </w:rPr>
                        <w:t>of</w:t>
                      </w:r>
                      <w:r>
                        <w:rPr>
                          <w:rFonts w:ascii="Helvetica"/>
                          <w:sz w:val="17"/>
                        </w:rPr>
                        <w:t xml:space="preserve"> the</w:t>
                      </w:r>
                      <w:r>
                        <w:rPr>
                          <w:rFonts w:ascii="Helvetica"/>
                          <w:spacing w:val="1"/>
                          <w:sz w:val="17"/>
                        </w:rPr>
                        <w:t xml:space="preserve"> </w:t>
                      </w:r>
                      <w:r>
                        <w:rPr>
                          <w:rFonts w:ascii="Helvetica"/>
                          <w:sz w:val="17"/>
                        </w:rPr>
                        <w:t xml:space="preserve">suit. </w:t>
                      </w:r>
                      <w:r>
                        <w:rPr>
                          <w:rFonts w:ascii="Helvetica"/>
                          <w:spacing w:val="-1"/>
                          <w:sz w:val="17"/>
                        </w:rPr>
                        <w:t>Note,</w:t>
                      </w:r>
                      <w:r>
                        <w:rPr>
                          <w:rFonts w:ascii="Helvetica"/>
                          <w:sz w:val="17"/>
                        </w:rPr>
                        <w:t xml:space="preserve"> suits that </w:t>
                      </w:r>
                      <w:r>
                        <w:rPr>
                          <w:rFonts w:ascii="Helvetica"/>
                          <w:spacing w:val="-1"/>
                          <w:sz w:val="17"/>
                        </w:rPr>
                        <w:t>have</w:t>
                      </w:r>
                      <w:r>
                        <w:rPr>
                          <w:rFonts w:ascii="Helvetica"/>
                          <w:spacing w:val="26"/>
                          <w:sz w:val="17"/>
                        </w:rPr>
                        <w:t xml:space="preserve"> </w:t>
                      </w:r>
                      <w:r>
                        <w:rPr>
                          <w:rFonts w:ascii="Helvetica"/>
                          <w:sz w:val="17"/>
                        </w:rPr>
                        <w:t>fast</w:t>
                      </w:r>
                      <w:r>
                        <w:rPr>
                          <w:rFonts w:ascii="Helvetica"/>
                          <w:spacing w:val="-8"/>
                          <w:sz w:val="17"/>
                        </w:rPr>
                        <w:t xml:space="preserve"> </w:t>
                      </w:r>
                      <w:r>
                        <w:rPr>
                          <w:rFonts w:ascii="Helvetica"/>
                          <w:spacing w:val="-1"/>
                          <w:sz w:val="17"/>
                        </w:rPr>
                        <w:t>upgrade</w:t>
                      </w:r>
                      <w:r>
                        <w:rPr>
                          <w:rFonts w:ascii="Helvetica"/>
                          <w:spacing w:val="-8"/>
                          <w:sz w:val="17"/>
                        </w:rPr>
                        <w:t xml:space="preserve"> </w:t>
                      </w:r>
                      <w:r>
                        <w:rPr>
                          <w:rFonts w:ascii="Helvetica"/>
                          <w:sz w:val="17"/>
                        </w:rPr>
                        <w:t>must</w:t>
                      </w:r>
                      <w:r>
                        <w:rPr>
                          <w:rFonts w:ascii="Helvetica"/>
                          <w:spacing w:val="-7"/>
                          <w:sz w:val="17"/>
                        </w:rPr>
                        <w:t xml:space="preserve"> </w:t>
                      </w:r>
                      <w:r>
                        <w:rPr>
                          <w:rFonts w:ascii="Helvetica"/>
                          <w:sz w:val="17"/>
                        </w:rPr>
                        <w:t>choose</w:t>
                      </w:r>
                      <w:r>
                        <w:rPr>
                          <w:rFonts w:ascii="Helvetica"/>
                          <w:spacing w:val="-8"/>
                          <w:sz w:val="17"/>
                        </w:rPr>
                        <w:t xml:space="preserve"> </w:t>
                      </w:r>
                      <w:r>
                        <w:rPr>
                          <w:rFonts w:ascii="Helvetica"/>
                          <w:sz w:val="17"/>
                        </w:rPr>
                        <w:t>to</w:t>
                      </w:r>
                      <w:r>
                        <w:rPr>
                          <w:rFonts w:ascii="Helvetica"/>
                          <w:spacing w:val="-8"/>
                          <w:sz w:val="17"/>
                        </w:rPr>
                        <w:t xml:space="preserve"> </w:t>
                      </w:r>
                      <w:r>
                        <w:rPr>
                          <w:rFonts w:ascii="Helvetica"/>
                          <w:sz w:val="17"/>
                        </w:rPr>
                        <w:t>take</w:t>
                      </w:r>
                      <w:r>
                        <w:rPr>
                          <w:rFonts w:ascii="Helvetica"/>
                          <w:spacing w:val="-7"/>
                          <w:sz w:val="17"/>
                        </w:rPr>
                        <w:t xml:space="preserve"> </w:t>
                      </w:r>
                      <w:r>
                        <w:rPr>
                          <w:rFonts w:ascii="Helvetica"/>
                          <w:sz w:val="17"/>
                        </w:rPr>
                        <w:t>this</w:t>
                      </w:r>
                      <w:r>
                        <w:rPr>
                          <w:rFonts w:ascii="Helvetica"/>
                          <w:spacing w:val="-8"/>
                          <w:sz w:val="17"/>
                        </w:rPr>
                        <w:t xml:space="preserve"> </w:t>
                      </w:r>
                      <w:r>
                        <w:rPr>
                          <w:rFonts w:ascii="Helvetica"/>
                          <w:spacing w:val="-1"/>
                          <w:sz w:val="17"/>
                        </w:rPr>
                        <w:t>upgrade</w:t>
                      </w:r>
                      <w:r>
                        <w:rPr>
                          <w:rFonts w:ascii="Helvetica"/>
                          <w:spacing w:val="-7"/>
                          <w:sz w:val="17"/>
                        </w:rPr>
                        <w:t xml:space="preserve"> </w:t>
                      </w:r>
                      <w:r>
                        <w:rPr>
                          <w:rFonts w:ascii="Helvetica"/>
                          <w:spacing w:val="-1"/>
                          <w:sz w:val="17"/>
                        </w:rPr>
                        <w:t>if</w:t>
                      </w:r>
                      <w:r>
                        <w:rPr>
                          <w:rFonts w:ascii="Helvetica"/>
                          <w:spacing w:val="-8"/>
                          <w:sz w:val="17"/>
                        </w:rPr>
                        <w:t xml:space="preserve"> </w:t>
                      </w:r>
                      <w:r>
                        <w:rPr>
                          <w:rFonts w:ascii="Helvetica"/>
                          <w:sz w:val="17"/>
                        </w:rPr>
                        <w:t>they</w:t>
                      </w:r>
                      <w:r>
                        <w:rPr>
                          <w:rFonts w:ascii="Helvetica"/>
                          <w:spacing w:val="-8"/>
                          <w:sz w:val="17"/>
                        </w:rPr>
                        <w:t xml:space="preserve"> </w:t>
                      </w:r>
                      <w:r>
                        <w:rPr>
                          <w:rFonts w:ascii="Helvetica"/>
                          <w:spacing w:val="-1"/>
                          <w:sz w:val="17"/>
                        </w:rPr>
                        <w:t>do</w:t>
                      </w:r>
                      <w:r>
                        <w:rPr>
                          <w:rFonts w:ascii="Helvetica"/>
                          <w:spacing w:val="-7"/>
                          <w:sz w:val="17"/>
                        </w:rPr>
                        <w:t xml:space="preserve"> </w:t>
                      </w:r>
                      <w:r>
                        <w:rPr>
                          <w:rFonts w:ascii="Helvetica"/>
                          <w:sz w:val="17"/>
                        </w:rPr>
                        <w:t>they</w:t>
                      </w:r>
                      <w:r>
                        <w:rPr>
                          <w:rFonts w:ascii="Helvetica"/>
                          <w:spacing w:val="-8"/>
                          <w:sz w:val="17"/>
                        </w:rPr>
                        <w:t xml:space="preserve"> </w:t>
                      </w:r>
                      <w:r>
                        <w:rPr>
                          <w:rFonts w:ascii="Helvetica"/>
                          <w:spacing w:val="-1"/>
                          <w:sz w:val="17"/>
                        </w:rPr>
                        <w:t>lose</w:t>
                      </w:r>
                      <w:r>
                        <w:rPr>
                          <w:rFonts w:ascii="Helvetica"/>
                          <w:spacing w:val="24"/>
                          <w:sz w:val="17"/>
                        </w:rPr>
                        <w:t xml:space="preserve"> </w:t>
                      </w:r>
                      <w:r>
                        <w:rPr>
                          <w:rFonts w:ascii="Helvetica"/>
                          <w:sz w:val="17"/>
                        </w:rPr>
                        <w:t>their</w:t>
                      </w:r>
                      <w:r>
                        <w:rPr>
                          <w:rFonts w:ascii="Helvetica"/>
                          <w:spacing w:val="2"/>
                          <w:sz w:val="17"/>
                        </w:rPr>
                        <w:t xml:space="preserve"> </w:t>
                      </w:r>
                      <w:r>
                        <w:rPr>
                          <w:rFonts w:ascii="Helvetica"/>
                          <w:sz w:val="17"/>
                        </w:rPr>
                        <w:t>fast</w:t>
                      </w:r>
                      <w:r>
                        <w:rPr>
                          <w:rFonts w:ascii="Helvetica"/>
                          <w:spacing w:val="2"/>
                          <w:sz w:val="17"/>
                        </w:rPr>
                        <w:t xml:space="preserve"> </w:t>
                      </w:r>
                      <w:r>
                        <w:rPr>
                          <w:rFonts w:ascii="Helvetica"/>
                          <w:spacing w:val="-3"/>
                          <w:sz w:val="17"/>
                        </w:rPr>
                        <w:t>ability.</w:t>
                      </w:r>
                    </w:p>
                    <w:p w:rsidR="003D39BA" w:rsidRDefault="003D39BA" w:rsidP="005A02C9">
                      <w:pPr>
                        <w:numPr>
                          <w:ilvl w:val="0"/>
                          <w:numId w:val="2"/>
                        </w:numPr>
                        <w:tabs>
                          <w:tab w:val="left" w:pos="360"/>
                        </w:tabs>
                        <w:spacing w:before="2" w:after="2"/>
                        <w:ind w:left="90" w:firstLine="0"/>
                        <w:jc w:val="both"/>
                        <w:rPr>
                          <w:rFonts w:ascii="Helvetica" w:eastAsia="Helvetica" w:hAnsi="Helvetica" w:cs="Helvetica"/>
                          <w:sz w:val="17"/>
                          <w:szCs w:val="17"/>
                        </w:rPr>
                      </w:pPr>
                      <w:r>
                        <w:rPr>
                          <w:rFonts w:ascii="Helvetica"/>
                          <w:b/>
                          <w:spacing w:val="-1"/>
                          <w:sz w:val="17"/>
                        </w:rPr>
                        <w:t>Ablative</w:t>
                      </w:r>
                      <w:r>
                        <w:rPr>
                          <w:rFonts w:ascii="Helvetica"/>
                          <w:b/>
                          <w:spacing w:val="-3"/>
                          <w:sz w:val="17"/>
                        </w:rPr>
                        <w:t xml:space="preserve"> </w:t>
                      </w:r>
                      <w:r>
                        <w:rPr>
                          <w:rFonts w:ascii="Helvetica"/>
                          <w:b/>
                          <w:spacing w:val="-1"/>
                          <w:sz w:val="17"/>
                        </w:rPr>
                        <w:t>Armor</w:t>
                      </w:r>
                      <w:r>
                        <w:rPr>
                          <w:rFonts w:ascii="Helvetica"/>
                          <w:b/>
                          <w:spacing w:val="3"/>
                          <w:sz w:val="17"/>
                        </w:rPr>
                        <w:t xml:space="preserve"> </w:t>
                      </w:r>
                      <w:r>
                        <w:rPr>
                          <w:rFonts w:ascii="Helvetica"/>
                          <w:sz w:val="17"/>
                        </w:rPr>
                        <w:t>-</w:t>
                      </w:r>
                      <w:r>
                        <w:rPr>
                          <w:rFonts w:ascii="Helvetica"/>
                          <w:spacing w:val="4"/>
                          <w:sz w:val="17"/>
                        </w:rPr>
                        <w:t xml:space="preserve"> </w:t>
                      </w:r>
                      <w:r>
                        <w:rPr>
                          <w:rFonts w:ascii="Helvetica"/>
                          <w:spacing w:val="-1"/>
                          <w:sz w:val="17"/>
                        </w:rPr>
                        <w:t>Suit</w:t>
                      </w:r>
                      <w:r>
                        <w:rPr>
                          <w:rFonts w:ascii="Helvetica"/>
                          <w:spacing w:val="3"/>
                          <w:sz w:val="17"/>
                        </w:rPr>
                        <w:t xml:space="preserve"> </w:t>
                      </w:r>
                      <w:r>
                        <w:rPr>
                          <w:rFonts w:ascii="Helvetica"/>
                          <w:spacing w:val="-1"/>
                          <w:sz w:val="17"/>
                        </w:rPr>
                        <w:t>may</w:t>
                      </w:r>
                      <w:r>
                        <w:rPr>
                          <w:rFonts w:ascii="Helvetica"/>
                          <w:spacing w:val="4"/>
                          <w:sz w:val="17"/>
                        </w:rPr>
                        <w:t xml:space="preserve"> </w:t>
                      </w:r>
                      <w:r>
                        <w:rPr>
                          <w:rFonts w:ascii="Helvetica"/>
                          <w:spacing w:val="-1"/>
                          <w:sz w:val="17"/>
                        </w:rPr>
                        <w:t>ignore</w:t>
                      </w:r>
                      <w:r>
                        <w:rPr>
                          <w:rFonts w:ascii="Helvetica"/>
                          <w:spacing w:val="3"/>
                          <w:sz w:val="17"/>
                        </w:rPr>
                        <w:t xml:space="preserve"> </w:t>
                      </w:r>
                      <w:r>
                        <w:rPr>
                          <w:rFonts w:ascii="Helvetica"/>
                          <w:sz w:val="17"/>
                        </w:rPr>
                        <w:t>the</w:t>
                      </w:r>
                      <w:r>
                        <w:rPr>
                          <w:rFonts w:ascii="Helvetica"/>
                          <w:spacing w:val="4"/>
                          <w:sz w:val="17"/>
                        </w:rPr>
                        <w:t xml:space="preserve"> </w:t>
                      </w:r>
                      <w:r>
                        <w:rPr>
                          <w:rFonts w:ascii="Helvetica"/>
                          <w:sz w:val="17"/>
                        </w:rPr>
                        <w:t>first</w:t>
                      </w:r>
                      <w:r>
                        <w:rPr>
                          <w:rFonts w:ascii="Helvetica"/>
                          <w:spacing w:val="3"/>
                          <w:sz w:val="17"/>
                        </w:rPr>
                        <w:t xml:space="preserve"> </w:t>
                      </w:r>
                      <w:r>
                        <w:rPr>
                          <w:rFonts w:ascii="Helvetica"/>
                          <w:spacing w:val="-1"/>
                          <w:sz w:val="17"/>
                        </w:rPr>
                        <w:t>penetrating</w:t>
                      </w:r>
                      <w:r>
                        <w:rPr>
                          <w:rFonts w:ascii="Helvetica"/>
                          <w:spacing w:val="5"/>
                          <w:sz w:val="17"/>
                        </w:rPr>
                        <w:t xml:space="preserve"> </w:t>
                      </w:r>
                      <w:r>
                        <w:rPr>
                          <w:rFonts w:ascii="Helvetica"/>
                          <w:spacing w:val="-1"/>
                          <w:sz w:val="17"/>
                        </w:rPr>
                        <w:t>hit.</w:t>
                      </w:r>
                    </w:p>
                    <w:p w:rsidR="003D39BA" w:rsidRDefault="003D39BA" w:rsidP="005A02C9">
                      <w:pPr>
                        <w:numPr>
                          <w:ilvl w:val="0"/>
                          <w:numId w:val="2"/>
                        </w:numPr>
                        <w:tabs>
                          <w:tab w:val="left" w:pos="316"/>
                          <w:tab w:val="left" w:pos="360"/>
                        </w:tabs>
                        <w:spacing w:before="2" w:after="2" w:line="270" w:lineRule="auto"/>
                        <w:ind w:left="90" w:right="137" w:firstLine="0"/>
                        <w:jc w:val="both"/>
                        <w:rPr>
                          <w:rFonts w:ascii="Helvetica" w:eastAsia="Helvetica" w:hAnsi="Helvetica" w:cs="Helvetica"/>
                          <w:sz w:val="17"/>
                          <w:szCs w:val="17"/>
                        </w:rPr>
                      </w:pPr>
                      <w:r>
                        <w:rPr>
                          <w:rFonts w:ascii="Helvetica"/>
                          <w:b/>
                          <w:sz w:val="17"/>
                        </w:rPr>
                        <w:t>Shield</w:t>
                      </w:r>
                      <w:r>
                        <w:rPr>
                          <w:rFonts w:ascii="Helvetica"/>
                          <w:b/>
                          <w:spacing w:val="32"/>
                          <w:sz w:val="17"/>
                        </w:rPr>
                        <w:t xml:space="preserve"> </w:t>
                      </w:r>
                      <w:r>
                        <w:rPr>
                          <w:rFonts w:ascii="Helvetica"/>
                          <w:b/>
                          <w:sz w:val="17"/>
                        </w:rPr>
                        <w:t>Defense</w:t>
                      </w:r>
                      <w:r>
                        <w:rPr>
                          <w:rFonts w:ascii="Helvetica"/>
                          <w:b/>
                          <w:spacing w:val="32"/>
                          <w:sz w:val="17"/>
                        </w:rPr>
                        <w:t xml:space="preserve"> </w:t>
                      </w:r>
                      <w:r>
                        <w:rPr>
                          <w:rFonts w:ascii="Helvetica"/>
                          <w:sz w:val="17"/>
                        </w:rPr>
                        <w:t>-</w:t>
                      </w:r>
                      <w:r>
                        <w:rPr>
                          <w:rFonts w:ascii="Helvetica"/>
                          <w:spacing w:val="33"/>
                          <w:sz w:val="17"/>
                        </w:rPr>
                        <w:t xml:space="preserve"> </w:t>
                      </w:r>
                      <w:r>
                        <w:rPr>
                          <w:rFonts w:ascii="Helvetica"/>
                          <w:sz w:val="17"/>
                        </w:rPr>
                        <w:t>Suit</w:t>
                      </w:r>
                      <w:r>
                        <w:rPr>
                          <w:rFonts w:ascii="Helvetica"/>
                          <w:spacing w:val="32"/>
                          <w:sz w:val="17"/>
                        </w:rPr>
                        <w:t xml:space="preserve"> </w:t>
                      </w:r>
                      <w:r>
                        <w:rPr>
                          <w:rFonts w:ascii="Helvetica"/>
                          <w:spacing w:val="-1"/>
                          <w:sz w:val="17"/>
                        </w:rPr>
                        <w:t>auto-defense</w:t>
                      </w:r>
                      <w:r>
                        <w:rPr>
                          <w:rFonts w:ascii="Helvetica"/>
                          <w:spacing w:val="33"/>
                          <w:sz w:val="17"/>
                        </w:rPr>
                        <w:t xml:space="preserve"> </w:t>
                      </w:r>
                      <w:r>
                        <w:rPr>
                          <w:rFonts w:ascii="Helvetica"/>
                          <w:sz w:val="17"/>
                        </w:rPr>
                        <w:t>systems</w:t>
                      </w:r>
                      <w:r>
                        <w:rPr>
                          <w:rFonts w:ascii="Helvetica"/>
                          <w:spacing w:val="33"/>
                          <w:sz w:val="17"/>
                        </w:rPr>
                        <w:t xml:space="preserve"> </w:t>
                      </w:r>
                      <w:r>
                        <w:rPr>
                          <w:rFonts w:ascii="Helvetica"/>
                          <w:spacing w:val="-1"/>
                          <w:sz w:val="17"/>
                        </w:rPr>
                        <w:t>learn</w:t>
                      </w:r>
                      <w:r>
                        <w:rPr>
                          <w:rFonts w:ascii="Helvetica"/>
                          <w:spacing w:val="33"/>
                          <w:sz w:val="17"/>
                        </w:rPr>
                        <w:t xml:space="preserve"> </w:t>
                      </w:r>
                      <w:r>
                        <w:rPr>
                          <w:rFonts w:ascii="Helvetica"/>
                          <w:sz w:val="17"/>
                        </w:rPr>
                        <w:t>to</w:t>
                      </w:r>
                      <w:r>
                        <w:rPr>
                          <w:rFonts w:ascii="Helvetica"/>
                          <w:spacing w:val="32"/>
                          <w:sz w:val="17"/>
                        </w:rPr>
                        <w:t xml:space="preserve"> </w:t>
                      </w:r>
                      <w:r>
                        <w:rPr>
                          <w:rFonts w:ascii="Helvetica"/>
                          <w:spacing w:val="-1"/>
                          <w:sz w:val="17"/>
                        </w:rPr>
                        <w:t>block</w:t>
                      </w:r>
                      <w:r>
                        <w:rPr>
                          <w:rFonts w:ascii="Helvetica"/>
                          <w:spacing w:val="22"/>
                          <w:sz w:val="17"/>
                        </w:rPr>
                        <w:t xml:space="preserve"> </w:t>
                      </w:r>
                      <w:r>
                        <w:rPr>
                          <w:rFonts w:ascii="Helvetica"/>
                          <w:spacing w:val="-1"/>
                          <w:sz w:val="17"/>
                        </w:rPr>
                        <w:t>enemy</w:t>
                      </w:r>
                      <w:r>
                        <w:rPr>
                          <w:rFonts w:ascii="Helvetica"/>
                          <w:spacing w:val="2"/>
                          <w:sz w:val="17"/>
                        </w:rPr>
                        <w:t xml:space="preserve"> </w:t>
                      </w:r>
                      <w:r>
                        <w:rPr>
                          <w:rFonts w:ascii="Helvetica"/>
                          <w:spacing w:val="-1"/>
                          <w:sz w:val="17"/>
                        </w:rPr>
                        <w:t>attacks</w:t>
                      </w:r>
                      <w:r>
                        <w:rPr>
                          <w:rFonts w:ascii="Helvetica"/>
                          <w:spacing w:val="3"/>
                          <w:sz w:val="17"/>
                        </w:rPr>
                        <w:t xml:space="preserve"> </w:t>
                      </w:r>
                      <w:r>
                        <w:rPr>
                          <w:rFonts w:ascii="Helvetica"/>
                          <w:spacing w:val="-1"/>
                          <w:sz w:val="17"/>
                        </w:rPr>
                        <w:t>and</w:t>
                      </w:r>
                      <w:r>
                        <w:rPr>
                          <w:rFonts w:ascii="Helvetica"/>
                          <w:spacing w:val="2"/>
                          <w:sz w:val="17"/>
                        </w:rPr>
                        <w:t xml:space="preserve"> </w:t>
                      </w:r>
                      <w:r>
                        <w:rPr>
                          <w:rFonts w:ascii="Helvetica"/>
                          <w:sz w:val="17"/>
                        </w:rPr>
                        <w:t>therefore</w:t>
                      </w:r>
                      <w:r>
                        <w:rPr>
                          <w:rFonts w:ascii="Helvetica"/>
                          <w:spacing w:val="2"/>
                          <w:sz w:val="17"/>
                        </w:rPr>
                        <w:t xml:space="preserve"> </w:t>
                      </w:r>
                      <w:r>
                        <w:rPr>
                          <w:rFonts w:ascii="Helvetica"/>
                          <w:spacing w:val="-1"/>
                          <w:sz w:val="17"/>
                        </w:rPr>
                        <w:t>it</w:t>
                      </w:r>
                      <w:r>
                        <w:rPr>
                          <w:rFonts w:ascii="Helvetica"/>
                          <w:spacing w:val="2"/>
                          <w:sz w:val="17"/>
                        </w:rPr>
                        <w:t xml:space="preserve"> </w:t>
                      </w:r>
                      <w:r>
                        <w:rPr>
                          <w:rFonts w:ascii="Helvetica"/>
                          <w:spacing w:val="-1"/>
                          <w:sz w:val="17"/>
                        </w:rPr>
                        <w:t>brings</w:t>
                      </w:r>
                      <w:r>
                        <w:rPr>
                          <w:rFonts w:ascii="Helvetica"/>
                          <w:spacing w:val="3"/>
                          <w:sz w:val="17"/>
                        </w:rPr>
                        <w:t xml:space="preserve"> </w:t>
                      </w:r>
                      <w:r>
                        <w:rPr>
                          <w:rFonts w:ascii="Helvetica"/>
                          <w:spacing w:val="-1"/>
                          <w:sz w:val="17"/>
                        </w:rPr>
                        <w:t>it</w:t>
                      </w:r>
                      <w:r>
                        <w:rPr>
                          <w:rFonts w:ascii="Helvetica"/>
                          <w:spacing w:val="2"/>
                          <w:sz w:val="17"/>
                        </w:rPr>
                        <w:t xml:space="preserve"> </w:t>
                      </w:r>
                      <w:r>
                        <w:rPr>
                          <w:rFonts w:ascii="Helvetica"/>
                          <w:spacing w:val="-1"/>
                          <w:sz w:val="17"/>
                        </w:rPr>
                        <w:t>shield</w:t>
                      </w:r>
                      <w:r>
                        <w:rPr>
                          <w:rFonts w:ascii="Helvetica"/>
                          <w:spacing w:val="2"/>
                          <w:sz w:val="17"/>
                        </w:rPr>
                        <w:t xml:space="preserve"> </w:t>
                      </w:r>
                      <w:r>
                        <w:rPr>
                          <w:rFonts w:ascii="Helvetica"/>
                          <w:spacing w:val="-1"/>
                          <w:sz w:val="17"/>
                        </w:rPr>
                        <w:t>up</w:t>
                      </w:r>
                      <w:r>
                        <w:rPr>
                          <w:rFonts w:ascii="Helvetica"/>
                          <w:spacing w:val="2"/>
                          <w:sz w:val="17"/>
                        </w:rPr>
                        <w:t xml:space="preserve"> </w:t>
                      </w:r>
                      <w:r>
                        <w:rPr>
                          <w:rFonts w:ascii="Helvetica"/>
                          <w:spacing w:val="-1"/>
                          <w:sz w:val="17"/>
                        </w:rPr>
                        <w:t>before</w:t>
                      </w:r>
                      <w:r>
                        <w:rPr>
                          <w:rFonts w:ascii="Helvetica"/>
                          <w:spacing w:val="3"/>
                          <w:sz w:val="17"/>
                        </w:rPr>
                        <w:t xml:space="preserve"> </w:t>
                      </w:r>
                      <w:r>
                        <w:rPr>
                          <w:rFonts w:ascii="Helvetica"/>
                          <w:sz w:val="17"/>
                        </w:rPr>
                        <w:t>the</w:t>
                      </w:r>
                      <w:r>
                        <w:rPr>
                          <w:rFonts w:ascii="Helvetica"/>
                          <w:spacing w:val="2"/>
                          <w:sz w:val="17"/>
                        </w:rPr>
                        <w:t xml:space="preserve"> </w:t>
                      </w:r>
                      <w:r>
                        <w:rPr>
                          <w:rFonts w:ascii="Helvetica"/>
                          <w:spacing w:val="-1"/>
                          <w:sz w:val="17"/>
                        </w:rPr>
                        <w:t>Pilot</w:t>
                      </w:r>
                      <w:r>
                        <w:rPr>
                          <w:rFonts w:ascii="Helvetica"/>
                          <w:spacing w:val="29"/>
                          <w:sz w:val="17"/>
                        </w:rPr>
                        <w:t xml:space="preserve"> </w:t>
                      </w:r>
                      <w:r>
                        <w:rPr>
                          <w:rFonts w:ascii="Helvetica"/>
                          <w:sz w:val="17"/>
                        </w:rPr>
                        <w:t>can</w:t>
                      </w:r>
                      <w:r>
                        <w:rPr>
                          <w:rFonts w:ascii="Helvetica"/>
                          <w:spacing w:val="3"/>
                          <w:sz w:val="17"/>
                        </w:rPr>
                        <w:t xml:space="preserve"> </w:t>
                      </w:r>
                      <w:r>
                        <w:rPr>
                          <w:rFonts w:ascii="Helvetica"/>
                          <w:sz w:val="17"/>
                        </w:rPr>
                        <w:t>react.</w:t>
                      </w:r>
                      <w:r>
                        <w:rPr>
                          <w:rFonts w:ascii="Helvetica"/>
                          <w:spacing w:val="1"/>
                          <w:sz w:val="17"/>
                        </w:rPr>
                        <w:t xml:space="preserve"> </w:t>
                      </w:r>
                      <w:r>
                        <w:rPr>
                          <w:rFonts w:ascii="Helvetica"/>
                          <w:sz w:val="17"/>
                        </w:rPr>
                        <w:t>The</w:t>
                      </w:r>
                      <w:r>
                        <w:rPr>
                          <w:rFonts w:ascii="Helvetica"/>
                          <w:spacing w:val="3"/>
                          <w:sz w:val="17"/>
                        </w:rPr>
                        <w:t xml:space="preserve"> </w:t>
                      </w:r>
                      <w:r>
                        <w:rPr>
                          <w:rFonts w:ascii="Helvetica"/>
                          <w:sz w:val="17"/>
                        </w:rPr>
                        <w:t>suit</w:t>
                      </w:r>
                      <w:r>
                        <w:rPr>
                          <w:rFonts w:ascii="Helvetica"/>
                          <w:spacing w:val="4"/>
                          <w:sz w:val="17"/>
                        </w:rPr>
                        <w:t xml:space="preserve"> </w:t>
                      </w:r>
                      <w:r>
                        <w:rPr>
                          <w:rFonts w:ascii="Helvetica"/>
                          <w:spacing w:val="-1"/>
                          <w:sz w:val="17"/>
                        </w:rPr>
                        <w:t>gains</w:t>
                      </w:r>
                      <w:r>
                        <w:rPr>
                          <w:rFonts w:ascii="Helvetica"/>
                          <w:spacing w:val="3"/>
                          <w:sz w:val="17"/>
                        </w:rPr>
                        <w:t xml:space="preserve"> </w:t>
                      </w:r>
                      <w:r>
                        <w:rPr>
                          <w:rFonts w:ascii="Helvetica"/>
                          <w:spacing w:val="-1"/>
                          <w:sz w:val="17"/>
                        </w:rPr>
                        <w:t>an</w:t>
                      </w:r>
                      <w:r>
                        <w:rPr>
                          <w:rFonts w:ascii="Helvetica"/>
                          <w:spacing w:val="4"/>
                          <w:sz w:val="17"/>
                        </w:rPr>
                        <w:t xml:space="preserve"> </w:t>
                      </w:r>
                      <w:r>
                        <w:rPr>
                          <w:rFonts w:ascii="Helvetica"/>
                          <w:spacing w:val="-1"/>
                          <w:sz w:val="17"/>
                        </w:rPr>
                        <w:t>additional</w:t>
                      </w:r>
                      <w:r>
                        <w:rPr>
                          <w:rFonts w:ascii="Helvetica"/>
                          <w:spacing w:val="4"/>
                          <w:sz w:val="17"/>
                        </w:rPr>
                        <w:t xml:space="preserve"> </w:t>
                      </w:r>
                      <w:r>
                        <w:rPr>
                          <w:rFonts w:ascii="Helvetica"/>
                          <w:sz w:val="17"/>
                        </w:rPr>
                        <w:t>+1</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its</w:t>
                      </w:r>
                      <w:r>
                        <w:rPr>
                          <w:rFonts w:ascii="Helvetica"/>
                          <w:spacing w:val="3"/>
                          <w:sz w:val="17"/>
                        </w:rPr>
                        <w:t xml:space="preserve"> </w:t>
                      </w:r>
                      <w:r>
                        <w:rPr>
                          <w:rFonts w:ascii="Helvetica"/>
                          <w:sz w:val="17"/>
                        </w:rPr>
                        <w:t>shield</w:t>
                      </w:r>
                      <w:r>
                        <w:rPr>
                          <w:rFonts w:ascii="Helvetica"/>
                          <w:spacing w:val="4"/>
                          <w:sz w:val="17"/>
                        </w:rPr>
                        <w:t xml:space="preserve"> </w:t>
                      </w:r>
                      <w:r>
                        <w:rPr>
                          <w:rFonts w:ascii="Helvetica"/>
                          <w:sz w:val="17"/>
                        </w:rPr>
                        <w:t>save</w:t>
                      </w:r>
                      <w:r>
                        <w:rPr>
                          <w:rFonts w:ascii="Helvetica"/>
                          <w:spacing w:val="4"/>
                          <w:sz w:val="17"/>
                        </w:rPr>
                        <w:t xml:space="preserve"> </w:t>
                      </w:r>
                      <w:r>
                        <w:rPr>
                          <w:rFonts w:ascii="Helvetica"/>
                          <w:sz w:val="17"/>
                        </w:rPr>
                        <w:t>-</w:t>
                      </w:r>
                      <w:r>
                        <w:rPr>
                          <w:rFonts w:ascii="Helvetica"/>
                          <w:spacing w:val="3"/>
                          <w:sz w:val="17"/>
                        </w:rPr>
                        <w:t xml:space="preserve"> </w:t>
                      </w:r>
                      <w:r>
                        <w:rPr>
                          <w:rFonts w:ascii="Helvetica"/>
                          <w:sz w:val="17"/>
                        </w:rPr>
                        <w:t>this</w:t>
                      </w:r>
                      <w:r>
                        <w:rPr>
                          <w:rFonts w:ascii="Helvetica"/>
                          <w:spacing w:val="25"/>
                          <w:sz w:val="17"/>
                        </w:rPr>
                        <w:t xml:space="preserve"> </w:t>
                      </w:r>
                      <w:r>
                        <w:rPr>
                          <w:rFonts w:ascii="Helvetica"/>
                          <w:spacing w:val="-1"/>
                          <w:sz w:val="17"/>
                        </w:rPr>
                        <w:t>is</w:t>
                      </w:r>
                      <w:r>
                        <w:rPr>
                          <w:rFonts w:ascii="Helvetica"/>
                          <w:spacing w:val="16"/>
                          <w:sz w:val="17"/>
                        </w:rPr>
                        <w:t xml:space="preserve"> </w:t>
                      </w:r>
                      <w:r>
                        <w:rPr>
                          <w:rFonts w:ascii="Helvetica"/>
                          <w:spacing w:val="-1"/>
                          <w:sz w:val="17"/>
                        </w:rPr>
                        <w:t>only</w:t>
                      </w:r>
                      <w:r>
                        <w:rPr>
                          <w:rFonts w:ascii="Helvetica"/>
                          <w:spacing w:val="17"/>
                          <w:sz w:val="17"/>
                        </w:rPr>
                        <w:t xml:space="preserve"> </w:t>
                      </w:r>
                      <w:r>
                        <w:rPr>
                          <w:rFonts w:ascii="Helvetica"/>
                          <w:spacing w:val="-1"/>
                          <w:sz w:val="17"/>
                        </w:rPr>
                        <w:t>good</w:t>
                      </w:r>
                      <w:r>
                        <w:rPr>
                          <w:rFonts w:ascii="Helvetica"/>
                          <w:spacing w:val="16"/>
                          <w:sz w:val="17"/>
                        </w:rPr>
                        <w:t xml:space="preserve"> </w:t>
                      </w:r>
                      <w:r>
                        <w:rPr>
                          <w:rFonts w:ascii="Helvetica"/>
                          <w:spacing w:val="-1"/>
                          <w:sz w:val="17"/>
                        </w:rPr>
                        <w:t>against</w:t>
                      </w:r>
                      <w:r>
                        <w:rPr>
                          <w:rFonts w:ascii="Helvetica"/>
                          <w:spacing w:val="17"/>
                          <w:sz w:val="17"/>
                        </w:rPr>
                        <w:t xml:space="preserve"> </w:t>
                      </w:r>
                      <w:r>
                        <w:rPr>
                          <w:rFonts w:ascii="Helvetica"/>
                          <w:sz w:val="17"/>
                        </w:rPr>
                        <w:t>shooting</w:t>
                      </w:r>
                      <w:r>
                        <w:rPr>
                          <w:rFonts w:ascii="Helvetica"/>
                          <w:spacing w:val="16"/>
                          <w:sz w:val="17"/>
                        </w:rPr>
                        <w:t xml:space="preserve"> </w:t>
                      </w:r>
                      <w:r>
                        <w:rPr>
                          <w:rFonts w:ascii="Helvetica"/>
                          <w:spacing w:val="-1"/>
                          <w:sz w:val="17"/>
                        </w:rPr>
                        <w:t>attacks.</w:t>
                      </w:r>
                      <w:r>
                        <w:rPr>
                          <w:rFonts w:ascii="Helvetica"/>
                          <w:spacing w:val="18"/>
                          <w:sz w:val="17"/>
                        </w:rPr>
                        <w:t xml:space="preserve"> </w:t>
                      </w:r>
                      <w:r>
                        <w:rPr>
                          <w:rFonts w:ascii="Helvetica"/>
                          <w:spacing w:val="-1"/>
                          <w:sz w:val="17"/>
                        </w:rPr>
                        <w:t>Note,</w:t>
                      </w:r>
                      <w:r>
                        <w:rPr>
                          <w:rFonts w:ascii="Helvetica"/>
                          <w:spacing w:val="16"/>
                          <w:sz w:val="17"/>
                        </w:rPr>
                        <w:t xml:space="preserve"> </w:t>
                      </w:r>
                      <w:r>
                        <w:rPr>
                          <w:rFonts w:ascii="Helvetica"/>
                          <w:spacing w:val="-1"/>
                          <w:sz w:val="17"/>
                        </w:rPr>
                        <w:t>if</w:t>
                      </w:r>
                      <w:r>
                        <w:rPr>
                          <w:rFonts w:ascii="Helvetica"/>
                          <w:spacing w:val="17"/>
                          <w:sz w:val="17"/>
                        </w:rPr>
                        <w:t xml:space="preserve"> </w:t>
                      </w:r>
                      <w:r>
                        <w:rPr>
                          <w:rFonts w:ascii="Helvetica"/>
                          <w:sz w:val="17"/>
                        </w:rPr>
                        <w:t>this</w:t>
                      </w:r>
                      <w:r>
                        <w:rPr>
                          <w:rFonts w:ascii="Helvetica"/>
                          <w:spacing w:val="16"/>
                          <w:sz w:val="17"/>
                        </w:rPr>
                        <w:t xml:space="preserve"> </w:t>
                      </w:r>
                      <w:r>
                        <w:rPr>
                          <w:rFonts w:ascii="Helvetica"/>
                          <w:sz w:val="17"/>
                        </w:rPr>
                        <w:t>skill</w:t>
                      </w:r>
                      <w:r>
                        <w:rPr>
                          <w:rFonts w:ascii="Helvetica"/>
                          <w:spacing w:val="17"/>
                          <w:sz w:val="17"/>
                        </w:rPr>
                        <w:t xml:space="preserve"> </w:t>
                      </w:r>
                      <w:r>
                        <w:rPr>
                          <w:rFonts w:ascii="Helvetica"/>
                          <w:spacing w:val="-1"/>
                          <w:sz w:val="17"/>
                        </w:rPr>
                        <w:t>is</w:t>
                      </w:r>
                      <w:r>
                        <w:rPr>
                          <w:rFonts w:ascii="Helvetica"/>
                          <w:spacing w:val="16"/>
                          <w:sz w:val="17"/>
                        </w:rPr>
                        <w:t xml:space="preserve"> </w:t>
                      </w:r>
                      <w:r>
                        <w:rPr>
                          <w:rFonts w:ascii="Helvetica"/>
                          <w:sz w:val="17"/>
                        </w:rPr>
                        <w:t>rolled</w:t>
                      </w:r>
                      <w:r>
                        <w:rPr>
                          <w:rFonts w:ascii="Helvetica"/>
                          <w:spacing w:val="29"/>
                          <w:sz w:val="17"/>
                        </w:rPr>
                        <w:t xml:space="preserve"> </w:t>
                      </w:r>
                      <w:r>
                        <w:rPr>
                          <w:rFonts w:ascii="Helvetica"/>
                          <w:spacing w:val="-1"/>
                          <w:sz w:val="17"/>
                        </w:rPr>
                        <w:t>again</w:t>
                      </w:r>
                      <w:r>
                        <w:rPr>
                          <w:rFonts w:ascii="Helvetica"/>
                          <w:spacing w:val="21"/>
                          <w:sz w:val="17"/>
                        </w:rPr>
                        <w:t xml:space="preserve"> </w:t>
                      </w:r>
                      <w:r>
                        <w:rPr>
                          <w:rFonts w:ascii="Helvetica"/>
                          <w:sz w:val="17"/>
                        </w:rPr>
                        <w:t>the</w:t>
                      </w:r>
                      <w:r>
                        <w:rPr>
                          <w:rFonts w:ascii="Helvetica"/>
                          <w:spacing w:val="22"/>
                          <w:sz w:val="17"/>
                        </w:rPr>
                        <w:t xml:space="preserve"> </w:t>
                      </w:r>
                      <w:r>
                        <w:rPr>
                          <w:rFonts w:ascii="Helvetica"/>
                          <w:sz w:val="17"/>
                        </w:rPr>
                        <w:t>suit</w:t>
                      </w:r>
                      <w:r>
                        <w:rPr>
                          <w:rFonts w:ascii="Helvetica"/>
                          <w:spacing w:val="22"/>
                          <w:sz w:val="17"/>
                        </w:rPr>
                        <w:t xml:space="preserve"> </w:t>
                      </w:r>
                      <w:r>
                        <w:rPr>
                          <w:rFonts w:ascii="Helvetica"/>
                          <w:sz w:val="17"/>
                        </w:rPr>
                        <w:t>may</w:t>
                      </w:r>
                      <w:r>
                        <w:rPr>
                          <w:rFonts w:ascii="Helvetica"/>
                          <w:spacing w:val="22"/>
                          <w:sz w:val="17"/>
                        </w:rPr>
                        <w:t xml:space="preserve"> </w:t>
                      </w:r>
                      <w:r>
                        <w:rPr>
                          <w:rFonts w:ascii="Helvetica"/>
                          <w:spacing w:val="-1"/>
                          <w:sz w:val="17"/>
                        </w:rPr>
                        <w:t>get</w:t>
                      </w:r>
                      <w:r>
                        <w:rPr>
                          <w:rFonts w:ascii="Helvetica"/>
                          <w:spacing w:val="21"/>
                          <w:sz w:val="17"/>
                        </w:rPr>
                        <w:t xml:space="preserve"> </w:t>
                      </w:r>
                      <w:r>
                        <w:rPr>
                          <w:rFonts w:ascii="Helvetica"/>
                          <w:spacing w:val="-1"/>
                          <w:sz w:val="17"/>
                        </w:rPr>
                        <w:t>another</w:t>
                      </w:r>
                      <w:r>
                        <w:rPr>
                          <w:rFonts w:ascii="Helvetica"/>
                          <w:spacing w:val="22"/>
                          <w:sz w:val="17"/>
                        </w:rPr>
                        <w:t xml:space="preserve"> </w:t>
                      </w:r>
                      <w:r>
                        <w:rPr>
                          <w:rFonts w:ascii="Helvetica"/>
                          <w:sz w:val="17"/>
                        </w:rPr>
                        <w:t>+1</w:t>
                      </w:r>
                      <w:r>
                        <w:rPr>
                          <w:rFonts w:ascii="Helvetica"/>
                          <w:spacing w:val="22"/>
                          <w:sz w:val="17"/>
                        </w:rPr>
                        <w:t xml:space="preserve"> </w:t>
                      </w:r>
                      <w:r>
                        <w:rPr>
                          <w:rFonts w:ascii="Helvetica"/>
                          <w:spacing w:val="-1"/>
                          <w:sz w:val="17"/>
                        </w:rPr>
                        <w:t>up</w:t>
                      </w:r>
                      <w:r>
                        <w:rPr>
                          <w:rFonts w:ascii="Helvetica"/>
                          <w:spacing w:val="22"/>
                          <w:sz w:val="17"/>
                        </w:rPr>
                        <w:t xml:space="preserve"> </w:t>
                      </w:r>
                      <w:r>
                        <w:rPr>
                          <w:rFonts w:ascii="Helvetica"/>
                          <w:sz w:val="17"/>
                        </w:rPr>
                        <w:t>to</w:t>
                      </w:r>
                      <w:r>
                        <w:rPr>
                          <w:rFonts w:ascii="Helvetica"/>
                          <w:spacing w:val="22"/>
                          <w:sz w:val="17"/>
                        </w:rPr>
                        <w:t xml:space="preserve"> </w:t>
                      </w:r>
                      <w:r>
                        <w:rPr>
                          <w:rFonts w:ascii="Helvetica"/>
                          <w:sz w:val="17"/>
                        </w:rPr>
                        <w:t>the</w:t>
                      </w:r>
                      <w:r>
                        <w:rPr>
                          <w:rFonts w:ascii="Helvetica"/>
                          <w:spacing w:val="21"/>
                          <w:sz w:val="17"/>
                        </w:rPr>
                        <w:t xml:space="preserve"> </w:t>
                      </w:r>
                      <w:r>
                        <w:rPr>
                          <w:rFonts w:ascii="Helvetica"/>
                          <w:sz w:val="17"/>
                        </w:rPr>
                        <w:t>maximum</w:t>
                      </w:r>
                      <w:r>
                        <w:rPr>
                          <w:rFonts w:ascii="Helvetica"/>
                          <w:spacing w:val="22"/>
                          <w:sz w:val="17"/>
                        </w:rPr>
                        <w:t xml:space="preserve"> </w:t>
                      </w:r>
                      <w:r>
                        <w:rPr>
                          <w:rFonts w:ascii="Helvetica"/>
                          <w:spacing w:val="-1"/>
                          <w:sz w:val="17"/>
                        </w:rPr>
                        <w:t>of</w:t>
                      </w:r>
                      <w:r>
                        <w:rPr>
                          <w:rFonts w:ascii="Helvetica"/>
                          <w:spacing w:val="22"/>
                          <w:sz w:val="17"/>
                        </w:rPr>
                        <w:t xml:space="preserve"> </w:t>
                      </w:r>
                      <w:r>
                        <w:rPr>
                          <w:rFonts w:ascii="Helvetica"/>
                          <w:sz w:val="17"/>
                        </w:rPr>
                        <w:t>a</w:t>
                      </w:r>
                      <w:r>
                        <w:rPr>
                          <w:rFonts w:ascii="Helvetica"/>
                          <w:spacing w:val="22"/>
                          <w:sz w:val="17"/>
                        </w:rPr>
                        <w:t xml:space="preserve"> </w:t>
                      </w:r>
                      <w:r>
                        <w:rPr>
                          <w:rFonts w:ascii="Helvetica"/>
                          <w:spacing w:val="-1"/>
                          <w:sz w:val="17"/>
                        </w:rPr>
                        <w:t>2+</w:t>
                      </w:r>
                      <w:r>
                        <w:rPr>
                          <w:rFonts w:ascii="Helvetica"/>
                          <w:spacing w:val="25"/>
                          <w:sz w:val="17"/>
                        </w:rPr>
                        <w:t xml:space="preserve"> </w:t>
                      </w:r>
                      <w:r>
                        <w:rPr>
                          <w:rFonts w:ascii="Helvetica"/>
                          <w:spacing w:val="-1"/>
                          <w:sz w:val="17"/>
                        </w:rPr>
                        <w:t>shield</w:t>
                      </w:r>
                      <w:r>
                        <w:rPr>
                          <w:rFonts w:ascii="Helvetica"/>
                          <w:spacing w:val="4"/>
                          <w:sz w:val="17"/>
                        </w:rPr>
                        <w:t xml:space="preserve"> </w:t>
                      </w:r>
                      <w:r>
                        <w:rPr>
                          <w:rFonts w:ascii="Helvetica"/>
                          <w:spacing w:val="-1"/>
                          <w:sz w:val="17"/>
                        </w:rPr>
                        <w:t>save.</w:t>
                      </w:r>
                    </w:p>
                    <w:p w:rsidR="003D39BA" w:rsidRDefault="003D39BA" w:rsidP="005A02C9">
                      <w:pPr>
                        <w:numPr>
                          <w:ilvl w:val="0"/>
                          <w:numId w:val="2"/>
                        </w:numPr>
                        <w:tabs>
                          <w:tab w:val="left" w:pos="360"/>
                        </w:tabs>
                        <w:spacing w:before="2" w:after="2" w:line="268" w:lineRule="auto"/>
                        <w:ind w:left="90" w:right="137" w:firstLine="0"/>
                        <w:jc w:val="both"/>
                        <w:rPr>
                          <w:rFonts w:ascii="Helvetica" w:eastAsia="Helvetica" w:hAnsi="Helvetica" w:cs="Helvetica"/>
                          <w:sz w:val="17"/>
                          <w:szCs w:val="17"/>
                        </w:rPr>
                      </w:pPr>
                      <w:r>
                        <w:rPr>
                          <w:rFonts w:ascii="Helvetica"/>
                          <w:b/>
                          <w:sz w:val="17"/>
                        </w:rPr>
                        <w:t>Parry</w:t>
                      </w:r>
                      <w:r>
                        <w:rPr>
                          <w:rFonts w:ascii="Helvetica"/>
                          <w:b/>
                          <w:spacing w:val="-7"/>
                          <w:sz w:val="17"/>
                        </w:rPr>
                        <w:t xml:space="preserve"> </w:t>
                      </w:r>
                      <w:r>
                        <w:rPr>
                          <w:rFonts w:ascii="Helvetica"/>
                          <w:sz w:val="17"/>
                        </w:rPr>
                        <w:t>-</w:t>
                      </w:r>
                      <w:r>
                        <w:rPr>
                          <w:rFonts w:ascii="Helvetica"/>
                          <w:spacing w:val="-10"/>
                          <w:sz w:val="17"/>
                        </w:rPr>
                        <w:t xml:space="preserve"> </w:t>
                      </w:r>
                      <w:r>
                        <w:rPr>
                          <w:rFonts w:ascii="Helvetica"/>
                          <w:sz w:val="17"/>
                        </w:rPr>
                        <w:t>The</w:t>
                      </w:r>
                      <w:r>
                        <w:rPr>
                          <w:rFonts w:ascii="Helvetica"/>
                          <w:spacing w:val="-7"/>
                          <w:sz w:val="17"/>
                        </w:rPr>
                        <w:t xml:space="preserve"> </w:t>
                      </w:r>
                      <w:r>
                        <w:rPr>
                          <w:rFonts w:ascii="Helvetica"/>
                          <w:sz w:val="17"/>
                        </w:rPr>
                        <w:t>Suits</w:t>
                      </w:r>
                      <w:r>
                        <w:rPr>
                          <w:rFonts w:ascii="Helvetica"/>
                          <w:spacing w:val="-7"/>
                          <w:sz w:val="17"/>
                        </w:rPr>
                        <w:t xml:space="preserve"> </w:t>
                      </w:r>
                      <w:r>
                        <w:rPr>
                          <w:rFonts w:ascii="Helvetica"/>
                          <w:spacing w:val="-1"/>
                          <w:sz w:val="17"/>
                        </w:rPr>
                        <w:t>auto-defense</w:t>
                      </w:r>
                      <w:r>
                        <w:rPr>
                          <w:rFonts w:ascii="Helvetica"/>
                          <w:spacing w:val="-6"/>
                          <w:sz w:val="17"/>
                        </w:rPr>
                        <w:t xml:space="preserve"> </w:t>
                      </w:r>
                      <w:r>
                        <w:rPr>
                          <w:rFonts w:ascii="Helvetica"/>
                          <w:sz w:val="17"/>
                        </w:rPr>
                        <w:t>systems</w:t>
                      </w:r>
                      <w:r>
                        <w:rPr>
                          <w:rFonts w:ascii="Helvetica"/>
                          <w:spacing w:val="-7"/>
                          <w:sz w:val="17"/>
                        </w:rPr>
                        <w:t xml:space="preserve"> </w:t>
                      </w:r>
                      <w:r>
                        <w:rPr>
                          <w:rFonts w:ascii="Helvetica"/>
                          <w:spacing w:val="-1"/>
                          <w:sz w:val="17"/>
                        </w:rPr>
                        <w:t>learn</w:t>
                      </w:r>
                      <w:r>
                        <w:rPr>
                          <w:rFonts w:ascii="Helvetica"/>
                          <w:spacing w:val="-7"/>
                          <w:sz w:val="17"/>
                        </w:rPr>
                        <w:t xml:space="preserve"> </w:t>
                      </w:r>
                      <w:r>
                        <w:rPr>
                          <w:rFonts w:ascii="Helvetica"/>
                          <w:sz w:val="17"/>
                        </w:rPr>
                        <w:t>to</w:t>
                      </w:r>
                      <w:r>
                        <w:rPr>
                          <w:rFonts w:ascii="Helvetica"/>
                          <w:spacing w:val="-7"/>
                          <w:sz w:val="17"/>
                        </w:rPr>
                        <w:t xml:space="preserve"> </w:t>
                      </w:r>
                      <w:r>
                        <w:rPr>
                          <w:rFonts w:ascii="Helvetica"/>
                          <w:sz w:val="17"/>
                        </w:rPr>
                        <w:t>counter</w:t>
                      </w:r>
                      <w:r>
                        <w:rPr>
                          <w:rFonts w:ascii="Helvetica"/>
                          <w:spacing w:val="-7"/>
                          <w:sz w:val="17"/>
                        </w:rPr>
                        <w:t xml:space="preserve"> </w:t>
                      </w:r>
                      <w:r>
                        <w:rPr>
                          <w:rFonts w:ascii="Helvetica"/>
                          <w:spacing w:val="-1"/>
                          <w:sz w:val="17"/>
                        </w:rPr>
                        <w:t>enemy</w:t>
                      </w:r>
                      <w:r>
                        <w:rPr>
                          <w:rFonts w:ascii="Helvetica"/>
                          <w:spacing w:val="22"/>
                          <w:sz w:val="17"/>
                        </w:rPr>
                        <w:t xml:space="preserve"> </w:t>
                      </w:r>
                      <w:r>
                        <w:rPr>
                          <w:rFonts w:ascii="Helvetica"/>
                          <w:spacing w:val="-1"/>
                          <w:sz w:val="17"/>
                        </w:rPr>
                        <w:t>attack</w:t>
                      </w:r>
                      <w:bookmarkStart w:id="14" w:name="_GoBack"/>
                      <w:bookmarkEnd w:id="14"/>
                      <w:r>
                        <w:rPr>
                          <w:rFonts w:ascii="Helvetica"/>
                          <w:spacing w:val="-1"/>
                          <w:sz w:val="17"/>
                        </w:rPr>
                        <w:t>s</w:t>
                      </w:r>
                      <w:r>
                        <w:rPr>
                          <w:rFonts w:ascii="Helvetica"/>
                          <w:spacing w:val="5"/>
                          <w:sz w:val="17"/>
                        </w:rPr>
                        <w:t xml:space="preserve"> </w:t>
                      </w:r>
                      <w:r>
                        <w:rPr>
                          <w:rFonts w:ascii="Helvetica"/>
                          <w:spacing w:val="-1"/>
                          <w:sz w:val="17"/>
                        </w:rPr>
                        <w:t>in</w:t>
                      </w:r>
                      <w:r>
                        <w:rPr>
                          <w:rFonts w:ascii="Helvetica"/>
                          <w:spacing w:val="5"/>
                          <w:sz w:val="17"/>
                        </w:rPr>
                        <w:t xml:space="preserve"> </w:t>
                      </w:r>
                      <w:r>
                        <w:rPr>
                          <w:rFonts w:ascii="Helvetica"/>
                          <w:spacing w:val="-1"/>
                          <w:sz w:val="17"/>
                        </w:rPr>
                        <w:t>hand-to-hand.</w:t>
                      </w:r>
                      <w:r>
                        <w:rPr>
                          <w:rFonts w:ascii="Helvetica"/>
                          <w:spacing w:val="3"/>
                          <w:sz w:val="17"/>
                        </w:rPr>
                        <w:t xml:space="preserve"> </w:t>
                      </w:r>
                      <w:r>
                        <w:rPr>
                          <w:rFonts w:ascii="Helvetica"/>
                          <w:spacing w:val="-7"/>
                          <w:sz w:val="17"/>
                        </w:rPr>
                        <w:t>Y</w:t>
                      </w:r>
                      <w:r>
                        <w:rPr>
                          <w:rFonts w:ascii="Helvetica"/>
                          <w:spacing w:val="-6"/>
                          <w:sz w:val="17"/>
                        </w:rPr>
                        <w:t>ou</w:t>
                      </w:r>
                      <w:r>
                        <w:rPr>
                          <w:rFonts w:ascii="Helvetica"/>
                          <w:spacing w:val="5"/>
                          <w:sz w:val="17"/>
                        </w:rPr>
                        <w:t xml:space="preserve"> </w:t>
                      </w:r>
                      <w:r>
                        <w:rPr>
                          <w:rFonts w:ascii="Helvetica"/>
                          <w:spacing w:val="-1"/>
                          <w:sz w:val="17"/>
                        </w:rPr>
                        <w:t>may</w:t>
                      </w:r>
                      <w:r>
                        <w:rPr>
                          <w:rFonts w:ascii="Helvetica"/>
                          <w:spacing w:val="5"/>
                          <w:sz w:val="17"/>
                        </w:rPr>
                        <w:t xml:space="preserve"> </w:t>
                      </w:r>
                      <w:r>
                        <w:rPr>
                          <w:rFonts w:ascii="Helvetica"/>
                          <w:sz w:val="17"/>
                        </w:rPr>
                        <w:t>force</w:t>
                      </w:r>
                      <w:r>
                        <w:rPr>
                          <w:rFonts w:ascii="Helvetica"/>
                          <w:spacing w:val="5"/>
                          <w:sz w:val="17"/>
                        </w:rPr>
                        <w:t xml:space="preserve"> </w:t>
                      </w:r>
                      <w:r>
                        <w:rPr>
                          <w:rFonts w:ascii="Helvetica"/>
                          <w:sz w:val="17"/>
                        </w:rPr>
                        <w:t>the</w:t>
                      </w:r>
                      <w:r>
                        <w:rPr>
                          <w:rFonts w:ascii="Helvetica"/>
                          <w:spacing w:val="5"/>
                          <w:sz w:val="17"/>
                        </w:rPr>
                        <w:t xml:space="preserve"> </w:t>
                      </w:r>
                      <w:r>
                        <w:rPr>
                          <w:rFonts w:ascii="Helvetica"/>
                          <w:spacing w:val="-1"/>
                          <w:sz w:val="17"/>
                        </w:rPr>
                        <w:t>enemy</w:t>
                      </w:r>
                      <w:r>
                        <w:rPr>
                          <w:rFonts w:ascii="Helvetica"/>
                          <w:spacing w:val="6"/>
                          <w:sz w:val="17"/>
                        </w:rPr>
                        <w:t xml:space="preserve"> </w:t>
                      </w:r>
                      <w:r>
                        <w:rPr>
                          <w:rFonts w:ascii="Helvetica"/>
                          <w:spacing w:val="-1"/>
                          <w:sz w:val="17"/>
                        </w:rPr>
                        <w:t>pilot</w:t>
                      </w:r>
                      <w:r>
                        <w:rPr>
                          <w:rFonts w:ascii="Helvetica"/>
                          <w:spacing w:val="5"/>
                          <w:sz w:val="17"/>
                        </w:rPr>
                        <w:t xml:space="preserve"> </w:t>
                      </w:r>
                      <w:r>
                        <w:rPr>
                          <w:rFonts w:ascii="Helvetica"/>
                          <w:sz w:val="17"/>
                        </w:rPr>
                        <w:t>to</w:t>
                      </w:r>
                      <w:r>
                        <w:rPr>
                          <w:rFonts w:ascii="Helvetica"/>
                          <w:spacing w:val="5"/>
                          <w:sz w:val="17"/>
                        </w:rPr>
                        <w:t xml:space="preserve"> </w:t>
                      </w:r>
                      <w:r>
                        <w:rPr>
                          <w:rFonts w:ascii="Helvetica"/>
                          <w:spacing w:val="-1"/>
                          <w:sz w:val="17"/>
                        </w:rPr>
                        <w:t>re-roll</w:t>
                      </w:r>
                      <w:r>
                        <w:rPr>
                          <w:rFonts w:ascii="Helvetica"/>
                          <w:spacing w:val="27"/>
                          <w:sz w:val="17"/>
                        </w:rPr>
                        <w:t xml:space="preserve"> </w:t>
                      </w:r>
                      <w:r>
                        <w:rPr>
                          <w:rFonts w:ascii="Helvetica"/>
                          <w:spacing w:val="-1"/>
                          <w:sz w:val="17"/>
                        </w:rPr>
                        <w:t>one</w:t>
                      </w:r>
                      <w:r>
                        <w:rPr>
                          <w:rFonts w:ascii="Helvetica"/>
                          <w:spacing w:val="1"/>
                          <w:sz w:val="17"/>
                        </w:rPr>
                        <w:t xml:space="preserve"> </w:t>
                      </w:r>
                      <w:r>
                        <w:rPr>
                          <w:rFonts w:ascii="Helvetica"/>
                          <w:spacing w:val="-1"/>
                          <w:sz w:val="17"/>
                        </w:rPr>
                        <w:t>attack</w:t>
                      </w:r>
                      <w:r>
                        <w:rPr>
                          <w:rFonts w:ascii="Helvetica"/>
                          <w:spacing w:val="1"/>
                          <w:sz w:val="17"/>
                        </w:rPr>
                        <w:t xml:space="preserve"> </w:t>
                      </w:r>
                      <w:r>
                        <w:rPr>
                          <w:rFonts w:ascii="Helvetica"/>
                          <w:spacing w:val="-1"/>
                          <w:sz w:val="17"/>
                        </w:rPr>
                        <w:t>dice</w:t>
                      </w:r>
                      <w:r>
                        <w:rPr>
                          <w:rFonts w:ascii="Helvetica"/>
                          <w:spacing w:val="1"/>
                          <w:sz w:val="17"/>
                        </w:rPr>
                        <w:t xml:space="preserve"> </w:t>
                      </w:r>
                      <w:r>
                        <w:rPr>
                          <w:rFonts w:ascii="Helvetica"/>
                          <w:sz w:val="17"/>
                        </w:rPr>
                        <w:t>-</w:t>
                      </w:r>
                      <w:r>
                        <w:rPr>
                          <w:rFonts w:ascii="Helvetica"/>
                          <w:spacing w:val="2"/>
                          <w:sz w:val="17"/>
                        </w:rPr>
                        <w:t xml:space="preserve"> </w:t>
                      </w:r>
                      <w:r>
                        <w:rPr>
                          <w:rFonts w:ascii="Helvetica"/>
                          <w:sz w:val="17"/>
                        </w:rPr>
                        <w:t>you</w:t>
                      </w:r>
                      <w:r>
                        <w:rPr>
                          <w:rFonts w:ascii="Helvetica"/>
                          <w:spacing w:val="1"/>
                          <w:sz w:val="17"/>
                        </w:rPr>
                        <w:t xml:space="preserve"> </w:t>
                      </w:r>
                      <w:r>
                        <w:rPr>
                          <w:rFonts w:ascii="Helvetica"/>
                          <w:sz w:val="17"/>
                        </w:rPr>
                        <w:t>must</w:t>
                      </w:r>
                      <w:r>
                        <w:rPr>
                          <w:rFonts w:ascii="Helvetica"/>
                          <w:spacing w:val="1"/>
                          <w:sz w:val="17"/>
                        </w:rPr>
                        <w:t xml:space="preserve"> </w:t>
                      </w:r>
                      <w:r>
                        <w:rPr>
                          <w:rFonts w:ascii="Helvetica"/>
                          <w:sz w:val="17"/>
                        </w:rPr>
                        <w:t>though</w:t>
                      </w:r>
                      <w:r>
                        <w:rPr>
                          <w:rFonts w:ascii="Helvetica"/>
                          <w:spacing w:val="1"/>
                          <w:sz w:val="17"/>
                        </w:rPr>
                        <w:t xml:space="preserve"> </w:t>
                      </w:r>
                      <w:r>
                        <w:rPr>
                          <w:rFonts w:ascii="Helvetica"/>
                          <w:spacing w:val="-1"/>
                          <w:sz w:val="17"/>
                        </w:rPr>
                        <w:t>except</w:t>
                      </w:r>
                      <w:r>
                        <w:rPr>
                          <w:rFonts w:ascii="Helvetica"/>
                          <w:spacing w:val="1"/>
                          <w:sz w:val="17"/>
                        </w:rPr>
                        <w:t xml:space="preserve"> </w:t>
                      </w:r>
                      <w:r>
                        <w:rPr>
                          <w:rFonts w:ascii="Helvetica"/>
                          <w:sz w:val="17"/>
                        </w:rPr>
                        <w:t>the</w:t>
                      </w:r>
                      <w:r>
                        <w:rPr>
                          <w:rFonts w:ascii="Helvetica"/>
                          <w:spacing w:val="1"/>
                          <w:sz w:val="17"/>
                        </w:rPr>
                        <w:t xml:space="preserve"> </w:t>
                      </w:r>
                      <w:r>
                        <w:rPr>
                          <w:rFonts w:ascii="Helvetica"/>
                          <w:sz w:val="17"/>
                        </w:rPr>
                        <w:t>second</w:t>
                      </w:r>
                      <w:r>
                        <w:rPr>
                          <w:rFonts w:ascii="Helvetica"/>
                          <w:spacing w:val="1"/>
                          <w:sz w:val="17"/>
                        </w:rPr>
                        <w:t xml:space="preserve"> </w:t>
                      </w:r>
                      <w:r>
                        <w:rPr>
                          <w:rFonts w:ascii="Helvetica"/>
                          <w:sz w:val="17"/>
                        </w:rPr>
                        <w:t>result</w:t>
                      </w:r>
                      <w:r>
                        <w:rPr>
                          <w:rFonts w:ascii="Helvetica"/>
                          <w:spacing w:val="2"/>
                          <w:sz w:val="17"/>
                        </w:rPr>
                        <w:t xml:space="preserve"> </w:t>
                      </w:r>
                      <w:r>
                        <w:rPr>
                          <w:rFonts w:ascii="Helvetica"/>
                          <w:spacing w:val="-1"/>
                          <w:sz w:val="17"/>
                        </w:rPr>
                        <w:t>even</w:t>
                      </w:r>
                      <w:r>
                        <w:rPr>
                          <w:rFonts w:ascii="Helvetica"/>
                          <w:spacing w:val="24"/>
                          <w:sz w:val="17"/>
                        </w:rPr>
                        <w:t xml:space="preserve"> </w:t>
                      </w:r>
                      <w:r>
                        <w:rPr>
                          <w:rFonts w:ascii="Helvetica"/>
                          <w:spacing w:val="-1"/>
                          <w:sz w:val="17"/>
                        </w:rPr>
                        <w:t>if</w:t>
                      </w:r>
                      <w:r>
                        <w:rPr>
                          <w:rFonts w:ascii="Helvetica"/>
                          <w:spacing w:val="-5"/>
                          <w:sz w:val="17"/>
                        </w:rPr>
                        <w:t xml:space="preserve"> </w:t>
                      </w:r>
                      <w:r>
                        <w:rPr>
                          <w:rFonts w:ascii="Helvetica"/>
                          <w:spacing w:val="-1"/>
                          <w:sz w:val="17"/>
                        </w:rPr>
                        <w:t>its</w:t>
                      </w:r>
                      <w:r>
                        <w:rPr>
                          <w:rFonts w:ascii="Helvetica"/>
                          <w:spacing w:val="-4"/>
                          <w:sz w:val="17"/>
                        </w:rPr>
                        <w:t xml:space="preserve"> </w:t>
                      </w:r>
                      <w:r>
                        <w:rPr>
                          <w:rFonts w:ascii="Helvetica"/>
                          <w:spacing w:val="-3"/>
                          <w:sz w:val="17"/>
                        </w:rPr>
                        <w:t>better.</w:t>
                      </w:r>
                      <w:r>
                        <w:rPr>
                          <w:rFonts w:ascii="Helvetica"/>
                          <w:spacing w:val="-4"/>
                          <w:sz w:val="17"/>
                        </w:rPr>
                        <w:t xml:space="preserve"> </w:t>
                      </w:r>
                      <w:r>
                        <w:rPr>
                          <w:rFonts w:ascii="Helvetica"/>
                          <w:sz w:val="17"/>
                        </w:rPr>
                        <w:t>If</w:t>
                      </w:r>
                      <w:r>
                        <w:rPr>
                          <w:rFonts w:ascii="Helvetica"/>
                          <w:spacing w:val="-4"/>
                          <w:sz w:val="17"/>
                        </w:rPr>
                        <w:t xml:space="preserve"> </w:t>
                      </w:r>
                      <w:r>
                        <w:rPr>
                          <w:rFonts w:ascii="Helvetica"/>
                          <w:sz w:val="17"/>
                        </w:rPr>
                        <w:t>you</w:t>
                      </w:r>
                      <w:r>
                        <w:rPr>
                          <w:rFonts w:ascii="Helvetica"/>
                          <w:spacing w:val="-4"/>
                          <w:sz w:val="17"/>
                        </w:rPr>
                        <w:t xml:space="preserve"> </w:t>
                      </w:r>
                      <w:r>
                        <w:rPr>
                          <w:rFonts w:ascii="Helvetica"/>
                          <w:sz w:val="17"/>
                        </w:rPr>
                        <w:t>roll</w:t>
                      </w:r>
                      <w:r>
                        <w:rPr>
                          <w:rFonts w:ascii="Helvetica"/>
                          <w:spacing w:val="-4"/>
                          <w:sz w:val="17"/>
                        </w:rPr>
                        <w:t xml:space="preserve"> </w:t>
                      </w:r>
                      <w:r>
                        <w:rPr>
                          <w:rFonts w:ascii="Helvetica"/>
                          <w:sz w:val="17"/>
                        </w:rPr>
                        <w:t>this</w:t>
                      </w:r>
                      <w:r>
                        <w:rPr>
                          <w:rFonts w:ascii="Helvetica"/>
                          <w:spacing w:val="-4"/>
                          <w:sz w:val="17"/>
                        </w:rPr>
                        <w:t xml:space="preserve"> </w:t>
                      </w:r>
                      <w:r>
                        <w:rPr>
                          <w:rFonts w:ascii="Helvetica"/>
                          <w:sz w:val="17"/>
                        </w:rPr>
                        <w:t>skill</w:t>
                      </w:r>
                      <w:r>
                        <w:rPr>
                          <w:rFonts w:ascii="Helvetica"/>
                          <w:spacing w:val="-4"/>
                          <w:sz w:val="17"/>
                        </w:rPr>
                        <w:t xml:space="preserve"> </w:t>
                      </w:r>
                      <w:r>
                        <w:rPr>
                          <w:rFonts w:ascii="Helvetica"/>
                          <w:spacing w:val="-1"/>
                          <w:sz w:val="17"/>
                        </w:rPr>
                        <w:t>again</w:t>
                      </w:r>
                      <w:r>
                        <w:rPr>
                          <w:rFonts w:ascii="Helvetica"/>
                          <w:spacing w:val="-4"/>
                          <w:sz w:val="17"/>
                        </w:rPr>
                        <w:t xml:space="preserve"> </w:t>
                      </w:r>
                      <w:r>
                        <w:rPr>
                          <w:rFonts w:ascii="Helvetica"/>
                          <w:sz w:val="17"/>
                        </w:rPr>
                        <w:t>you</w:t>
                      </w:r>
                      <w:r>
                        <w:rPr>
                          <w:rFonts w:ascii="Helvetica"/>
                          <w:spacing w:val="-4"/>
                          <w:sz w:val="17"/>
                        </w:rPr>
                        <w:t xml:space="preserve"> </w:t>
                      </w:r>
                      <w:r>
                        <w:rPr>
                          <w:rFonts w:ascii="Helvetica"/>
                          <w:sz w:val="17"/>
                        </w:rPr>
                        <w:t>can</w:t>
                      </w:r>
                      <w:r>
                        <w:rPr>
                          <w:rFonts w:ascii="Helvetica"/>
                          <w:spacing w:val="-5"/>
                          <w:sz w:val="17"/>
                        </w:rPr>
                        <w:t xml:space="preserve"> </w:t>
                      </w:r>
                      <w:r>
                        <w:rPr>
                          <w:rFonts w:ascii="Helvetica"/>
                          <w:sz w:val="17"/>
                        </w:rPr>
                        <w:t>force</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enemy</w:t>
                      </w:r>
                      <w:r>
                        <w:rPr>
                          <w:rFonts w:ascii="Helvetica"/>
                          <w:spacing w:val="-4"/>
                          <w:sz w:val="17"/>
                        </w:rPr>
                        <w:t xml:space="preserve"> </w:t>
                      </w:r>
                      <w:r>
                        <w:rPr>
                          <w:rFonts w:ascii="Helvetica"/>
                          <w:spacing w:val="-1"/>
                          <w:sz w:val="17"/>
                        </w:rPr>
                        <w:t>pilot</w:t>
                      </w:r>
                      <w:r>
                        <w:rPr>
                          <w:rFonts w:ascii="Helvetica"/>
                          <w:spacing w:val="20"/>
                          <w:sz w:val="17"/>
                        </w:rPr>
                        <w:t xml:space="preserve"> </w:t>
                      </w:r>
                      <w:r>
                        <w:rPr>
                          <w:rFonts w:ascii="Helvetica"/>
                          <w:sz w:val="17"/>
                        </w:rPr>
                        <w:t>to</w:t>
                      </w:r>
                      <w:r>
                        <w:rPr>
                          <w:rFonts w:ascii="Helvetica"/>
                          <w:spacing w:val="3"/>
                          <w:sz w:val="17"/>
                        </w:rPr>
                        <w:t xml:space="preserve"> </w:t>
                      </w:r>
                      <w:r>
                        <w:rPr>
                          <w:rFonts w:ascii="Helvetica"/>
                          <w:spacing w:val="-1"/>
                          <w:sz w:val="17"/>
                        </w:rPr>
                        <w:t>re-roll</w:t>
                      </w:r>
                      <w:r>
                        <w:rPr>
                          <w:rFonts w:ascii="Helvetica"/>
                          <w:spacing w:val="4"/>
                          <w:sz w:val="17"/>
                        </w:rPr>
                        <w:t xml:space="preserve"> </w:t>
                      </w:r>
                      <w:r>
                        <w:rPr>
                          <w:rFonts w:ascii="Helvetica"/>
                          <w:sz w:val="17"/>
                        </w:rPr>
                        <w:t>a</w:t>
                      </w:r>
                      <w:r>
                        <w:rPr>
                          <w:rFonts w:ascii="Helvetica"/>
                          <w:spacing w:val="3"/>
                          <w:sz w:val="17"/>
                        </w:rPr>
                        <w:t xml:space="preserve"> </w:t>
                      </w:r>
                      <w:r>
                        <w:rPr>
                          <w:rFonts w:ascii="Helvetica"/>
                          <w:spacing w:val="-1"/>
                          <w:sz w:val="17"/>
                        </w:rPr>
                        <w:t>second</w:t>
                      </w:r>
                      <w:r>
                        <w:rPr>
                          <w:rFonts w:ascii="Helvetica"/>
                          <w:spacing w:val="4"/>
                          <w:sz w:val="17"/>
                        </w:rPr>
                        <w:t xml:space="preserve"> </w:t>
                      </w:r>
                      <w:r>
                        <w:rPr>
                          <w:rFonts w:ascii="Helvetica"/>
                          <w:spacing w:val="-1"/>
                          <w:sz w:val="17"/>
                        </w:rPr>
                        <w:t>dice.</w:t>
                      </w:r>
                    </w:p>
                    <w:p w:rsidR="003D39BA" w:rsidRDefault="003D39BA" w:rsidP="005A02C9">
                      <w:pPr>
                        <w:numPr>
                          <w:ilvl w:val="0"/>
                          <w:numId w:val="2"/>
                        </w:numPr>
                        <w:tabs>
                          <w:tab w:val="left" w:pos="360"/>
                        </w:tabs>
                        <w:spacing w:before="2" w:after="2" w:line="266" w:lineRule="auto"/>
                        <w:ind w:left="90" w:right="144" w:firstLine="0"/>
                        <w:jc w:val="both"/>
                        <w:rPr>
                          <w:rFonts w:ascii="Helvetica" w:eastAsia="Helvetica" w:hAnsi="Helvetica" w:cs="Helvetica"/>
                          <w:sz w:val="17"/>
                          <w:szCs w:val="17"/>
                        </w:rPr>
                      </w:pPr>
                      <w:r>
                        <w:rPr>
                          <w:rFonts w:ascii="Helvetica"/>
                          <w:b/>
                          <w:sz w:val="17"/>
                        </w:rPr>
                        <w:t>Crack</w:t>
                      </w:r>
                      <w:r>
                        <w:rPr>
                          <w:rFonts w:ascii="Helvetica"/>
                          <w:b/>
                          <w:spacing w:val="14"/>
                          <w:sz w:val="17"/>
                        </w:rPr>
                        <w:t xml:space="preserve"> </w:t>
                      </w:r>
                      <w:r>
                        <w:rPr>
                          <w:rFonts w:ascii="Helvetica"/>
                          <w:b/>
                          <w:sz w:val="17"/>
                        </w:rPr>
                        <w:t>shot</w:t>
                      </w:r>
                      <w:r>
                        <w:rPr>
                          <w:rFonts w:ascii="Helvetica"/>
                          <w:b/>
                          <w:spacing w:val="13"/>
                          <w:sz w:val="17"/>
                        </w:rPr>
                        <w:t xml:space="preserve"> </w:t>
                      </w:r>
                      <w:r>
                        <w:rPr>
                          <w:rFonts w:ascii="Helvetica"/>
                          <w:sz w:val="17"/>
                        </w:rPr>
                        <w:t>-</w:t>
                      </w:r>
                      <w:r>
                        <w:rPr>
                          <w:rFonts w:ascii="Helvetica"/>
                          <w:spacing w:val="11"/>
                          <w:sz w:val="17"/>
                        </w:rPr>
                        <w:t xml:space="preserve"> </w:t>
                      </w:r>
                      <w:r>
                        <w:rPr>
                          <w:rFonts w:ascii="Helvetica"/>
                          <w:sz w:val="17"/>
                        </w:rPr>
                        <w:t>The</w:t>
                      </w:r>
                      <w:r>
                        <w:rPr>
                          <w:rFonts w:ascii="Helvetica"/>
                          <w:spacing w:val="13"/>
                          <w:sz w:val="17"/>
                        </w:rPr>
                        <w:t xml:space="preserve"> </w:t>
                      </w:r>
                      <w:r>
                        <w:rPr>
                          <w:rFonts w:ascii="Helvetica"/>
                          <w:spacing w:val="-1"/>
                          <w:sz w:val="17"/>
                        </w:rPr>
                        <w:t>Suit</w:t>
                      </w:r>
                      <w:r>
                        <w:rPr>
                          <w:rFonts w:ascii="Helvetica"/>
                          <w:spacing w:val="14"/>
                          <w:sz w:val="17"/>
                        </w:rPr>
                        <w:t xml:space="preserve"> </w:t>
                      </w:r>
                      <w:r>
                        <w:rPr>
                          <w:rFonts w:ascii="Helvetica"/>
                          <w:sz w:val="17"/>
                        </w:rPr>
                        <w:t>targeting</w:t>
                      </w:r>
                      <w:r>
                        <w:rPr>
                          <w:rFonts w:ascii="Helvetica"/>
                          <w:spacing w:val="13"/>
                          <w:sz w:val="17"/>
                        </w:rPr>
                        <w:t xml:space="preserve"> </w:t>
                      </w:r>
                      <w:r>
                        <w:rPr>
                          <w:rFonts w:ascii="Helvetica"/>
                          <w:spacing w:val="-1"/>
                          <w:sz w:val="17"/>
                        </w:rPr>
                        <w:t>computers</w:t>
                      </w:r>
                      <w:r>
                        <w:rPr>
                          <w:rFonts w:ascii="Helvetica"/>
                          <w:spacing w:val="13"/>
                          <w:sz w:val="17"/>
                        </w:rPr>
                        <w:t xml:space="preserve"> </w:t>
                      </w:r>
                      <w:r>
                        <w:rPr>
                          <w:rFonts w:ascii="Helvetica"/>
                          <w:spacing w:val="-1"/>
                          <w:sz w:val="17"/>
                        </w:rPr>
                        <w:t>are</w:t>
                      </w:r>
                      <w:r>
                        <w:rPr>
                          <w:rFonts w:ascii="Helvetica"/>
                          <w:spacing w:val="14"/>
                          <w:sz w:val="17"/>
                        </w:rPr>
                        <w:t xml:space="preserve"> </w:t>
                      </w:r>
                      <w:r>
                        <w:rPr>
                          <w:rFonts w:ascii="Helvetica"/>
                          <w:spacing w:val="-1"/>
                          <w:sz w:val="17"/>
                        </w:rPr>
                        <w:t>upgraded,</w:t>
                      </w:r>
                      <w:r>
                        <w:rPr>
                          <w:rFonts w:ascii="Helvetica"/>
                          <w:spacing w:val="14"/>
                          <w:sz w:val="17"/>
                        </w:rPr>
                        <w:t xml:space="preserve"> </w:t>
                      </w:r>
                      <w:r>
                        <w:rPr>
                          <w:rFonts w:ascii="Helvetica"/>
                          <w:sz w:val="17"/>
                        </w:rPr>
                        <w:t>the</w:t>
                      </w:r>
                      <w:r>
                        <w:rPr>
                          <w:rFonts w:ascii="Helvetica"/>
                          <w:spacing w:val="25"/>
                          <w:sz w:val="17"/>
                        </w:rPr>
                        <w:t xml:space="preserve"> </w:t>
                      </w:r>
                      <w:r>
                        <w:rPr>
                          <w:rFonts w:ascii="Helvetica"/>
                          <w:sz w:val="17"/>
                        </w:rPr>
                        <w:t>Pilot</w:t>
                      </w:r>
                      <w:r>
                        <w:rPr>
                          <w:rFonts w:ascii="Helvetica"/>
                          <w:spacing w:val="3"/>
                          <w:sz w:val="17"/>
                        </w:rPr>
                        <w:t xml:space="preserve"> </w:t>
                      </w:r>
                      <w:r>
                        <w:rPr>
                          <w:rFonts w:ascii="Helvetica"/>
                          <w:spacing w:val="-1"/>
                          <w:sz w:val="17"/>
                        </w:rPr>
                        <w:t>gets</w:t>
                      </w:r>
                      <w:r>
                        <w:rPr>
                          <w:rFonts w:ascii="Helvetica"/>
                          <w:spacing w:val="4"/>
                          <w:sz w:val="17"/>
                        </w:rPr>
                        <w:t xml:space="preserve"> </w:t>
                      </w:r>
                      <w:r>
                        <w:rPr>
                          <w:rFonts w:ascii="Helvetica"/>
                          <w:sz w:val="17"/>
                        </w:rPr>
                        <w:t>a</w:t>
                      </w:r>
                      <w:r>
                        <w:rPr>
                          <w:rFonts w:ascii="Helvetica"/>
                          <w:spacing w:val="4"/>
                          <w:sz w:val="17"/>
                        </w:rPr>
                        <w:t xml:space="preserve"> </w:t>
                      </w:r>
                      <w:r>
                        <w:rPr>
                          <w:rFonts w:ascii="Helvetica"/>
                          <w:sz w:val="17"/>
                        </w:rPr>
                        <w:t>+1</w:t>
                      </w:r>
                      <w:r>
                        <w:rPr>
                          <w:rFonts w:ascii="Helvetica"/>
                          <w:spacing w:val="4"/>
                          <w:sz w:val="17"/>
                        </w:rPr>
                        <w:t xml:space="preserve"> </w:t>
                      </w:r>
                      <w:r>
                        <w:rPr>
                          <w:rFonts w:ascii="Helvetica"/>
                          <w:sz w:val="17"/>
                        </w:rPr>
                        <w:t>to</w:t>
                      </w:r>
                      <w:r>
                        <w:rPr>
                          <w:rFonts w:ascii="Helvetica"/>
                          <w:spacing w:val="4"/>
                          <w:sz w:val="17"/>
                        </w:rPr>
                        <w:t xml:space="preserve"> </w:t>
                      </w:r>
                      <w:r>
                        <w:rPr>
                          <w:rFonts w:ascii="Helvetica"/>
                          <w:spacing w:val="-1"/>
                          <w:sz w:val="17"/>
                        </w:rPr>
                        <w:t>his</w:t>
                      </w:r>
                      <w:r>
                        <w:rPr>
                          <w:rFonts w:ascii="Helvetica"/>
                          <w:spacing w:val="3"/>
                          <w:sz w:val="17"/>
                        </w:rPr>
                        <w:t xml:space="preserve"> </w:t>
                      </w:r>
                      <w:r>
                        <w:rPr>
                          <w:rFonts w:ascii="Helvetica"/>
                          <w:sz w:val="17"/>
                        </w:rPr>
                        <w:t>shooting</w:t>
                      </w:r>
                      <w:r>
                        <w:rPr>
                          <w:rFonts w:ascii="Helvetica"/>
                          <w:spacing w:val="4"/>
                          <w:sz w:val="17"/>
                        </w:rPr>
                        <w:t xml:space="preserve"> </w:t>
                      </w:r>
                      <w:r>
                        <w:rPr>
                          <w:rFonts w:ascii="Helvetica"/>
                          <w:sz w:val="17"/>
                        </w:rPr>
                        <w:t>score.</w:t>
                      </w:r>
                    </w:p>
                    <w:p w:rsidR="003D39BA" w:rsidRPr="005A02C9" w:rsidRDefault="003D39BA" w:rsidP="005A02C9">
                      <w:pPr>
                        <w:pStyle w:val="ListParagraph"/>
                        <w:numPr>
                          <w:ilvl w:val="0"/>
                          <w:numId w:val="2"/>
                        </w:numPr>
                        <w:tabs>
                          <w:tab w:val="left" w:pos="360"/>
                        </w:tabs>
                        <w:autoSpaceDE w:val="0"/>
                        <w:autoSpaceDN w:val="0"/>
                        <w:adjustRightInd w:val="0"/>
                        <w:spacing w:before="2" w:after="2"/>
                        <w:ind w:left="90" w:firstLine="0"/>
                        <w:rPr>
                          <w:rFonts w:ascii="Helvetica" w:hAnsi="Helvetica" w:cs="Times"/>
                          <w:sz w:val="17"/>
                          <w:szCs w:val="17"/>
                        </w:rPr>
                      </w:pPr>
                      <w:r w:rsidRPr="005A02C9">
                        <w:rPr>
                          <w:rFonts w:ascii="Helvetica" w:hAnsi="Helvetica" w:cs="Helvetica"/>
                          <w:b/>
                          <w:bCs/>
                          <w:sz w:val="17"/>
                          <w:szCs w:val="17"/>
                        </w:rPr>
                        <w:t xml:space="preserve">Damage Limitation </w:t>
                      </w:r>
                      <w:r w:rsidRPr="005A02C9">
                        <w:rPr>
                          <w:rFonts w:ascii="Helvetica" w:hAnsi="Helvetica" w:cs="Helvetica"/>
                          <w:sz w:val="17"/>
                          <w:szCs w:val="17"/>
                        </w:rPr>
                        <w:t xml:space="preserve">- The Suit learns to roll with its impacts lessening the damage caused to it. All damage table rolls are at a -1 modifier. </w:t>
                      </w:r>
                    </w:p>
                    <w:p w:rsidR="003D39BA" w:rsidRPr="005A02C9" w:rsidRDefault="003D39BA" w:rsidP="005A02C9">
                      <w:pPr>
                        <w:pStyle w:val="ListParagraph"/>
                        <w:numPr>
                          <w:ilvl w:val="0"/>
                          <w:numId w:val="2"/>
                        </w:numPr>
                        <w:tabs>
                          <w:tab w:val="left" w:pos="360"/>
                        </w:tabs>
                        <w:autoSpaceDE w:val="0"/>
                        <w:autoSpaceDN w:val="0"/>
                        <w:adjustRightInd w:val="0"/>
                        <w:spacing w:before="2" w:after="2"/>
                        <w:ind w:left="90" w:firstLine="0"/>
                        <w:rPr>
                          <w:rFonts w:ascii="Helvetica" w:hAnsi="Helvetica" w:cs="Times"/>
                          <w:sz w:val="17"/>
                          <w:szCs w:val="17"/>
                        </w:rPr>
                      </w:pPr>
                      <w:r w:rsidRPr="005A02C9">
                        <w:rPr>
                          <w:rFonts w:ascii="Helvetica" w:hAnsi="Helvetica" w:cs="Helvetica"/>
                          <w:b/>
                          <w:bCs/>
                          <w:sz w:val="17"/>
                          <w:szCs w:val="17"/>
                        </w:rPr>
                        <w:t xml:space="preserve">Ferocious </w:t>
                      </w:r>
                      <w:r w:rsidRPr="005A02C9">
                        <w:rPr>
                          <w:rFonts w:ascii="Helvetica" w:hAnsi="Helvetica" w:cs="Helvetica"/>
                          <w:sz w:val="17"/>
                          <w:szCs w:val="17"/>
                        </w:rPr>
                        <w:t xml:space="preserve">- The Suit is like a wild animal in combat, adding kicks, body blows, shoulder blocks and even head butts to the Pilot combat abilities. Pilot of the suit get an additional +1 attack in Hand-to-hand.opponents turn. </w:t>
                      </w:r>
                    </w:p>
                    <w:p w:rsidR="003D39BA" w:rsidRPr="005A02C9" w:rsidRDefault="003D39BA" w:rsidP="005A02C9">
                      <w:pPr>
                        <w:pStyle w:val="ListParagraph"/>
                        <w:numPr>
                          <w:ilvl w:val="0"/>
                          <w:numId w:val="2"/>
                        </w:numPr>
                        <w:tabs>
                          <w:tab w:val="left" w:pos="360"/>
                        </w:tabs>
                        <w:autoSpaceDE w:val="0"/>
                        <w:autoSpaceDN w:val="0"/>
                        <w:adjustRightInd w:val="0"/>
                        <w:spacing w:before="2" w:after="2"/>
                        <w:ind w:left="90" w:firstLine="0"/>
                        <w:rPr>
                          <w:rFonts w:ascii="Helvetica" w:hAnsi="Helvetica" w:cs="Times"/>
                          <w:sz w:val="17"/>
                          <w:szCs w:val="17"/>
                        </w:rPr>
                      </w:pPr>
                      <w:r w:rsidRPr="005A02C9">
                        <w:rPr>
                          <w:rFonts w:ascii="Helvetica" w:hAnsi="Helvetica" w:cs="Arial"/>
                          <w:b/>
                          <w:bCs/>
                          <w:sz w:val="17"/>
                          <w:szCs w:val="17"/>
                        </w:rPr>
                        <w:t xml:space="preserve">Enhanced Ejection System </w:t>
                      </w:r>
                      <w:r w:rsidRPr="005A02C9">
                        <w:rPr>
                          <w:rFonts w:ascii="Helvetica" w:hAnsi="Helvetica" w:cs="Helvetica"/>
                          <w:sz w:val="17"/>
                          <w:szCs w:val="17"/>
                        </w:rPr>
                        <w:t xml:space="preserve">- </w:t>
                      </w:r>
                      <w:r w:rsidRPr="005A02C9">
                        <w:rPr>
                          <w:rFonts w:ascii="Helvetica" w:hAnsi="Helvetica" w:cs="Arial"/>
                          <w:sz w:val="17"/>
                          <w:szCs w:val="17"/>
                        </w:rPr>
                        <w:t xml:space="preserve">The Suit is equips a system which adds +1 to all pilot and learning computer ejection saves. </w:t>
                      </w:r>
                    </w:p>
                    <w:p w:rsidR="003D39BA" w:rsidRPr="005A02C9" w:rsidRDefault="003D39BA" w:rsidP="005A02C9">
                      <w:pPr>
                        <w:tabs>
                          <w:tab w:val="left" w:pos="360"/>
                        </w:tabs>
                        <w:spacing w:before="2" w:after="2" w:line="268" w:lineRule="auto"/>
                        <w:ind w:left="90" w:right="138"/>
                        <w:jc w:val="both"/>
                        <w:rPr>
                          <w:rFonts w:ascii="Helvetica" w:eastAsia="Helvetica" w:hAnsi="Helvetica" w:cs="Helvetica"/>
                          <w:sz w:val="17"/>
                          <w:szCs w:val="17"/>
                        </w:rPr>
                      </w:pPr>
                    </w:p>
                  </w:txbxContent>
                </v:textbox>
              </v:shape>
            </v:group>
            <w10:wrap anchorx="page" anchory="page"/>
          </v:group>
        </w:pict>
      </w:r>
      <w:r w:rsidRPr="00E86CF6">
        <w:pict>
          <v:group id="_x0000_s1089" style="position:absolute;left:0;text-align:left;margin-left:252.65pt;margin-top:266.05pt;width:179.3pt;height:24pt;z-index:-251716096;mso-position-horizontal-relative:page;mso-position-vertical-relative:page" coordorigin="5054,5321" coordsize="3586,480">
            <v:shape id="_x0000_s1090" style="position:absolute;left:5054;top:5321;width:3586;height:480" coordorigin="5054,5321" coordsize="3586,480" path="m5054,5801r3586,l8640,5321r-3586,l5054,5801xe" fillcolor="#e5e5e5" stroked="f">
              <v:path arrowok="t"/>
            </v:shape>
            <w10:wrap anchorx="page" anchory="page"/>
          </v:group>
        </w:pict>
      </w:r>
      <w:r w:rsidRPr="00E86CF6">
        <w:pict>
          <v:group id="_x0000_s1087" style="position:absolute;left:0;text-align:left;margin-left:253.75pt;margin-top:70.25pt;width:179.3pt;height:12pt;z-index:-251715072;mso-position-horizontal-relative:page" coordorigin="5076,1406" coordsize="3586,240">
            <v:shape id="_x0000_s1088" style="position:absolute;left:5076;top:1406;width:3586;height:240" coordorigin="5076,1406" coordsize="3586,240" path="m5076,1646r3585,l8661,1406r-3585,l5076,1646xe" fillcolor="#e5e5e5" stroked="f">
              <v:path arrowok="t"/>
            </v:shape>
            <w10:wrap anchorx="page"/>
          </v:group>
        </w:pict>
      </w:r>
      <w:r w:rsidRPr="00E86CF6">
        <w:pict>
          <v:group id="_x0000_s1085" style="position:absolute;left:0;text-align:left;margin-left:253.75pt;margin-top:102.6pt;width:179.3pt;height:12pt;z-index:-251714048;mso-position-horizontal-relative:page" coordorigin="5076,2053" coordsize="3586,240">
            <v:shape id="_x0000_s1086" style="position:absolute;left:5076;top:2053;width:3586;height:240" coordorigin="5076,2053" coordsize="3586,240" path="m5076,2293r3585,l8661,2053r-3585,l5076,2293xe" fillcolor="#e5e5e5" stroked="f">
              <v:path arrowok="t"/>
            </v:shape>
            <w10:wrap anchorx="page"/>
          </v:group>
        </w:pict>
      </w:r>
      <w:r w:rsidRPr="00E86CF6">
        <w:pict>
          <v:group id="_x0000_s1083" style="position:absolute;left:0;text-align:left;margin-left:253.75pt;margin-top:157.85pt;width:179.3pt;height:24pt;z-index:-251713024;mso-position-horizontal-relative:page;mso-position-vertical-relative:page" coordorigin="5076,3157" coordsize="3586,480">
            <v:shape id="_x0000_s1084" style="position:absolute;left:5076;top:3157;width:3586;height:480" coordorigin="5076,3157" coordsize="3586,480" path="m5076,3637r3585,l8661,3157r-3585,l5076,3637xe" fillcolor="#e5e5e5" stroked="f">
              <v:path arrowok="t"/>
            </v:shape>
            <w10:wrap anchorx="page" anchory="page"/>
          </v:group>
        </w:pict>
      </w:r>
      <w:r w:rsidRPr="00E86CF6">
        <w:pict>
          <v:group id="_x0000_s1079" style="position:absolute;left:0;text-align:left;margin-left:37.95pt;margin-top:34.95pt;width:195.3pt;height:282.05pt;z-index:251678208;mso-position-horizontal-relative:page" coordorigin="760,699" coordsize="3906,5641">
            <v:group id="_x0000_s1080" style="position:absolute;left:920;top:2053;width:3586;height:480" coordorigin="920,2053" coordsize="3586,480">
              <v:shape id="_x0000_s1082" style="position:absolute;left:920;top:2053;width:3586;height:480" coordorigin="920,2053" coordsize="3586,480" path="m920,2533r3586,l4506,2053r-3586,l920,2533xe" fillcolor="#e5e5e5" stroked="f">
                <v:path arrowok="t"/>
              </v:shape>
              <v:shape id="_x0000_s1081" type="#_x0000_t202" style="position:absolute;left:760;top:699;width:3906;height:5641" filled="f" strokeweight="2pt">
                <v:textbox style="mso-next-textbox:#_x0000_s1081" inset="0,0,0,0">
                  <w:txbxContent>
                    <w:p w:rsidR="003D39BA" w:rsidRDefault="003D39BA">
                      <w:pPr>
                        <w:spacing w:before="131"/>
                        <w:ind w:left="643"/>
                        <w:rPr>
                          <w:rFonts w:ascii="Helvetica" w:eastAsia="Helvetica" w:hAnsi="Helvetica" w:cs="Helvetica"/>
                          <w:sz w:val="17"/>
                          <w:szCs w:val="17"/>
                        </w:rPr>
                      </w:pPr>
                      <w:r>
                        <w:rPr>
                          <w:rFonts w:ascii="Helvetica"/>
                          <w:b/>
                          <w:spacing w:val="-1"/>
                          <w:sz w:val="17"/>
                        </w:rPr>
                        <w:t>Pilot</w:t>
                      </w:r>
                      <w:r>
                        <w:rPr>
                          <w:rFonts w:ascii="Helvetica"/>
                          <w:b/>
                          <w:spacing w:val="4"/>
                          <w:sz w:val="17"/>
                        </w:rPr>
                        <w:t xml:space="preserve"> </w:t>
                      </w:r>
                      <w:r>
                        <w:rPr>
                          <w:rFonts w:ascii="Helvetica"/>
                          <w:b/>
                          <w:spacing w:val="-2"/>
                          <w:sz w:val="17"/>
                        </w:rPr>
                        <w:t>Advance</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2D6</w:t>
                      </w:r>
                    </w:p>
                    <w:p w:rsidR="003D39BA" w:rsidRDefault="003D39BA">
                      <w:pPr>
                        <w:spacing w:before="98"/>
                        <w:ind w:left="140"/>
                        <w:rPr>
                          <w:rFonts w:ascii="Helvetica" w:eastAsia="Helvetica" w:hAnsi="Helvetica" w:cs="Helvetica"/>
                          <w:sz w:val="17"/>
                          <w:szCs w:val="17"/>
                        </w:rPr>
                      </w:pPr>
                      <w:r>
                        <w:rPr>
                          <w:rFonts w:ascii="Helvetica"/>
                          <w:sz w:val="17"/>
                        </w:rPr>
                        <w:t>2</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p w:rsidR="003D39BA" w:rsidRDefault="003D39BA">
                      <w:pPr>
                        <w:rPr>
                          <w:rFonts w:ascii="Stencil" w:eastAsia="Stencil" w:hAnsi="Stencil" w:cs="Stencil"/>
                          <w:sz w:val="16"/>
                          <w:szCs w:val="16"/>
                        </w:rPr>
                      </w:pPr>
                    </w:p>
                    <w:p w:rsidR="003D39BA" w:rsidRDefault="003D39BA">
                      <w:pPr>
                        <w:rPr>
                          <w:rFonts w:ascii="Stencil" w:eastAsia="Stencil" w:hAnsi="Stencil" w:cs="Stencil"/>
                          <w:sz w:val="16"/>
                          <w:szCs w:val="16"/>
                        </w:rPr>
                      </w:pPr>
                    </w:p>
                    <w:p w:rsidR="003D39BA" w:rsidRDefault="003D39BA">
                      <w:pPr>
                        <w:spacing w:before="7"/>
                        <w:rPr>
                          <w:rFonts w:ascii="Stencil" w:eastAsia="Stencil" w:hAnsi="Stencil" w:cs="Stencil"/>
                          <w:sz w:val="15"/>
                          <w:szCs w:val="15"/>
                        </w:rPr>
                      </w:pPr>
                    </w:p>
                    <w:p w:rsidR="003D39BA" w:rsidRDefault="003D39BA">
                      <w:pPr>
                        <w:numPr>
                          <w:ilvl w:val="0"/>
                          <w:numId w:val="1"/>
                        </w:numPr>
                        <w:tabs>
                          <w:tab w:val="left" w:pos="287"/>
                        </w:tabs>
                        <w:ind w:hanging="146"/>
                        <w:rPr>
                          <w:rFonts w:ascii="Helvetica" w:eastAsia="Helvetica" w:hAnsi="Helvetica" w:cs="Helvetica"/>
                          <w:sz w:val="17"/>
                          <w:szCs w:val="17"/>
                        </w:rPr>
                      </w:pP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p w:rsidR="003D39BA" w:rsidRDefault="003D39BA">
                      <w:pPr>
                        <w:spacing w:before="3"/>
                        <w:rPr>
                          <w:rFonts w:ascii="Stencil" w:eastAsia="Stencil" w:hAnsi="Stencil" w:cs="Stencil"/>
                          <w:sz w:val="15"/>
                          <w:szCs w:val="15"/>
                        </w:rPr>
                      </w:pPr>
                    </w:p>
                    <w:p w:rsidR="003D39BA" w:rsidRDefault="003D39BA">
                      <w:pPr>
                        <w:numPr>
                          <w:ilvl w:val="0"/>
                          <w:numId w:val="1"/>
                        </w:numPr>
                        <w:tabs>
                          <w:tab w:val="left" w:pos="287"/>
                        </w:tabs>
                        <w:rPr>
                          <w:rFonts w:ascii="Helvetica" w:eastAsia="Helvetica" w:hAnsi="Helvetica" w:cs="Helvetica"/>
                          <w:sz w:val="17"/>
                          <w:szCs w:val="17"/>
                        </w:rPr>
                      </w:pP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rsidR="003D39BA" w:rsidRDefault="003D39BA">
                      <w:pPr>
                        <w:spacing w:before="5"/>
                        <w:ind w:left="140"/>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 xml:space="preserve">Strength </w:t>
                      </w:r>
                      <w:r>
                        <w:rPr>
                          <w:rFonts w:ascii="Garamond"/>
                          <w:spacing w:val="10"/>
                          <w:sz w:val="20"/>
                        </w:rPr>
                        <w:t xml:space="preserve"> </w:t>
                      </w:r>
                      <w:r>
                        <w:rPr>
                          <w:rFonts w:ascii="Garamond"/>
                          <w:sz w:val="20"/>
                        </w:rPr>
                        <w:t>4-6=</w:t>
                      </w:r>
                      <w:r>
                        <w:rPr>
                          <w:rFonts w:ascii="Garamond"/>
                          <w:spacing w:val="5"/>
                          <w:sz w:val="20"/>
                        </w:rPr>
                        <w:t xml:space="preserve"> </w:t>
                      </w:r>
                      <w:r>
                        <w:rPr>
                          <w:rFonts w:ascii="Garamond"/>
                          <w:sz w:val="20"/>
                        </w:rPr>
                        <w:t>+1</w:t>
                      </w:r>
                      <w:r>
                        <w:rPr>
                          <w:rFonts w:ascii="Garamond"/>
                          <w:spacing w:val="5"/>
                          <w:sz w:val="20"/>
                        </w:rPr>
                        <w:t xml:space="preserve"> </w:t>
                      </w:r>
                      <w:r>
                        <w:rPr>
                          <w:rFonts w:ascii="Garamond"/>
                          <w:spacing w:val="-1"/>
                          <w:sz w:val="20"/>
                        </w:rPr>
                        <w:t>Attack</w:t>
                      </w:r>
                    </w:p>
                    <w:p w:rsidR="003D39BA" w:rsidRDefault="003D39BA">
                      <w:pPr>
                        <w:numPr>
                          <w:ilvl w:val="0"/>
                          <w:numId w:val="1"/>
                        </w:numPr>
                        <w:tabs>
                          <w:tab w:val="left" w:pos="287"/>
                        </w:tabs>
                        <w:spacing w:before="163"/>
                        <w:ind w:hanging="146"/>
                        <w:rPr>
                          <w:rFonts w:ascii="Helvetica" w:eastAsia="Helvetica" w:hAnsi="Helvetica" w:cs="Helvetica"/>
                          <w:sz w:val="17"/>
                          <w:szCs w:val="17"/>
                        </w:rPr>
                      </w:pP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rsidR="003D39BA" w:rsidRDefault="003D39BA">
                      <w:pPr>
                        <w:spacing w:before="5"/>
                        <w:ind w:left="140"/>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 xml:space="preserve">WS </w:t>
                      </w:r>
                      <w:r>
                        <w:rPr>
                          <w:rFonts w:ascii="Garamond"/>
                          <w:spacing w:val="10"/>
                          <w:sz w:val="20"/>
                        </w:rPr>
                        <w:t xml:space="preserve"> </w:t>
                      </w:r>
                      <w:r>
                        <w:rPr>
                          <w:rFonts w:ascii="Garamond"/>
                          <w:sz w:val="20"/>
                        </w:rPr>
                        <w:t>4-6=</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BS</w:t>
                      </w:r>
                    </w:p>
                    <w:p w:rsidR="003D39BA" w:rsidRDefault="003D39BA">
                      <w:pPr>
                        <w:rPr>
                          <w:rFonts w:ascii="Stencil" w:eastAsia="Stencil" w:hAnsi="Stencil" w:cs="Stencil"/>
                          <w:sz w:val="20"/>
                          <w:szCs w:val="20"/>
                        </w:rPr>
                      </w:pPr>
                    </w:p>
                    <w:p w:rsidR="003D39BA" w:rsidRDefault="003D39BA">
                      <w:pPr>
                        <w:rPr>
                          <w:rFonts w:ascii="Stencil" w:eastAsia="Stencil" w:hAnsi="Stencil" w:cs="Stencil"/>
                          <w:sz w:val="20"/>
                          <w:szCs w:val="20"/>
                        </w:rPr>
                      </w:pPr>
                    </w:p>
                    <w:p w:rsidR="003D39BA" w:rsidRDefault="003D39BA">
                      <w:pPr>
                        <w:rPr>
                          <w:rFonts w:ascii="Stencil" w:eastAsia="Stencil" w:hAnsi="Stencil" w:cs="Stencil"/>
                          <w:sz w:val="20"/>
                          <w:szCs w:val="20"/>
                        </w:rPr>
                      </w:pPr>
                    </w:p>
                    <w:p w:rsidR="003D39BA" w:rsidRDefault="003D39BA">
                      <w:pPr>
                        <w:spacing w:before="126"/>
                        <w:ind w:left="140"/>
                        <w:rPr>
                          <w:rFonts w:ascii="Helvetica" w:eastAsia="Helvetica" w:hAnsi="Helvetica" w:cs="Helvetica"/>
                          <w:sz w:val="17"/>
                          <w:szCs w:val="17"/>
                        </w:rPr>
                      </w:pPr>
                      <w:r>
                        <w:rPr>
                          <w:rFonts w:ascii="Helvetica"/>
                          <w:sz w:val="17"/>
                        </w:rPr>
                        <w:t>8</w:t>
                      </w:r>
                      <w:r>
                        <w:rPr>
                          <w:rFonts w:ascii="Helvetica"/>
                          <w:spacing w:val="4"/>
                          <w:sz w:val="17"/>
                        </w:rPr>
                        <w:t xml:space="preserve"> </w:t>
                      </w: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rsidR="003D39BA" w:rsidRDefault="003D39BA">
                      <w:pPr>
                        <w:spacing w:before="5"/>
                        <w:ind w:left="140"/>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 xml:space="preserve">WS </w:t>
                      </w:r>
                      <w:r>
                        <w:rPr>
                          <w:rFonts w:ascii="Garamond"/>
                          <w:spacing w:val="10"/>
                          <w:sz w:val="20"/>
                        </w:rPr>
                        <w:t xml:space="preserve"> </w:t>
                      </w:r>
                      <w:r>
                        <w:rPr>
                          <w:rFonts w:ascii="Garamond"/>
                          <w:sz w:val="20"/>
                        </w:rPr>
                        <w:t>4-6=</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BS</w:t>
                      </w:r>
                    </w:p>
                    <w:p w:rsidR="003D39BA" w:rsidRDefault="003D39BA">
                      <w:pPr>
                        <w:spacing w:before="125" w:line="435" w:lineRule="auto"/>
                        <w:ind w:left="150" w:right="572" w:firstLine="1"/>
                        <w:rPr>
                          <w:rFonts w:ascii="Helvetica" w:eastAsia="Helvetica" w:hAnsi="Helvetica" w:cs="Helvetica"/>
                          <w:sz w:val="17"/>
                          <w:szCs w:val="17"/>
                        </w:rPr>
                      </w:pPr>
                      <w:r>
                        <w:rPr>
                          <w:rFonts w:ascii="Arial"/>
                          <w:sz w:val="17"/>
                        </w:rPr>
                        <w:t>9</w:t>
                      </w:r>
                      <w:r>
                        <w:rPr>
                          <w:rFonts w:ascii="Arial"/>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r>
                        <w:rPr>
                          <w:rFonts w:ascii="Helvetica"/>
                          <w:spacing w:val="22"/>
                          <w:sz w:val="17"/>
                        </w:rPr>
                        <w:t xml:space="preserve"> </w:t>
                      </w:r>
                      <w:r>
                        <w:rPr>
                          <w:rFonts w:ascii="Helvetica"/>
                          <w:spacing w:val="-1"/>
                          <w:sz w:val="17"/>
                        </w:rPr>
                        <w:t>10</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p w:rsidR="003D39BA" w:rsidRDefault="003D39BA">
                      <w:pPr>
                        <w:rPr>
                          <w:rFonts w:ascii="Stencil" w:eastAsia="Stencil" w:hAnsi="Stencil" w:cs="Stencil"/>
                          <w:sz w:val="16"/>
                          <w:szCs w:val="16"/>
                        </w:rPr>
                      </w:pPr>
                    </w:p>
                    <w:p w:rsidR="003D39BA" w:rsidRDefault="003D39BA">
                      <w:pPr>
                        <w:spacing w:before="8"/>
                        <w:rPr>
                          <w:rFonts w:ascii="Stencil" w:eastAsia="Stencil" w:hAnsi="Stencil" w:cs="Stencil"/>
                          <w:sz w:val="17"/>
                          <w:szCs w:val="17"/>
                        </w:rPr>
                      </w:pPr>
                    </w:p>
                    <w:p w:rsidR="003D39BA" w:rsidRDefault="003D39BA">
                      <w:pPr>
                        <w:ind w:left="150"/>
                        <w:rPr>
                          <w:rFonts w:ascii="Helvetica" w:eastAsia="Helvetica" w:hAnsi="Helvetica" w:cs="Helvetica"/>
                          <w:sz w:val="17"/>
                          <w:szCs w:val="17"/>
                        </w:rPr>
                      </w:pPr>
                      <w:r>
                        <w:rPr>
                          <w:rFonts w:ascii="Helvetica"/>
                          <w:spacing w:val="-1"/>
                          <w:sz w:val="17"/>
                        </w:rPr>
                        <w:t>12</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txbxContent>
                </v:textbox>
              </v:shape>
            </v:group>
            <w10:wrap anchorx="page"/>
          </v:group>
        </w:pict>
      </w:r>
      <w:r w:rsidRPr="00E86CF6">
        <w:pict>
          <v:group id="_x0000_s1077" style="position:absolute;left:0;text-align:left;margin-left:46pt;margin-top:224.2pt;width:179.3pt;height:16.75pt;z-index:251679232;mso-position-horizontal-relative:page;mso-position-vertical-relative:page" coordorigin="920,4484" coordsize="3586,335">
            <v:shape id="_x0000_s1078" style="position:absolute;left:920;top:4484;width:3586;height:335" coordorigin="920,4484" coordsize="3586,335" path="m920,4819r3586,l4506,4484r-3586,l920,4819xe" fillcolor="#e5e5e5" stroked="f">
              <v:path arrowok="t"/>
            </v:shape>
            <w10:wrap anchorx="page" anchory="page"/>
          </v:group>
        </w:pict>
      </w:r>
      <w:r w:rsidRPr="00E86CF6">
        <w:pict>
          <v:shape id="_x0000_s1076" type="#_x0000_t202" style="position:absolute;left:0;text-align:left;margin-left:46pt;margin-top:70.25pt;width:179.3pt;height:12pt;z-index:251680256;mso-position-horizontal-relative:page" fillcolor="#e5e5e5" stroked="f">
            <v:textbox style="mso-next-textbox:#_x0000_s1076" inset="0,0,0,0">
              <w:txbxContent>
                <w:p w:rsidR="003D39BA" w:rsidRDefault="003D39BA">
                  <w:pPr>
                    <w:spacing w:before="36"/>
                    <w:ind w:left="-1"/>
                    <w:rPr>
                      <w:rFonts w:ascii="Helvetica" w:eastAsia="Helvetica" w:hAnsi="Helvetica" w:cs="Helvetica"/>
                      <w:sz w:val="17"/>
                      <w:szCs w:val="17"/>
                    </w:rPr>
                  </w:pPr>
                  <w:r>
                    <w:rPr>
                      <w:rFonts w:ascii="Helvetica"/>
                      <w:sz w:val="17"/>
                    </w:rPr>
                    <w:t>3</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txbxContent>
            </v:textbox>
            <w10:wrap anchorx="page"/>
          </v:shape>
        </w:pict>
      </w:r>
      <w:r w:rsidRPr="00E86CF6">
        <w:pict>
          <v:shape id="_x0000_s1075" type="#_x0000_t202" style="position:absolute;left:0;text-align:left;margin-left:46pt;margin-top:169.85pt;width:179.3pt;height:24pt;z-index:251681280;mso-position-horizontal-relative:page;mso-position-vertical-relative:page" fillcolor="#e5e5e5" stroked="f">
            <v:textbox style="mso-next-textbox:#_x0000_s1075" inset="0,0,0,0">
              <w:txbxContent>
                <w:p w:rsidR="003D39BA" w:rsidRDefault="003D39BA">
                  <w:pPr>
                    <w:spacing w:before="59"/>
                    <w:rPr>
                      <w:rFonts w:ascii="Helvetica" w:eastAsia="Helvetica" w:hAnsi="Helvetica" w:cs="Helvetica"/>
                      <w:sz w:val="17"/>
                      <w:szCs w:val="17"/>
                    </w:rPr>
                  </w:pPr>
                  <w:r>
                    <w:rPr>
                      <w:rFonts w:ascii="Helvetica"/>
                      <w:sz w:val="17"/>
                    </w:rPr>
                    <w:t>7</w:t>
                  </w:r>
                  <w:r>
                    <w:rPr>
                      <w:rFonts w:ascii="Helvetica"/>
                      <w:spacing w:val="4"/>
                      <w:sz w:val="17"/>
                    </w:rPr>
                    <w:t xml:space="preserve"> </w:t>
                  </w: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rsidR="003D39BA" w:rsidRDefault="003D39BA">
                  <w:pPr>
                    <w:pStyle w:val="BodyText"/>
                    <w:spacing w:before="5"/>
                    <w:ind w:left="0"/>
                  </w:pPr>
                  <w:r>
                    <w:t>1-3</w:t>
                  </w:r>
                  <w:r>
                    <w:rPr>
                      <w:spacing w:val="5"/>
                    </w:rPr>
                    <w:t xml:space="preserve"> </w:t>
                  </w:r>
                  <w:r>
                    <w:t>=</w:t>
                  </w:r>
                  <w:r>
                    <w:rPr>
                      <w:spacing w:val="5"/>
                    </w:rPr>
                    <w:t xml:space="preserve"> </w:t>
                  </w:r>
                  <w:r>
                    <w:t>+1</w:t>
                  </w:r>
                  <w:r>
                    <w:rPr>
                      <w:spacing w:val="5"/>
                    </w:rPr>
                    <w:t xml:space="preserve"> </w:t>
                  </w:r>
                  <w:r>
                    <w:rPr>
                      <w:spacing w:val="-1"/>
                    </w:rPr>
                    <w:t>Initiative</w:t>
                  </w:r>
                  <w:r>
                    <w:t xml:space="preserve"> </w:t>
                  </w:r>
                  <w:r>
                    <w:rPr>
                      <w:spacing w:val="10"/>
                    </w:rPr>
                    <w:t xml:space="preserve"> </w:t>
                  </w:r>
                  <w:r>
                    <w:t>4-6=</w:t>
                  </w:r>
                  <w:r>
                    <w:rPr>
                      <w:spacing w:val="5"/>
                    </w:rPr>
                    <w:t xml:space="preserve"> </w:t>
                  </w:r>
                  <w:r>
                    <w:t>+1</w:t>
                  </w:r>
                  <w:r>
                    <w:rPr>
                      <w:spacing w:val="5"/>
                    </w:rPr>
                    <w:t xml:space="preserve"> </w:t>
                  </w:r>
                  <w:r>
                    <w:t>Leadership</w:t>
                  </w:r>
                </w:p>
              </w:txbxContent>
            </v:textbox>
            <w10:wrap anchorx="page" anchory="page"/>
          </v:shape>
        </w:pict>
      </w:r>
      <w:r w:rsidRPr="00E86CF6">
        <w:pict>
          <v:shape id="_x0000_s1074" type="#_x0000_t202" style="position:absolute;left:0;text-align:left;margin-left:43.9pt;margin-top:258.55pt;width:179.3pt;height:12pt;z-index:251682304;mso-position-horizontal-relative:page;mso-position-vertical-relative:page" fillcolor="#e5e5e5" stroked="f">
            <v:textbox style="mso-next-textbox:#_x0000_s1074" inset="0,0,0,0">
              <w:txbxContent>
                <w:p w:rsidR="003D39BA" w:rsidRDefault="003D39BA">
                  <w:pPr>
                    <w:spacing w:before="57"/>
                    <w:ind w:left="52"/>
                    <w:rPr>
                      <w:rFonts w:ascii="Helvetica" w:eastAsia="Helvetica" w:hAnsi="Helvetica" w:cs="Helvetica"/>
                      <w:sz w:val="17"/>
                      <w:szCs w:val="17"/>
                    </w:rPr>
                  </w:pPr>
                  <w:r>
                    <w:rPr>
                      <w:rFonts w:ascii="Helvetica"/>
                      <w:spacing w:val="-7"/>
                      <w:sz w:val="17"/>
                    </w:rPr>
                    <w:t>11</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txbxContent>
            </v:textbox>
            <w10:wrap anchorx="page" anchory="page"/>
          </v:shape>
        </w:pict>
      </w:r>
      <w:r w:rsidR="005A02C9">
        <w:rPr>
          <w:rFonts w:ascii="Stencil"/>
          <w:spacing w:val="-1"/>
          <w:sz w:val="48"/>
        </w:rPr>
        <w:t>ADVANCE</w:t>
      </w:r>
      <w:r w:rsidR="005A02C9">
        <w:rPr>
          <w:rFonts w:ascii="Stencil"/>
          <w:spacing w:val="4"/>
          <w:sz w:val="48"/>
        </w:rPr>
        <w:t xml:space="preserve"> </w:t>
      </w:r>
      <w:r w:rsidR="005A02C9">
        <w:rPr>
          <w:rFonts w:ascii="Stencil"/>
          <w:spacing w:val="-1"/>
          <w:sz w:val="48"/>
        </w:rPr>
        <w:t>SKILLS</w:t>
      </w:r>
      <w:r w:rsidR="005A02C9">
        <w:rPr>
          <w:rFonts w:ascii="Stencil"/>
          <w:spacing w:val="4"/>
          <w:sz w:val="48"/>
        </w:rPr>
        <w:t xml:space="preserve"> </w:t>
      </w:r>
      <w:r w:rsidR="005A02C9">
        <w:rPr>
          <w:rFonts w:ascii="Stencil"/>
          <w:sz w:val="48"/>
        </w:rPr>
        <w:t>TABLES</w:t>
      </w:r>
    </w:p>
    <w:p w:rsidR="00F87A27" w:rsidRDefault="00F87A27">
      <w:pPr>
        <w:spacing w:before="3"/>
        <w:rPr>
          <w:rFonts w:ascii="Stencil" w:eastAsia="Stencil" w:hAnsi="Stencil" w:cs="Stencil"/>
          <w:sz w:val="4"/>
          <w:szCs w:val="4"/>
        </w:rPr>
      </w:pPr>
    </w:p>
    <w:p w:rsidR="00F87A27" w:rsidRDefault="00E86CF6">
      <w:pPr>
        <w:pStyle w:val="BodyText"/>
        <w:tabs>
          <w:tab w:val="left" w:pos="8386"/>
        </w:tabs>
        <w:spacing w:line="200" w:lineRule="atLeast"/>
        <w:ind w:left="4244"/>
        <w:rPr>
          <w:rFonts w:ascii="Stencil" w:eastAsia="Stencil" w:hAnsi="Stencil" w:cs="Stencil"/>
        </w:rPr>
      </w:pPr>
      <w:r w:rsidRPr="00E86CF6">
        <w:rPr>
          <w:rFonts w:ascii="Stencil"/>
          <w:position w:val="3"/>
        </w:rPr>
      </w:r>
      <w:r w:rsidRPr="00E86CF6">
        <w:rPr>
          <w:rFonts w:ascii="Stencil"/>
          <w:position w:val="3"/>
        </w:rPr>
        <w:pict>
          <v:shape id="_x0000_s1566" type="#_x0000_t202" style="width:198.3pt;height:283.35pt;mso-position-horizontal-relative:char;mso-position-vertical-relative:line" filled="f" stroked="f">
            <v:textbox style="mso-next-textbox:#_x0000_s1566" inset="0,0,0,0">
              <w:txbxContent>
                <w:tbl>
                  <w:tblPr>
                    <w:tblW w:w="0" w:type="auto"/>
                    <w:tblLayout w:type="fixed"/>
                    <w:tblCellMar>
                      <w:left w:w="0" w:type="dxa"/>
                      <w:right w:w="0" w:type="dxa"/>
                    </w:tblCellMar>
                    <w:tblLook w:val="01E0"/>
                  </w:tblPr>
                  <w:tblGrid>
                    <w:gridCol w:w="3906"/>
                  </w:tblGrid>
                  <w:tr w:rsidR="003D39BA">
                    <w:trPr>
                      <w:trHeight w:hRule="exact" w:val="2870"/>
                    </w:trPr>
                    <w:tc>
                      <w:tcPr>
                        <w:tcW w:w="3906" w:type="dxa"/>
                        <w:tcBorders>
                          <w:top w:val="single" w:sz="16" w:space="0" w:color="000000"/>
                          <w:left w:val="single" w:sz="16" w:space="0" w:color="000000"/>
                          <w:bottom w:val="single" w:sz="16" w:space="0" w:color="000000"/>
                          <w:right w:val="single" w:sz="16" w:space="0" w:color="000000"/>
                        </w:tcBorders>
                        <w:shd w:val="clear" w:color="auto" w:fill="E5E5E5"/>
                      </w:tcPr>
                      <w:p w:rsidR="003D39BA" w:rsidRDefault="003D39BA">
                        <w:pPr>
                          <w:spacing w:before="131"/>
                          <w:ind w:left="430"/>
                          <w:rPr>
                            <w:rFonts w:ascii="Helvetica" w:eastAsia="Helvetica" w:hAnsi="Helvetica" w:cs="Helvetica"/>
                            <w:sz w:val="17"/>
                            <w:szCs w:val="17"/>
                          </w:rPr>
                        </w:pPr>
                        <w:r>
                          <w:rPr>
                            <w:rFonts w:ascii="Helvetica"/>
                            <w:b/>
                            <w:spacing w:val="-1"/>
                            <w:sz w:val="17"/>
                          </w:rPr>
                          <w:t>Mobile</w:t>
                        </w:r>
                        <w:r>
                          <w:rPr>
                            <w:rFonts w:ascii="Helvetica"/>
                            <w:b/>
                            <w:spacing w:val="4"/>
                            <w:sz w:val="17"/>
                          </w:rPr>
                          <w:t xml:space="preserve"> </w:t>
                        </w:r>
                        <w:r>
                          <w:rPr>
                            <w:rFonts w:ascii="Helvetica"/>
                            <w:b/>
                            <w:spacing w:val="-1"/>
                            <w:sz w:val="17"/>
                          </w:rPr>
                          <w:t>Suit</w:t>
                        </w:r>
                        <w:r>
                          <w:rPr>
                            <w:rFonts w:ascii="Helvetica"/>
                            <w:b/>
                            <w:spacing w:val="4"/>
                            <w:sz w:val="17"/>
                          </w:rPr>
                          <w:t xml:space="preserve"> </w:t>
                        </w:r>
                        <w:r>
                          <w:rPr>
                            <w:rFonts w:ascii="Helvetica"/>
                            <w:b/>
                            <w:spacing w:val="-2"/>
                            <w:sz w:val="17"/>
                          </w:rPr>
                          <w:t>Advance</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rsidR="003D39BA" w:rsidRDefault="003D39BA">
                        <w:pPr>
                          <w:spacing w:before="98" w:line="456" w:lineRule="auto"/>
                          <w:ind w:left="150" w:right="152"/>
                          <w:jc w:val="both"/>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z w:val="17"/>
                          </w:rPr>
                          <w:t>table</w:t>
                        </w:r>
                        <w:r>
                          <w:rPr>
                            <w:rFonts w:ascii="Helvetica"/>
                            <w:spacing w:val="26"/>
                            <w:sz w:val="17"/>
                          </w:rPr>
                          <w:t xml:space="preserve"> </w:t>
                        </w:r>
                        <w:r>
                          <w:rPr>
                            <w:rFonts w:ascii="Helvetica"/>
                            <w:sz w:val="17"/>
                          </w:rPr>
                          <w:t>2</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z w:val="17"/>
                          </w:rPr>
                          <w:t>table</w:t>
                        </w:r>
                        <w:r>
                          <w:rPr>
                            <w:rFonts w:ascii="Helvetica"/>
                            <w:spacing w:val="26"/>
                            <w:sz w:val="17"/>
                          </w:rPr>
                          <w:t xml:space="preserve"> </w:t>
                        </w:r>
                        <w:r>
                          <w:rPr>
                            <w:rFonts w:ascii="Helvetica"/>
                            <w:sz w:val="17"/>
                          </w:rPr>
                          <w:t>3</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z w:val="17"/>
                          </w:rPr>
                          <w:t>table</w:t>
                        </w:r>
                        <w:r>
                          <w:rPr>
                            <w:rFonts w:ascii="Helvetica"/>
                            <w:spacing w:val="26"/>
                            <w:sz w:val="17"/>
                          </w:rPr>
                          <w:t xml:space="preserve"> </w:t>
                        </w:r>
                        <w:r>
                          <w:rPr>
                            <w:rFonts w:ascii="Helvetica"/>
                            <w:sz w:val="17"/>
                          </w:rPr>
                          <w:t>4</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z w:val="17"/>
                          </w:rPr>
                          <w:t>table</w:t>
                        </w:r>
                      </w:p>
                      <w:p w:rsidR="003D39BA" w:rsidRDefault="003D39BA">
                        <w:pPr>
                          <w:numPr>
                            <w:ilvl w:val="0"/>
                            <w:numId w:val="4"/>
                          </w:numPr>
                          <w:tabs>
                            <w:tab w:val="left" w:pos="297"/>
                          </w:tabs>
                          <w:ind w:hanging="146"/>
                          <w:jc w:val="both"/>
                          <w:rPr>
                            <w:rFonts w:ascii="Helvetica" w:eastAsia="Helvetica" w:hAnsi="Helvetica" w:cs="Helvetica"/>
                            <w:sz w:val="17"/>
                            <w:szCs w:val="17"/>
                          </w:rPr>
                        </w:pP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rsidR="003D39BA" w:rsidRDefault="003D39BA">
                        <w:pPr>
                          <w:spacing w:before="5"/>
                          <w:ind w:left="150"/>
                          <w:jc w:val="both"/>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Pilot</w:t>
                        </w:r>
                        <w:r>
                          <w:rPr>
                            <w:rFonts w:ascii="Garamond"/>
                            <w:spacing w:val="5"/>
                            <w:sz w:val="20"/>
                          </w:rPr>
                          <w:t xml:space="preserve"> </w:t>
                        </w:r>
                        <w:r>
                          <w:rPr>
                            <w:rFonts w:ascii="Garamond"/>
                            <w:sz w:val="20"/>
                          </w:rPr>
                          <w:t xml:space="preserve">Skill </w:t>
                        </w:r>
                        <w:r>
                          <w:rPr>
                            <w:rFonts w:ascii="Garamond"/>
                            <w:spacing w:val="10"/>
                            <w:sz w:val="20"/>
                          </w:rPr>
                          <w:t xml:space="preserve"> </w:t>
                        </w:r>
                        <w:r>
                          <w:rPr>
                            <w:rFonts w:ascii="Garamond"/>
                            <w:sz w:val="20"/>
                          </w:rPr>
                          <w:t>4-6=</w:t>
                        </w:r>
                        <w:r>
                          <w:rPr>
                            <w:rFonts w:ascii="Garamond"/>
                            <w:spacing w:val="5"/>
                            <w:sz w:val="20"/>
                          </w:rPr>
                          <w:t xml:space="preserve"> </w:t>
                        </w:r>
                        <w:r>
                          <w:rPr>
                            <w:rFonts w:ascii="Garamond"/>
                            <w:sz w:val="20"/>
                          </w:rPr>
                          <w:t>+1</w:t>
                        </w:r>
                        <w:r>
                          <w:rPr>
                            <w:rFonts w:ascii="Garamond"/>
                            <w:spacing w:val="5"/>
                            <w:sz w:val="20"/>
                          </w:rPr>
                          <w:t xml:space="preserve"> </w:t>
                        </w:r>
                        <w:r>
                          <w:rPr>
                            <w:rFonts w:ascii="Garamond"/>
                            <w:spacing w:val="-1"/>
                            <w:sz w:val="20"/>
                          </w:rPr>
                          <w:t>Initiative</w:t>
                        </w:r>
                      </w:p>
                      <w:p w:rsidR="003D39BA" w:rsidRDefault="003D39BA">
                        <w:pPr>
                          <w:numPr>
                            <w:ilvl w:val="0"/>
                            <w:numId w:val="4"/>
                          </w:numPr>
                          <w:tabs>
                            <w:tab w:val="left" w:pos="298"/>
                          </w:tabs>
                          <w:spacing w:before="163"/>
                          <w:ind w:left="297"/>
                          <w:jc w:val="both"/>
                          <w:rPr>
                            <w:rFonts w:ascii="Helvetica" w:eastAsia="Helvetica" w:hAnsi="Helvetica" w:cs="Helvetica"/>
                            <w:sz w:val="17"/>
                            <w:szCs w:val="17"/>
                          </w:rPr>
                        </w:pP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rsidR="003D39BA" w:rsidRDefault="003D39BA">
                        <w:pPr>
                          <w:spacing w:before="5"/>
                          <w:ind w:left="150"/>
                          <w:jc w:val="both"/>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 xml:space="preserve">WS </w:t>
                        </w:r>
                        <w:r>
                          <w:rPr>
                            <w:rFonts w:ascii="Garamond"/>
                            <w:spacing w:val="10"/>
                            <w:sz w:val="20"/>
                          </w:rPr>
                          <w:t xml:space="preserve"> </w:t>
                        </w:r>
                        <w:r>
                          <w:rPr>
                            <w:rFonts w:ascii="Garamond"/>
                            <w:sz w:val="20"/>
                          </w:rPr>
                          <w:t>4-6=</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BS</w:t>
                        </w:r>
                      </w:p>
                    </w:tc>
                  </w:tr>
                  <w:tr w:rsidR="003D39BA">
                    <w:trPr>
                      <w:trHeight w:hRule="exact" w:val="175"/>
                    </w:trPr>
                    <w:tc>
                      <w:tcPr>
                        <w:tcW w:w="3906" w:type="dxa"/>
                        <w:tcBorders>
                          <w:top w:val="single" w:sz="16" w:space="0" w:color="000000"/>
                          <w:left w:val="nil"/>
                          <w:bottom w:val="single" w:sz="16" w:space="0" w:color="000000"/>
                          <w:right w:val="nil"/>
                        </w:tcBorders>
                      </w:tcPr>
                      <w:p w:rsidR="003D39BA" w:rsidRDefault="003D39BA"/>
                    </w:tc>
                  </w:tr>
                  <w:tr w:rsidR="003D39BA">
                    <w:trPr>
                      <w:trHeight w:hRule="exact" w:val="2582"/>
                    </w:trPr>
                    <w:tc>
                      <w:tcPr>
                        <w:tcW w:w="3906" w:type="dxa"/>
                        <w:tcBorders>
                          <w:top w:val="single" w:sz="16" w:space="0" w:color="000000"/>
                          <w:left w:val="single" w:sz="16" w:space="0" w:color="000000"/>
                          <w:bottom w:val="single" w:sz="16" w:space="0" w:color="000000"/>
                          <w:right w:val="single" w:sz="16" w:space="0" w:color="000000"/>
                        </w:tcBorders>
                      </w:tcPr>
                      <w:p w:rsidR="003D39BA" w:rsidRDefault="003D39BA" w:rsidP="005A02C9">
                        <w:pPr>
                          <w:spacing w:before="131"/>
                          <w:ind w:right="19"/>
                          <w:jc w:val="center"/>
                          <w:rPr>
                            <w:rFonts w:ascii="Helvetica" w:eastAsia="Helvetica" w:hAnsi="Helvetica" w:cs="Helvetica"/>
                            <w:sz w:val="17"/>
                            <w:szCs w:val="17"/>
                          </w:rPr>
                        </w:pPr>
                        <w:r>
                          <w:rPr>
                            <w:rFonts w:ascii="Helvetica"/>
                            <w:b/>
                            <w:spacing w:val="-1"/>
                            <w:sz w:val="17"/>
                          </w:rPr>
                          <w:t>Maximum</w:t>
                        </w:r>
                        <w:r>
                          <w:rPr>
                            <w:rFonts w:ascii="Helvetica"/>
                            <w:b/>
                            <w:spacing w:val="4"/>
                            <w:sz w:val="17"/>
                          </w:rPr>
                          <w:t xml:space="preserve"> </w:t>
                        </w:r>
                        <w:r>
                          <w:rPr>
                            <w:rFonts w:ascii="Helvetica"/>
                            <w:b/>
                            <w:sz w:val="17"/>
                          </w:rPr>
                          <w:t>Characteristic</w:t>
                        </w:r>
                      </w:p>
                      <w:p w:rsidR="003D39BA" w:rsidRDefault="003D39BA" w:rsidP="005A02C9">
                        <w:pPr>
                          <w:spacing w:before="98"/>
                          <w:ind w:left="129" w:right="144"/>
                          <w:jc w:val="both"/>
                          <w:rPr>
                            <w:rFonts w:ascii="Helvetica" w:eastAsia="Helvetica" w:hAnsi="Helvetica" w:cs="Helvetica"/>
                            <w:sz w:val="17"/>
                            <w:szCs w:val="17"/>
                          </w:rPr>
                        </w:pPr>
                        <w:r>
                          <w:rPr>
                            <w:rFonts w:ascii="Helvetica"/>
                            <w:sz w:val="17"/>
                          </w:rPr>
                          <w:t>There</w:t>
                        </w:r>
                        <w:r>
                          <w:rPr>
                            <w:rFonts w:ascii="Helvetica"/>
                            <w:spacing w:val="-8"/>
                            <w:sz w:val="17"/>
                          </w:rPr>
                          <w:t xml:space="preserve"> </w:t>
                        </w:r>
                        <w:r>
                          <w:rPr>
                            <w:rFonts w:ascii="Helvetica"/>
                            <w:spacing w:val="-1"/>
                            <w:sz w:val="17"/>
                          </w:rPr>
                          <w:t>comes</w:t>
                        </w:r>
                        <w:r>
                          <w:rPr>
                            <w:rFonts w:ascii="Helvetica"/>
                            <w:spacing w:val="-7"/>
                            <w:sz w:val="17"/>
                          </w:rPr>
                          <w:t xml:space="preserve"> </w:t>
                        </w:r>
                        <w:r>
                          <w:rPr>
                            <w:rFonts w:ascii="Helvetica"/>
                            <w:sz w:val="17"/>
                          </w:rPr>
                          <w:t>a</w:t>
                        </w:r>
                        <w:r>
                          <w:rPr>
                            <w:rFonts w:ascii="Helvetica"/>
                            <w:spacing w:val="-7"/>
                            <w:sz w:val="17"/>
                          </w:rPr>
                          <w:t xml:space="preserve"> </w:t>
                        </w:r>
                        <w:r>
                          <w:rPr>
                            <w:rFonts w:ascii="Helvetica"/>
                            <w:spacing w:val="-1"/>
                            <w:sz w:val="17"/>
                          </w:rPr>
                          <w:t>point</w:t>
                        </w:r>
                        <w:r>
                          <w:rPr>
                            <w:rFonts w:ascii="Helvetica"/>
                            <w:spacing w:val="-7"/>
                            <w:sz w:val="17"/>
                          </w:rPr>
                          <w:t xml:space="preserve"> </w:t>
                        </w:r>
                        <w:r>
                          <w:rPr>
                            <w:rFonts w:ascii="Helvetica"/>
                            <w:spacing w:val="-1"/>
                            <w:sz w:val="17"/>
                          </w:rPr>
                          <w:t>were</w:t>
                        </w:r>
                        <w:r>
                          <w:rPr>
                            <w:rFonts w:ascii="Helvetica"/>
                            <w:spacing w:val="-7"/>
                            <w:sz w:val="17"/>
                          </w:rPr>
                          <w:t xml:space="preserve"> </w:t>
                        </w:r>
                        <w:r>
                          <w:rPr>
                            <w:rFonts w:ascii="Helvetica"/>
                            <w:sz w:val="17"/>
                          </w:rPr>
                          <w:t>a</w:t>
                        </w:r>
                        <w:r>
                          <w:rPr>
                            <w:rFonts w:ascii="Helvetica"/>
                            <w:spacing w:val="-7"/>
                            <w:sz w:val="17"/>
                          </w:rPr>
                          <w:t xml:space="preserve"> </w:t>
                        </w:r>
                        <w:r>
                          <w:rPr>
                            <w:rFonts w:ascii="Helvetica"/>
                            <w:spacing w:val="-1"/>
                            <w:sz w:val="17"/>
                          </w:rPr>
                          <w:t>Pilot</w:t>
                        </w:r>
                        <w:r>
                          <w:rPr>
                            <w:rFonts w:ascii="Helvetica"/>
                            <w:spacing w:val="-7"/>
                            <w:sz w:val="17"/>
                          </w:rPr>
                          <w:t xml:space="preserve"> </w:t>
                        </w:r>
                        <w:r>
                          <w:rPr>
                            <w:rFonts w:ascii="Helvetica"/>
                            <w:spacing w:val="-1"/>
                            <w:sz w:val="17"/>
                          </w:rPr>
                          <w:t>which</w:t>
                        </w:r>
                        <w:r>
                          <w:rPr>
                            <w:rFonts w:ascii="Helvetica"/>
                            <w:spacing w:val="-7"/>
                            <w:sz w:val="17"/>
                          </w:rPr>
                          <w:t xml:space="preserve"> </w:t>
                        </w:r>
                        <w:r>
                          <w:rPr>
                            <w:rFonts w:ascii="Helvetica"/>
                            <w:spacing w:val="-1"/>
                            <w:sz w:val="17"/>
                          </w:rPr>
                          <w:t>his</w:t>
                        </w:r>
                        <w:r>
                          <w:rPr>
                            <w:rFonts w:ascii="Helvetica"/>
                            <w:spacing w:val="-7"/>
                            <w:sz w:val="17"/>
                          </w:rPr>
                          <w:t xml:space="preserve"> </w:t>
                        </w:r>
                        <w:r>
                          <w:rPr>
                            <w:rFonts w:ascii="Helvetica"/>
                            <w:spacing w:val="-1"/>
                            <w:sz w:val="17"/>
                          </w:rPr>
                          <w:t>peak</w:t>
                        </w:r>
                        <w:r>
                          <w:rPr>
                            <w:rFonts w:ascii="Helvetica"/>
                            <w:spacing w:val="26"/>
                            <w:sz w:val="17"/>
                          </w:rPr>
                          <w:t xml:space="preserve"> </w:t>
                        </w:r>
                        <w:r>
                          <w:rPr>
                            <w:rFonts w:ascii="Helvetica"/>
                            <w:spacing w:val="-1"/>
                            <w:sz w:val="17"/>
                          </w:rPr>
                          <w:t>or</w:t>
                        </w:r>
                        <w:r>
                          <w:rPr>
                            <w:rFonts w:ascii="Helvetica"/>
                            <w:spacing w:val="21"/>
                            <w:sz w:val="17"/>
                          </w:rPr>
                          <w:t xml:space="preserve"> </w:t>
                        </w:r>
                        <w:r>
                          <w:rPr>
                            <w:rFonts w:ascii="Helvetica"/>
                            <w:spacing w:val="-1"/>
                            <w:sz w:val="17"/>
                          </w:rPr>
                          <w:t>his</w:t>
                        </w:r>
                        <w:r>
                          <w:rPr>
                            <w:rFonts w:ascii="Helvetica"/>
                            <w:spacing w:val="22"/>
                            <w:sz w:val="17"/>
                          </w:rPr>
                          <w:t xml:space="preserve"> </w:t>
                        </w:r>
                        <w:r>
                          <w:rPr>
                            <w:rFonts w:ascii="Helvetica"/>
                            <w:spacing w:val="-1"/>
                            <w:sz w:val="17"/>
                          </w:rPr>
                          <w:t>Mobile</w:t>
                        </w:r>
                        <w:r>
                          <w:rPr>
                            <w:rFonts w:ascii="Helvetica"/>
                            <w:spacing w:val="22"/>
                            <w:sz w:val="17"/>
                          </w:rPr>
                          <w:t xml:space="preserve"> </w:t>
                        </w:r>
                        <w:r>
                          <w:rPr>
                            <w:rFonts w:ascii="Helvetica"/>
                            <w:spacing w:val="-1"/>
                            <w:sz w:val="17"/>
                          </w:rPr>
                          <w:t>Suit</w:t>
                        </w:r>
                        <w:r>
                          <w:rPr>
                            <w:rFonts w:ascii="Helvetica"/>
                            <w:spacing w:val="22"/>
                            <w:sz w:val="17"/>
                          </w:rPr>
                          <w:t xml:space="preserve"> </w:t>
                        </w:r>
                        <w:r>
                          <w:rPr>
                            <w:rFonts w:ascii="Helvetica"/>
                            <w:spacing w:val="-1"/>
                            <w:sz w:val="17"/>
                          </w:rPr>
                          <w:t>cannot</w:t>
                        </w:r>
                        <w:r>
                          <w:rPr>
                            <w:rFonts w:ascii="Helvetica"/>
                            <w:spacing w:val="22"/>
                            <w:sz w:val="17"/>
                          </w:rPr>
                          <w:t xml:space="preserve"> </w:t>
                        </w:r>
                        <w:r>
                          <w:rPr>
                            <w:rFonts w:ascii="Helvetica"/>
                            <w:spacing w:val="-1"/>
                            <w:sz w:val="17"/>
                          </w:rPr>
                          <w:t>advance</w:t>
                        </w:r>
                        <w:r>
                          <w:rPr>
                            <w:rFonts w:ascii="Helvetica"/>
                            <w:spacing w:val="21"/>
                            <w:sz w:val="17"/>
                          </w:rPr>
                          <w:t xml:space="preserve"> </w:t>
                        </w:r>
                        <w:r>
                          <w:rPr>
                            <w:rFonts w:ascii="Helvetica"/>
                            <w:spacing w:val="-1"/>
                            <w:sz w:val="17"/>
                          </w:rPr>
                          <w:t>because</w:t>
                        </w:r>
                        <w:r>
                          <w:rPr>
                            <w:rFonts w:ascii="Helvetica"/>
                            <w:spacing w:val="22"/>
                            <w:sz w:val="17"/>
                          </w:rPr>
                          <w:t xml:space="preserve"> </w:t>
                        </w:r>
                        <w:r>
                          <w:rPr>
                            <w:rFonts w:ascii="Helvetica"/>
                            <w:spacing w:val="-1"/>
                            <w:sz w:val="17"/>
                          </w:rPr>
                          <w:t>of</w:t>
                        </w:r>
                        <w:r>
                          <w:rPr>
                            <w:rFonts w:ascii="Helvetica"/>
                            <w:spacing w:val="28"/>
                            <w:w w:val="99"/>
                            <w:sz w:val="17"/>
                          </w:rPr>
                          <w:t xml:space="preserve"> </w:t>
                        </w:r>
                        <w:r>
                          <w:rPr>
                            <w:rFonts w:ascii="Helvetica"/>
                            <w:spacing w:val="2"/>
                            <w:sz w:val="17"/>
                          </w:rPr>
                          <w:t>technological</w:t>
                        </w:r>
                        <w:r>
                          <w:rPr>
                            <w:rFonts w:ascii="Helvetica"/>
                            <w:spacing w:val="30"/>
                            <w:sz w:val="17"/>
                          </w:rPr>
                          <w:t xml:space="preserve"> </w:t>
                        </w:r>
                        <w:r>
                          <w:rPr>
                            <w:rFonts w:ascii="Helvetica"/>
                            <w:spacing w:val="2"/>
                            <w:sz w:val="17"/>
                          </w:rPr>
                          <w:t>limitations.</w:t>
                        </w:r>
                        <w:r>
                          <w:rPr>
                            <w:rFonts w:ascii="Helvetica"/>
                            <w:spacing w:val="31"/>
                            <w:sz w:val="17"/>
                          </w:rPr>
                          <w:t xml:space="preserve"> </w:t>
                        </w:r>
                        <w:r>
                          <w:rPr>
                            <w:rFonts w:ascii="Helvetica"/>
                            <w:spacing w:val="1"/>
                            <w:sz w:val="17"/>
                          </w:rPr>
                          <w:t>If</w:t>
                        </w:r>
                        <w:r>
                          <w:rPr>
                            <w:rFonts w:ascii="Helvetica"/>
                            <w:spacing w:val="31"/>
                            <w:sz w:val="17"/>
                          </w:rPr>
                          <w:t xml:space="preserve"> </w:t>
                        </w:r>
                        <w:r>
                          <w:rPr>
                            <w:rFonts w:ascii="Helvetica"/>
                            <w:spacing w:val="2"/>
                            <w:sz w:val="17"/>
                          </w:rPr>
                          <w:t>either</w:t>
                        </w:r>
                        <w:r>
                          <w:rPr>
                            <w:rFonts w:ascii="Helvetica"/>
                            <w:spacing w:val="31"/>
                            <w:sz w:val="17"/>
                          </w:rPr>
                          <w:t xml:space="preserve"> </w:t>
                        </w:r>
                        <w:r>
                          <w:rPr>
                            <w:rFonts w:ascii="Helvetica"/>
                            <w:spacing w:val="2"/>
                            <w:sz w:val="17"/>
                          </w:rPr>
                          <w:t>hit</w:t>
                        </w:r>
                        <w:r>
                          <w:rPr>
                            <w:rFonts w:ascii="Helvetica"/>
                            <w:spacing w:val="31"/>
                            <w:sz w:val="17"/>
                          </w:rPr>
                          <w:t xml:space="preserve"> </w:t>
                        </w:r>
                        <w:r>
                          <w:rPr>
                            <w:rFonts w:ascii="Helvetica"/>
                            <w:spacing w:val="3"/>
                            <w:sz w:val="17"/>
                          </w:rPr>
                          <w:t>their</w:t>
                        </w:r>
                        <w:r>
                          <w:rPr>
                            <w:rFonts w:ascii="Helvetica"/>
                            <w:spacing w:val="49"/>
                            <w:sz w:val="17"/>
                          </w:rPr>
                          <w:t xml:space="preserve"> </w:t>
                        </w:r>
                        <w:r>
                          <w:rPr>
                            <w:rFonts w:ascii="Helvetica"/>
                            <w:spacing w:val="-1"/>
                            <w:sz w:val="17"/>
                          </w:rPr>
                          <w:t>characteristic</w:t>
                        </w:r>
                        <w:r>
                          <w:rPr>
                            <w:rFonts w:ascii="Helvetica"/>
                            <w:spacing w:val="3"/>
                            <w:sz w:val="17"/>
                          </w:rPr>
                          <w:t xml:space="preserve"> </w:t>
                        </w:r>
                        <w:r>
                          <w:rPr>
                            <w:rFonts w:ascii="Helvetica"/>
                            <w:spacing w:val="-1"/>
                            <w:sz w:val="17"/>
                          </w:rPr>
                          <w:t>limit</w:t>
                        </w:r>
                        <w:r>
                          <w:rPr>
                            <w:rFonts w:ascii="Helvetica"/>
                            <w:spacing w:val="3"/>
                            <w:sz w:val="17"/>
                          </w:rPr>
                          <w:t xml:space="preserve"> </w:t>
                        </w:r>
                        <w:r>
                          <w:rPr>
                            <w:rFonts w:ascii="Helvetica"/>
                            <w:sz w:val="17"/>
                          </w:rPr>
                          <w:t>then</w:t>
                        </w:r>
                        <w:r>
                          <w:rPr>
                            <w:rFonts w:ascii="Helvetica"/>
                            <w:spacing w:val="4"/>
                            <w:sz w:val="17"/>
                          </w:rPr>
                          <w:t xml:space="preserve"> </w:t>
                        </w:r>
                        <w:r>
                          <w:rPr>
                            <w:rFonts w:ascii="Helvetica"/>
                            <w:spacing w:val="-1"/>
                            <w:sz w:val="17"/>
                          </w:rPr>
                          <w:t>you</w:t>
                        </w:r>
                        <w:r>
                          <w:rPr>
                            <w:rFonts w:ascii="Helvetica"/>
                            <w:spacing w:val="3"/>
                            <w:sz w:val="17"/>
                          </w:rPr>
                          <w:t xml:space="preserve"> </w:t>
                        </w:r>
                        <w:r>
                          <w:rPr>
                            <w:rFonts w:ascii="Helvetica"/>
                            <w:spacing w:val="-1"/>
                            <w:sz w:val="17"/>
                          </w:rPr>
                          <w:t>must</w:t>
                        </w:r>
                        <w:r>
                          <w:rPr>
                            <w:rFonts w:ascii="Helvetica"/>
                            <w:spacing w:val="3"/>
                            <w:sz w:val="17"/>
                          </w:rPr>
                          <w:t xml:space="preserve"> </w:t>
                        </w:r>
                        <w:r>
                          <w:rPr>
                            <w:rFonts w:ascii="Helvetica"/>
                            <w:spacing w:val="-1"/>
                            <w:sz w:val="17"/>
                          </w:rPr>
                          <w:t>roll</w:t>
                        </w:r>
                        <w:r>
                          <w:rPr>
                            <w:rFonts w:ascii="Helvetica"/>
                            <w:spacing w:val="4"/>
                            <w:sz w:val="17"/>
                          </w:rPr>
                          <w:t xml:space="preserve"> </w:t>
                        </w:r>
                        <w:r>
                          <w:rPr>
                            <w:rFonts w:ascii="Helvetica"/>
                            <w:spacing w:val="-1"/>
                            <w:sz w:val="17"/>
                          </w:rPr>
                          <w:t>again.</w:t>
                        </w:r>
                      </w:p>
                      <w:p w:rsidR="003D39BA" w:rsidRDefault="003D39BA" w:rsidP="005A02C9">
                        <w:pPr>
                          <w:spacing w:before="113"/>
                          <w:ind w:left="129" w:right="216"/>
                          <w:jc w:val="both"/>
                          <w:rPr>
                            <w:rFonts w:ascii="Helvetica" w:eastAsia="Helvetica" w:hAnsi="Helvetica" w:cs="Helvetica"/>
                            <w:sz w:val="17"/>
                            <w:szCs w:val="17"/>
                          </w:rPr>
                        </w:pPr>
                        <w:r>
                          <w:rPr>
                            <w:rFonts w:ascii="Helvetica"/>
                            <w:sz w:val="17"/>
                          </w:rPr>
                          <w:t>A</w:t>
                        </w:r>
                        <w:r>
                          <w:rPr>
                            <w:rFonts w:ascii="Helvetica"/>
                            <w:spacing w:val="-6"/>
                            <w:sz w:val="17"/>
                          </w:rPr>
                          <w:t xml:space="preserve"> </w:t>
                        </w:r>
                        <w:r>
                          <w:rPr>
                            <w:rFonts w:ascii="Helvetica"/>
                            <w:spacing w:val="-1"/>
                            <w:sz w:val="17"/>
                          </w:rPr>
                          <w:t>pilot</w:t>
                        </w:r>
                        <w:r>
                          <w:rPr>
                            <w:rFonts w:ascii="Helvetica"/>
                            <w:spacing w:val="4"/>
                            <w:sz w:val="17"/>
                          </w:rPr>
                          <w:t xml:space="preserve"> </w:t>
                        </w:r>
                        <w:r>
                          <w:rPr>
                            <w:rFonts w:ascii="Helvetica"/>
                            <w:spacing w:val="-1"/>
                            <w:sz w:val="17"/>
                          </w:rPr>
                          <w:t>cannot</w:t>
                        </w:r>
                        <w:r>
                          <w:rPr>
                            <w:rFonts w:ascii="Helvetica"/>
                            <w:spacing w:val="4"/>
                            <w:sz w:val="17"/>
                          </w:rPr>
                          <w:t xml:space="preserve"> </w:t>
                        </w:r>
                        <w:r>
                          <w:rPr>
                            <w:rFonts w:ascii="Helvetica"/>
                            <w:spacing w:val="-1"/>
                            <w:sz w:val="17"/>
                          </w:rPr>
                          <w:t>advance</w:t>
                        </w:r>
                        <w:r>
                          <w:rPr>
                            <w:rFonts w:ascii="Helvetica"/>
                            <w:spacing w:val="4"/>
                            <w:sz w:val="17"/>
                          </w:rPr>
                          <w:t xml:space="preserve"> </w:t>
                        </w:r>
                        <w:r>
                          <w:rPr>
                            <w:rFonts w:ascii="Helvetica"/>
                            <w:spacing w:val="-1"/>
                            <w:sz w:val="17"/>
                          </w:rPr>
                          <w:t>any</w:t>
                        </w:r>
                        <w:r>
                          <w:rPr>
                            <w:rFonts w:ascii="Helvetica"/>
                            <w:spacing w:val="4"/>
                            <w:sz w:val="17"/>
                          </w:rPr>
                          <w:t xml:space="preserve"> </w:t>
                        </w:r>
                        <w:r>
                          <w:rPr>
                            <w:rFonts w:ascii="Helvetica"/>
                            <w:sz w:val="17"/>
                          </w:rPr>
                          <w:t>further</w:t>
                        </w:r>
                        <w:r>
                          <w:rPr>
                            <w:rFonts w:ascii="Helvetica"/>
                            <w:spacing w:val="4"/>
                            <w:sz w:val="17"/>
                          </w:rPr>
                          <w:t xml:space="preserve"> </w:t>
                        </w:r>
                        <w:r>
                          <w:rPr>
                            <w:rFonts w:ascii="Helvetica"/>
                            <w:sz w:val="17"/>
                          </w:rPr>
                          <w:t>than</w:t>
                        </w:r>
                        <w:r>
                          <w:rPr>
                            <w:rFonts w:ascii="Helvetica"/>
                            <w:spacing w:val="4"/>
                            <w:sz w:val="17"/>
                          </w:rPr>
                          <w:t xml:space="preserve"> </w:t>
                        </w:r>
                        <w:r>
                          <w:rPr>
                            <w:rFonts w:ascii="Helvetica"/>
                            <w:spacing w:val="-1"/>
                            <w:sz w:val="17"/>
                          </w:rPr>
                          <w:t>+3</w:t>
                        </w:r>
                        <w:r>
                          <w:rPr>
                            <w:rFonts w:ascii="Helvetica"/>
                            <w:spacing w:val="4"/>
                            <w:sz w:val="17"/>
                          </w:rPr>
                          <w:t xml:space="preserve"> </w:t>
                        </w:r>
                        <w:r>
                          <w:rPr>
                            <w:rFonts w:ascii="Helvetica"/>
                            <w:spacing w:val="-1"/>
                            <w:sz w:val="17"/>
                          </w:rPr>
                          <w:t>in</w:t>
                        </w:r>
                        <w:r>
                          <w:rPr>
                            <w:rFonts w:ascii="Helvetica"/>
                            <w:spacing w:val="25"/>
                            <w:sz w:val="17"/>
                          </w:rPr>
                          <w:t xml:space="preserve"> </w:t>
                        </w:r>
                        <w:r>
                          <w:rPr>
                            <w:rFonts w:ascii="Helvetica"/>
                            <w:spacing w:val="-1"/>
                            <w:sz w:val="17"/>
                          </w:rPr>
                          <w:t>any</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his</w:t>
                        </w:r>
                        <w:r>
                          <w:rPr>
                            <w:rFonts w:ascii="Helvetica"/>
                            <w:spacing w:val="4"/>
                            <w:sz w:val="17"/>
                          </w:rPr>
                          <w:t xml:space="preserve"> </w:t>
                        </w:r>
                        <w:r>
                          <w:rPr>
                            <w:rFonts w:ascii="Helvetica"/>
                            <w:sz w:val="17"/>
                          </w:rPr>
                          <w:t>characteristics</w:t>
                        </w:r>
                        <w:r>
                          <w:rPr>
                            <w:rFonts w:ascii="Helvetica"/>
                            <w:spacing w:val="4"/>
                            <w:sz w:val="17"/>
                          </w:rPr>
                          <w:t xml:space="preserve"> </w:t>
                        </w:r>
                        <w:r>
                          <w:rPr>
                            <w:rFonts w:ascii="Helvetica"/>
                            <w:sz w:val="17"/>
                          </w:rPr>
                          <w:t>from</w:t>
                        </w:r>
                        <w:r>
                          <w:rPr>
                            <w:rFonts w:ascii="Helvetica"/>
                            <w:spacing w:val="4"/>
                            <w:sz w:val="17"/>
                          </w:rPr>
                          <w:t xml:space="preserve"> </w:t>
                        </w:r>
                        <w:r>
                          <w:rPr>
                            <w:rFonts w:ascii="Helvetica"/>
                            <w:spacing w:val="-1"/>
                            <w:sz w:val="17"/>
                          </w:rPr>
                          <w:t>his</w:t>
                        </w:r>
                        <w:r>
                          <w:rPr>
                            <w:rFonts w:ascii="Helvetica"/>
                            <w:spacing w:val="3"/>
                            <w:sz w:val="17"/>
                          </w:rPr>
                          <w:t xml:space="preserve"> </w:t>
                        </w:r>
                        <w:r>
                          <w:rPr>
                            <w:rFonts w:ascii="Helvetica"/>
                            <w:spacing w:val="-1"/>
                            <w:sz w:val="17"/>
                          </w:rPr>
                          <w:t>base</w:t>
                        </w:r>
                        <w:r>
                          <w:rPr>
                            <w:rFonts w:ascii="Helvetica"/>
                            <w:spacing w:val="4"/>
                            <w:sz w:val="17"/>
                          </w:rPr>
                          <w:t xml:space="preserve"> </w:t>
                        </w:r>
                        <w:r>
                          <w:rPr>
                            <w:rFonts w:ascii="Helvetica"/>
                            <w:spacing w:val="-1"/>
                            <w:sz w:val="17"/>
                          </w:rPr>
                          <w:t>profile.</w:t>
                        </w:r>
                      </w:p>
                      <w:p w:rsidR="003D39BA" w:rsidRDefault="003D39BA" w:rsidP="005A02C9">
                        <w:pPr>
                          <w:spacing w:before="113"/>
                          <w:ind w:left="129"/>
                          <w:jc w:val="both"/>
                          <w:rPr>
                            <w:rFonts w:ascii="Helvetica" w:eastAsia="Helvetica" w:hAnsi="Helvetica" w:cs="Helvetica"/>
                            <w:sz w:val="17"/>
                            <w:szCs w:val="17"/>
                          </w:rPr>
                        </w:pPr>
                        <w:r>
                          <w:rPr>
                            <w:rFonts w:ascii="Helvetica"/>
                            <w:sz w:val="17"/>
                          </w:rPr>
                          <w:t>A</w:t>
                        </w:r>
                        <w:r>
                          <w:rPr>
                            <w:rFonts w:ascii="Helvetica"/>
                            <w:spacing w:val="-6"/>
                            <w:sz w:val="17"/>
                          </w:rPr>
                          <w:t xml:space="preserve"> </w:t>
                        </w:r>
                        <w:r>
                          <w:rPr>
                            <w:rFonts w:ascii="Helvetica"/>
                            <w:spacing w:val="-1"/>
                            <w:sz w:val="17"/>
                          </w:rPr>
                          <w:t>Mobile</w:t>
                        </w:r>
                        <w:r>
                          <w:rPr>
                            <w:rFonts w:ascii="Helvetica"/>
                            <w:spacing w:val="3"/>
                            <w:sz w:val="17"/>
                          </w:rPr>
                          <w:t xml:space="preserve"> </w:t>
                        </w:r>
                        <w:r>
                          <w:rPr>
                            <w:rFonts w:ascii="Helvetica"/>
                            <w:spacing w:val="-1"/>
                            <w:sz w:val="17"/>
                          </w:rPr>
                          <w:t>Suit</w:t>
                        </w:r>
                        <w:r>
                          <w:rPr>
                            <w:rFonts w:ascii="Helvetica"/>
                            <w:spacing w:val="4"/>
                            <w:sz w:val="17"/>
                          </w:rPr>
                          <w:t xml:space="preserve"> </w:t>
                        </w:r>
                        <w:r>
                          <w:rPr>
                            <w:rFonts w:ascii="Helvetica"/>
                            <w:spacing w:val="-1"/>
                            <w:sz w:val="17"/>
                          </w:rPr>
                          <w:t>cannot</w:t>
                        </w:r>
                        <w:r>
                          <w:rPr>
                            <w:rFonts w:ascii="Helvetica"/>
                            <w:spacing w:val="3"/>
                            <w:sz w:val="17"/>
                          </w:rPr>
                          <w:t xml:space="preserve"> </w:t>
                        </w:r>
                        <w:r>
                          <w:rPr>
                            <w:rFonts w:ascii="Helvetica"/>
                            <w:spacing w:val="-1"/>
                            <w:sz w:val="17"/>
                          </w:rPr>
                          <w:t>advance</w:t>
                        </w:r>
                        <w:r>
                          <w:rPr>
                            <w:rFonts w:ascii="Helvetica"/>
                            <w:spacing w:val="4"/>
                            <w:sz w:val="17"/>
                          </w:rPr>
                          <w:t xml:space="preserve"> </w:t>
                        </w:r>
                        <w:r>
                          <w:rPr>
                            <w:rFonts w:ascii="Helvetica"/>
                            <w:spacing w:val="-1"/>
                            <w:sz w:val="17"/>
                          </w:rPr>
                          <w:t>any</w:t>
                        </w:r>
                        <w:r>
                          <w:rPr>
                            <w:rFonts w:ascii="Helvetica"/>
                            <w:spacing w:val="3"/>
                            <w:sz w:val="17"/>
                          </w:rPr>
                          <w:t xml:space="preserve"> </w:t>
                        </w:r>
                        <w:r>
                          <w:rPr>
                            <w:rFonts w:ascii="Helvetica"/>
                            <w:sz w:val="17"/>
                          </w:rPr>
                          <w:t>further</w:t>
                        </w:r>
                        <w:r>
                          <w:rPr>
                            <w:rFonts w:ascii="Helvetica"/>
                            <w:spacing w:val="4"/>
                            <w:sz w:val="17"/>
                          </w:rPr>
                          <w:t xml:space="preserve"> </w:t>
                        </w:r>
                        <w:r>
                          <w:rPr>
                            <w:rFonts w:ascii="Helvetica"/>
                            <w:sz w:val="17"/>
                          </w:rPr>
                          <w:t>that</w:t>
                        </w:r>
                      </w:p>
                      <w:p w:rsidR="003D39BA" w:rsidRDefault="003D39BA" w:rsidP="005A02C9">
                        <w:pPr>
                          <w:spacing w:before="5"/>
                          <w:ind w:left="129"/>
                          <w:jc w:val="both"/>
                          <w:rPr>
                            <w:rFonts w:ascii="Garamond" w:eastAsia="Garamond" w:hAnsi="Garamond" w:cs="Garamond"/>
                            <w:sz w:val="20"/>
                            <w:szCs w:val="20"/>
                          </w:rPr>
                        </w:pPr>
                        <w:r>
                          <w:rPr>
                            <w:rFonts w:ascii="Helvetica"/>
                            <w:sz w:val="17"/>
                          </w:rPr>
                          <w:t>+1</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its</w:t>
                        </w:r>
                        <w:r>
                          <w:rPr>
                            <w:rFonts w:ascii="Helvetica"/>
                            <w:spacing w:val="4"/>
                            <w:sz w:val="17"/>
                          </w:rPr>
                          <w:t xml:space="preserve"> </w:t>
                        </w:r>
                        <w:r>
                          <w:rPr>
                            <w:rFonts w:ascii="Helvetica"/>
                            <w:sz w:val="17"/>
                          </w:rPr>
                          <w:t>characteristics</w:t>
                        </w:r>
                        <w:r>
                          <w:rPr>
                            <w:rFonts w:ascii="Helvetica"/>
                            <w:spacing w:val="4"/>
                            <w:sz w:val="17"/>
                          </w:rPr>
                          <w:t xml:space="preserve"> </w:t>
                        </w:r>
                        <w:r>
                          <w:rPr>
                            <w:rFonts w:ascii="Helvetica"/>
                            <w:sz w:val="17"/>
                          </w:rPr>
                          <w:t>from</w:t>
                        </w:r>
                        <w:r>
                          <w:rPr>
                            <w:rFonts w:ascii="Helvetica"/>
                            <w:spacing w:val="4"/>
                            <w:sz w:val="17"/>
                          </w:rPr>
                          <w:t xml:space="preserve"> </w:t>
                        </w:r>
                        <w:r>
                          <w:rPr>
                            <w:rFonts w:ascii="Helvetica"/>
                            <w:spacing w:val="-1"/>
                            <w:sz w:val="17"/>
                          </w:rPr>
                          <w:t>its</w:t>
                        </w:r>
                        <w:r>
                          <w:rPr>
                            <w:rFonts w:ascii="Helvetica"/>
                            <w:spacing w:val="3"/>
                            <w:sz w:val="17"/>
                          </w:rPr>
                          <w:t xml:space="preserve"> </w:t>
                        </w:r>
                        <w:r>
                          <w:rPr>
                            <w:rFonts w:ascii="Helvetica"/>
                            <w:spacing w:val="-1"/>
                            <w:sz w:val="17"/>
                          </w:rPr>
                          <w:t>base</w:t>
                        </w:r>
                        <w:r>
                          <w:rPr>
                            <w:rFonts w:ascii="Helvetica"/>
                            <w:spacing w:val="4"/>
                            <w:sz w:val="17"/>
                          </w:rPr>
                          <w:t xml:space="preserve"> </w:t>
                        </w:r>
                        <w:r>
                          <w:rPr>
                            <w:rFonts w:ascii="Helvetica"/>
                            <w:spacing w:val="-1"/>
                            <w:sz w:val="17"/>
                          </w:rPr>
                          <w:t>profile</w:t>
                        </w:r>
                        <w:r>
                          <w:rPr>
                            <w:rFonts w:ascii="Garamond"/>
                            <w:spacing w:val="-1"/>
                            <w:sz w:val="20"/>
                          </w:rPr>
                          <w:t>.</w:t>
                        </w:r>
                      </w:p>
                    </w:tc>
                  </w:tr>
                </w:tbl>
                <w:p w:rsidR="003D39BA" w:rsidRDefault="003D39BA"/>
              </w:txbxContent>
            </v:textbox>
          </v:shape>
        </w:pict>
      </w:r>
      <w:r w:rsidR="005A02C9">
        <w:rPr>
          <w:rFonts w:ascii="Stencil"/>
          <w:position w:val="3"/>
        </w:rPr>
        <w:tab/>
      </w:r>
      <w:r w:rsidRPr="00E86CF6">
        <w:rPr>
          <w:rFonts w:ascii="Stencil"/>
        </w:rPr>
      </w:r>
      <w:r w:rsidRPr="00E86CF6">
        <w:rPr>
          <w:rFonts w:ascii="Stencil"/>
        </w:rPr>
        <w:pict>
          <v:group id="_x0000_s1067" style="width:124.7pt;height:287.05pt;mso-position-horizontal-relative:char;mso-position-vertical-relative:line" coordsize="2494,5741">
            <v:shape id="_x0000_s1070" type="#_x0000_t75" style="position:absolute;left:20;top:20;width:2454;height:5700">
              <v:imagedata r:id="rId73" o:title=""/>
            </v:shape>
            <v:group id="_x0000_s1068" style="position:absolute;left:10;top:10;width:2474;height:5721" coordorigin="10,10" coordsize="2474,5721">
              <v:shape id="_x0000_s1069" style="position:absolute;left:10;top:10;width:2474;height:5721" coordorigin="10,10" coordsize="2474,5721" path="m10,10r2474,l2484,5730r-2474,l10,10xe" filled="f" strokeweight="1pt">
                <v:path arrowok="t"/>
              </v:shape>
            </v:group>
            <w10:wrap type="none"/>
            <w10:anchorlock/>
          </v:group>
        </w:pict>
      </w:r>
    </w:p>
    <w:p w:rsidR="00F87A27" w:rsidRDefault="00F87A27">
      <w:pPr>
        <w:spacing w:before="9"/>
        <w:rPr>
          <w:rFonts w:ascii="Stencil" w:eastAsia="Stencil" w:hAnsi="Stencil" w:cs="Stencil"/>
          <w:sz w:val="24"/>
          <w:szCs w:val="24"/>
        </w:rPr>
      </w:pPr>
    </w:p>
    <w:p w:rsidR="00F87A27" w:rsidRDefault="00E86CF6">
      <w:pPr>
        <w:spacing w:line="200" w:lineRule="atLeast"/>
        <w:ind w:left="119"/>
        <w:rPr>
          <w:rFonts w:ascii="Stencil" w:eastAsia="Stencil" w:hAnsi="Stencil" w:cs="Stencil"/>
          <w:sz w:val="20"/>
          <w:szCs w:val="20"/>
        </w:rPr>
      </w:pPr>
      <w:r>
        <w:rPr>
          <w:rFonts w:ascii="Stencil" w:eastAsia="Stencil" w:hAnsi="Stencil" w:cs="Stencil"/>
          <w:sz w:val="20"/>
          <w:szCs w:val="20"/>
        </w:rPr>
      </w:r>
      <w:r>
        <w:rPr>
          <w:rFonts w:ascii="Stencil" w:eastAsia="Stencil" w:hAnsi="Stencil" w:cs="Stencil"/>
          <w:sz w:val="20"/>
          <w:szCs w:val="20"/>
        </w:rPr>
        <w:pict>
          <v:group id="_x0000_s1063" style="width:260.05pt;height:419.6pt;mso-position-horizontal-relative:char;mso-position-vertical-relative:line" coordsize="5201,8392">
            <v:group id="_x0000_s1064" style="position:absolute;left:160;top:896;width:4880;height:760" coordorigin="160,896" coordsize="4880,760">
              <v:shape id="_x0000_s1066" style="position:absolute;left:160;top:896;width:4880;height:760" coordorigin="160,896" coordsize="4880,760" path="m160,1656r4880,l5040,896r-4880,l160,1656xe" fillcolor="#e5e5e5" stroked="f">
                <v:path arrowok="t"/>
              </v:shape>
              <v:shape id="_x0000_s1065" type="#_x0000_t202" style="position:absolute;width:5201;height:8392" filled="f" strokeweight="2pt">
                <v:textbox inset="0,0,0,0">
                  <w:txbxContent>
                    <w:p w:rsidR="003D39BA" w:rsidRDefault="003D39BA" w:rsidP="005A02C9">
                      <w:pPr>
                        <w:spacing w:before="131"/>
                        <w:jc w:val="center"/>
                        <w:rPr>
                          <w:rFonts w:ascii="Helvetica" w:eastAsia="Helvetica" w:hAnsi="Helvetica" w:cs="Helvetica"/>
                          <w:sz w:val="17"/>
                          <w:szCs w:val="17"/>
                        </w:rPr>
                      </w:pPr>
                      <w:r>
                        <w:rPr>
                          <w:rFonts w:ascii="Helvetica"/>
                          <w:b/>
                          <w:spacing w:val="-1"/>
                          <w:sz w:val="17"/>
                        </w:rPr>
                        <w:t>Pilot</w:t>
                      </w:r>
                      <w:r>
                        <w:rPr>
                          <w:rFonts w:ascii="Helvetica"/>
                          <w:b/>
                          <w:spacing w:val="4"/>
                          <w:sz w:val="17"/>
                        </w:rPr>
                        <w:t xml:space="preserve"> </w:t>
                      </w:r>
                      <w:r>
                        <w:rPr>
                          <w:rFonts w:ascii="Helvetica"/>
                          <w:b/>
                          <w:spacing w:val="-1"/>
                          <w:sz w:val="17"/>
                        </w:rPr>
                        <w:t>Skill</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2D6</w:t>
                      </w:r>
                    </w:p>
                    <w:p w:rsidR="003D39BA" w:rsidRDefault="003D39BA" w:rsidP="005A02C9">
                      <w:pPr>
                        <w:spacing w:before="98"/>
                        <w:ind w:left="140" w:right="138"/>
                        <w:jc w:val="both"/>
                        <w:rPr>
                          <w:rFonts w:ascii="Helvetica" w:eastAsia="Helvetica" w:hAnsi="Helvetica" w:cs="Helvetica"/>
                          <w:sz w:val="17"/>
                          <w:szCs w:val="17"/>
                        </w:rPr>
                      </w:pPr>
                      <w:r>
                        <w:rPr>
                          <w:rFonts w:ascii="Helvetica"/>
                          <w:spacing w:val="-1"/>
                          <w:sz w:val="17"/>
                        </w:rPr>
                        <w:t>2-3</w:t>
                      </w:r>
                      <w:r>
                        <w:rPr>
                          <w:rFonts w:ascii="Helvetica"/>
                          <w:spacing w:val="12"/>
                          <w:sz w:val="17"/>
                        </w:rPr>
                        <w:t xml:space="preserve"> </w:t>
                      </w:r>
                      <w:r>
                        <w:rPr>
                          <w:rFonts w:ascii="Helvetica"/>
                          <w:b/>
                          <w:spacing w:val="-1"/>
                          <w:sz w:val="17"/>
                        </w:rPr>
                        <w:t>Street</w:t>
                      </w:r>
                      <w:r>
                        <w:rPr>
                          <w:rFonts w:ascii="Helvetica"/>
                          <w:b/>
                          <w:spacing w:val="13"/>
                          <w:sz w:val="17"/>
                        </w:rPr>
                        <w:t xml:space="preserve"> </w:t>
                      </w:r>
                      <w:r>
                        <w:rPr>
                          <w:rFonts w:ascii="Helvetica"/>
                          <w:b/>
                          <w:spacing w:val="-1"/>
                          <w:sz w:val="17"/>
                        </w:rPr>
                        <w:t>Fighter</w:t>
                      </w:r>
                      <w:r>
                        <w:rPr>
                          <w:rFonts w:ascii="Helvetica"/>
                          <w:b/>
                          <w:spacing w:val="13"/>
                          <w:sz w:val="17"/>
                        </w:rPr>
                        <w:t xml:space="preserve"> </w:t>
                      </w:r>
                      <w:r>
                        <w:rPr>
                          <w:rFonts w:ascii="Helvetica"/>
                          <w:sz w:val="17"/>
                        </w:rPr>
                        <w:t>-</w:t>
                      </w:r>
                      <w:r>
                        <w:rPr>
                          <w:rFonts w:ascii="Helvetica"/>
                          <w:spacing w:val="13"/>
                          <w:sz w:val="17"/>
                        </w:rPr>
                        <w:t xml:space="preserve"> </w:t>
                      </w:r>
                      <w:r>
                        <w:rPr>
                          <w:rFonts w:ascii="Helvetica"/>
                          <w:sz w:val="17"/>
                        </w:rPr>
                        <w:t>If</w:t>
                      </w:r>
                      <w:r>
                        <w:rPr>
                          <w:rFonts w:ascii="Helvetica"/>
                          <w:spacing w:val="13"/>
                          <w:sz w:val="17"/>
                        </w:rPr>
                        <w:t xml:space="preserve"> </w:t>
                      </w:r>
                      <w:r>
                        <w:rPr>
                          <w:rFonts w:ascii="Helvetica"/>
                          <w:sz w:val="17"/>
                        </w:rPr>
                        <w:t>the</w:t>
                      </w:r>
                      <w:r>
                        <w:rPr>
                          <w:rFonts w:ascii="Helvetica"/>
                          <w:spacing w:val="13"/>
                          <w:sz w:val="17"/>
                        </w:rPr>
                        <w:t xml:space="preserve"> </w:t>
                      </w:r>
                      <w:r>
                        <w:rPr>
                          <w:rFonts w:ascii="Helvetica"/>
                          <w:spacing w:val="-1"/>
                          <w:sz w:val="17"/>
                        </w:rPr>
                        <w:t>pilot</w:t>
                      </w:r>
                      <w:r>
                        <w:rPr>
                          <w:rFonts w:ascii="Helvetica"/>
                          <w:spacing w:val="13"/>
                          <w:sz w:val="17"/>
                        </w:rPr>
                        <w:t xml:space="preserve"> </w:t>
                      </w:r>
                      <w:r>
                        <w:rPr>
                          <w:rFonts w:ascii="Helvetica"/>
                          <w:spacing w:val="-1"/>
                          <w:sz w:val="17"/>
                        </w:rPr>
                        <w:t>and</w:t>
                      </w:r>
                      <w:r>
                        <w:rPr>
                          <w:rFonts w:ascii="Helvetica"/>
                          <w:spacing w:val="13"/>
                          <w:sz w:val="17"/>
                        </w:rPr>
                        <w:t xml:space="preserve"> </w:t>
                      </w:r>
                      <w:r>
                        <w:rPr>
                          <w:rFonts w:ascii="Helvetica"/>
                          <w:spacing w:val="-1"/>
                          <w:sz w:val="17"/>
                        </w:rPr>
                        <w:t>his</w:t>
                      </w:r>
                      <w:r>
                        <w:rPr>
                          <w:rFonts w:ascii="Helvetica"/>
                          <w:spacing w:val="13"/>
                          <w:sz w:val="17"/>
                        </w:rPr>
                        <w:t xml:space="preserve"> </w:t>
                      </w:r>
                      <w:r>
                        <w:rPr>
                          <w:rFonts w:ascii="Helvetica"/>
                          <w:spacing w:val="-1"/>
                          <w:sz w:val="17"/>
                        </w:rPr>
                        <w:t>Mobile</w:t>
                      </w:r>
                      <w:r>
                        <w:rPr>
                          <w:rFonts w:ascii="Helvetica"/>
                          <w:spacing w:val="13"/>
                          <w:sz w:val="17"/>
                        </w:rPr>
                        <w:t xml:space="preserve"> </w:t>
                      </w:r>
                      <w:r>
                        <w:rPr>
                          <w:rFonts w:ascii="Helvetica"/>
                          <w:spacing w:val="-1"/>
                          <w:sz w:val="17"/>
                        </w:rPr>
                        <w:t>Suit</w:t>
                      </w:r>
                      <w:r>
                        <w:rPr>
                          <w:rFonts w:ascii="Helvetica"/>
                          <w:spacing w:val="13"/>
                          <w:sz w:val="17"/>
                        </w:rPr>
                        <w:t xml:space="preserve"> </w:t>
                      </w:r>
                      <w:r>
                        <w:rPr>
                          <w:rFonts w:ascii="Helvetica"/>
                          <w:spacing w:val="-1"/>
                          <w:sz w:val="17"/>
                        </w:rPr>
                        <w:t>are</w:t>
                      </w:r>
                      <w:r>
                        <w:rPr>
                          <w:rFonts w:ascii="Helvetica"/>
                          <w:spacing w:val="13"/>
                          <w:sz w:val="17"/>
                        </w:rPr>
                        <w:t xml:space="preserve"> </w:t>
                      </w:r>
                      <w:r>
                        <w:rPr>
                          <w:rFonts w:ascii="Helvetica"/>
                          <w:spacing w:val="-1"/>
                          <w:sz w:val="17"/>
                        </w:rPr>
                        <w:t>in</w:t>
                      </w:r>
                      <w:r>
                        <w:rPr>
                          <w:rFonts w:ascii="Helvetica"/>
                          <w:spacing w:val="13"/>
                          <w:sz w:val="17"/>
                        </w:rPr>
                        <w:t xml:space="preserve"> </w:t>
                      </w:r>
                      <w:r>
                        <w:rPr>
                          <w:rFonts w:ascii="Helvetica"/>
                          <w:spacing w:val="-1"/>
                          <w:sz w:val="17"/>
                        </w:rPr>
                        <w:t>cover</w:t>
                      </w:r>
                      <w:r>
                        <w:rPr>
                          <w:rFonts w:ascii="Helvetica"/>
                          <w:spacing w:val="20"/>
                          <w:sz w:val="17"/>
                        </w:rPr>
                        <w:t xml:space="preserve"> </w:t>
                      </w:r>
                      <w:r>
                        <w:rPr>
                          <w:rFonts w:ascii="Helvetica"/>
                          <w:sz w:val="17"/>
                        </w:rPr>
                        <w:t>the</w:t>
                      </w:r>
                      <w:r>
                        <w:rPr>
                          <w:rFonts w:ascii="Helvetica"/>
                          <w:spacing w:val="3"/>
                          <w:sz w:val="17"/>
                        </w:rPr>
                        <w:t xml:space="preserve"> </w:t>
                      </w:r>
                      <w:r>
                        <w:rPr>
                          <w:rFonts w:ascii="Helvetica"/>
                          <w:spacing w:val="-1"/>
                          <w:sz w:val="17"/>
                        </w:rPr>
                        <w:t>modifier</w:t>
                      </w:r>
                      <w:r>
                        <w:rPr>
                          <w:rFonts w:ascii="Helvetica"/>
                          <w:spacing w:val="4"/>
                          <w:sz w:val="17"/>
                        </w:rPr>
                        <w:t xml:space="preserve"> </w:t>
                      </w:r>
                      <w:r>
                        <w:rPr>
                          <w:rFonts w:ascii="Helvetica"/>
                          <w:sz w:val="17"/>
                        </w:rPr>
                        <w:t>to</w:t>
                      </w:r>
                      <w:r>
                        <w:rPr>
                          <w:rFonts w:ascii="Helvetica"/>
                          <w:spacing w:val="4"/>
                          <w:sz w:val="17"/>
                        </w:rPr>
                        <w:t xml:space="preserve"> </w:t>
                      </w:r>
                      <w:r>
                        <w:rPr>
                          <w:rFonts w:ascii="Helvetica"/>
                          <w:spacing w:val="-1"/>
                          <w:sz w:val="17"/>
                        </w:rPr>
                        <w:t>hit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increased</w:t>
                      </w:r>
                      <w:r>
                        <w:rPr>
                          <w:rFonts w:ascii="Helvetica"/>
                          <w:spacing w:val="4"/>
                          <w:sz w:val="17"/>
                        </w:rPr>
                        <w:t xml:space="preserve"> </w:t>
                      </w:r>
                      <w:r>
                        <w:rPr>
                          <w:rFonts w:ascii="Helvetica"/>
                          <w:spacing w:val="-1"/>
                          <w:sz w:val="17"/>
                        </w:rPr>
                        <w:t>by</w:t>
                      </w:r>
                      <w:r>
                        <w:rPr>
                          <w:rFonts w:ascii="Helvetica"/>
                          <w:spacing w:val="3"/>
                          <w:sz w:val="17"/>
                        </w:rPr>
                        <w:t xml:space="preserve"> </w:t>
                      </w:r>
                      <w:r>
                        <w:rPr>
                          <w:rFonts w:ascii="Helvetica"/>
                          <w:spacing w:val="-1"/>
                          <w:sz w:val="17"/>
                        </w:rPr>
                        <w:t>an</w:t>
                      </w:r>
                      <w:r>
                        <w:rPr>
                          <w:rFonts w:ascii="Helvetica"/>
                          <w:spacing w:val="4"/>
                          <w:sz w:val="17"/>
                        </w:rPr>
                        <w:t xml:space="preserve"> </w:t>
                      </w:r>
                      <w:r>
                        <w:rPr>
                          <w:rFonts w:ascii="Helvetica"/>
                          <w:spacing w:val="-1"/>
                          <w:sz w:val="17"/>
                        </w:rPr>
                        <w:t>additional</w:t>
                      </w:r>
                      <w:r>
                        <w:rPr>
                          <w:rFonts w:ascii="Helvetica"/>
                          <w:spacing w:val="4"/>
                          <w:sz w:val="17"/>
                        </w:rPr>
                        <w:t xml:space="preserve"> </w:t>
                      </w:r>
                      <w:r>
                        <w:rPr>
                          <w:rFonts w:ascii="Helvetica"/>
                          <w:spacing w:val="-1"/>
                          <w:sz w:val="17"/>
                        </w:rPr>
                        <w:t>-1</w:t>
                      </w:r>
                    </w:p>
                    <w:p w:rsidR="003D39BA" w:rsidRDefault="003D39BA" w:rsidP="005A02C9">
                      <w:pPr>
                        <w:numPr>
                          <w:ilvl w:val="0"/>
                          <w:numId w:val="3"/>
                        </w:numPr>
                        <w:tabs>
                          <w:tab w:val="left" w:pos="292"/>
                        </w:tabs>
                        <w:spacing w:before="113"/>
                        <w:ind w:right="138" w:firstLine="1"/>
                        <w:jc w:val="both"/>
                        <w:rPr>
                          <w:rFonts w:ascii="Helvetica" w:eastAsia="Helvetica" w:hAnsi="Helvetica" w:cs="Helvetica"/>
                          <w:sz w:val="17"/>
                          <w:szCs w:val="17"/>
                        </w:rPr>
                      </w:pPr>
                      <w:r>
                        <w:rPr>
                          <w:rFonts w:ascii="Helvetica"/>
                          <w:b/>
                          <w:spacing w:val="-1"/>
                          <w:sz w:val="17"/>
                        </w:rPr>
                        <w:t>Counter-Attack</w:t>
                      </w:r>
                      <w:r>
                        <w:rPr>
                          <w:rFonts w:ascii="Helvetica"/>
                          <w:b/>
                          <w:spacing w:val="9"/>
                          <w:sz w:val="17"/>
                        </w:rPr>
                        <w:t xml:space="preserve"> </w:t>
                      </w:r>
                      <w:r>
                        <w:rPr>
                          <w:rFonts w:ascii="Helvetica"/>
                          <w:sz w:val="17"/>
                        </w:rPr>
                        <w:t>-</w:t>
                      </w:r>
                      <w:r>
                        <w:rPr>
                          <w:rFonts w:ascii="Helvetica"/>
                          <w:spacing w:val="9"/>
                          <w:sz w:val="17"/>
                        </w:rPr>
                        <w:t xml:space="preserve"> </w:t>
                      </w:r>
                      <w:r>
                        <w:rPr>
                          <w:rFonts w:ascii="Helvetica"/>
                          <w:sz w:val="17"/>
                        </w:rPr>
                        <w:t>When</w:t>
                      </w:r>
                      <w:r>
                        <w:rPr>
                          <w:rFonts w:ascii="Helvetica"/>
                          <w:spacing w:val="9"/>
                          <w:sz w:val="17"/>
                        </w:rPr>
                        <w:t xml:space="preserve"> </w:t>
                      </w:r>
                      <w:r>
                        <w:rPr>
                          <w:rFonts w:ascii="Helvetica"/>
                          <w:sz w:val="17"/>
                        </w:rPr>
                        <w:t>a</w:t>
                      </w:r>
                      <w:r>
                        <w:rPr>
                          <w:rFonts w:ascii="Helvetica"/>
                          <w:spacing w:val="9"/>
                          <w:sz w:val="17"/>
                        </w:rPr>
                        <w:t xml:space="preserve"> </w:t>
                      </w:r>
                      <w:r>
                        <w:rPr>
                          <w:rFonts w:ascii="Helvetica"/>
                          <w:spacing w:val="-1"/>
                          <w:sz w:val="17"/>
                        </w:rPr>
                        <w:t>charging</w:t>
                      </w:r>
                      <w:r>
                        <w:rPr>
                          <w:rFonts w:ascii="Helvetica"/>
                          <w:spacing w:val="8"/>
                          <w:sz w:val="17"/>
                        </w:rPr>
                        <w:t xml:space="preserve"> </w:t>
                      </w:r>
                      <w:r>
                        <w:rPr>
                          <w:rFonts w:ascii="Helvetica"/>
                          <w:spacing w:val="-1"/>
                          <w:sz w:val="17"/>
                        </w:rPr>
                        <w:t>unit</w:t>
                      </w:r>
                      <w:r>
                        <w:rPr>
                          <w:rFonts w:ascii="Helvetica"/>
                          <w:spacing w:val="10"/>
                          <w:sz w:val="17"/>
                        </w:rPr>
                        <w:t xml:space="preserve"> </w:t>
                      </w:r>
                      <w:r>
                        <w:rPr>
                          <w:rFonts w:ascii="Helvetica"/>
                          <w:spacing w:val="-1"/>
                          <w:sz w:val="17"/>
                        </w:rPr>
                        <w:t>attacks</w:t>
                      </w:r>
                      <w:r>
                        <w:rPr>
                          <w:rFonts w:ascii="Helvetica"/>
                          <w:spacing w:val="9"/>
                          <w:sz w:val="17"/>
                        </w:rPr>
                        <w:t xml:space="preserve"> </w:t>
                      </w:r>
                      <w:r>
                        <w:rPr>
                          <w:rFonts w:ascii="Helvetica"/>
                          <w:sz w:val="17"/>
                        </w:rPr>
                        <w:t>the</w:t>
                      </w:r>
                      <w:r>
                        <w:rPr>
                          <w:rFonts w:ascii="Helvetica"/>
                          <w:spacing w:val="9"/>
                          <w:sz w:val="17"/>
                        </w:rPr>
                        <w:t xml:space="preserve"> </w:t>
                      </w:r>
                      <w:r>
                        <w:rPr>
                          <w:rFonts w:ascii="Helvetica"/>
                          <w:spacing w:val="-1"/>
                          <w:sz w:val="17"/>
                        </w:rPr>
                        <w:t>defending</w:t>
                      </w:r>
                      <w:r>
                        <w:rPr>
                          <w:rFonts w:ascii="Helvetica"/>
                          <w:spacing w:val="24"/>
                          <w:sz w:val="17"/>
                        </w:rPr>
                        <w:t xml:space="preserve"> </w:t>
                      </w:r>
                      <w:r>
                        <w:rPr>
                          <w:rFonts w:ascii="Helvetica"/>
                          <w:sz w:val="17"/>
                        </w:rPr>
                        <w:t>Pilot</w:t>
                      </w:r>
                      <w:r>
                        <w:rPr>
                          <w:rFonts w:ascii="Helvetica"/>
                          <w:spacing w:val="13"/>
                          <w:sz w:val="17"/>
                        </w:rPr>
                        <w:t xml:space="preserve"> </w:t>
                      </w:r>
                      <w:r>
                        <w:rPr>
                          <w:rFonts w:ascii="Helvetica"/>
                          <w:sz w:val="17"/>
                        </w:rPr>
                        <w:t>may</w:t>
                      </w:r>
                      <w:r>
                        <w:rPr>
                          <w:rFonts w:ascii="Helvetica"/>
                          <w:spacing w:val="13"/>
                          <w:sz w:val="17"/>
                        </w:rPr>
                        <w:t xml:space="preserve"> </w:t>
                      </w:r>
                      <w:r>
                        <w:rPr>
                          <w:rFonts w:ascii="Helvetica"/>
                          <w:spacing w:val="-1"/>
                          <w:sz w:val="17"/>
                        </w:rPr>
                        <w:t>attempt</w:t>
                      </w:r>
                      <w:r>
                        <w:rPr>
                          <w:rFonts w:ascii="Helvetica"/>
                          <w:spacing w:val="12"/>
                          <w:sz w:val="17"/>
                        </w:rPr>
                        <w:t xml:space="preserve"> </w:t>
                      </w:r>
                      <w:r>
                        <w:rPr>
                          <w:rFonts w:ascii="Helvetica"/>
                          <w:sz w:val="17"/>
                        </w:rPr>
                        <w:t>a</w:t>
                      </w:r>
                      <w:r>
                        <w:rPr>
                          <w:rFonts w:ascii="Helvetica"/>
                          <w:spacing w:val="13"/>
                          <w:sz w:val="17"/>
                        </w:rPr>
                        <w:t xml:space="preserve"> </w:t>
                      </w:r>
                      <w:r>
                        <w:rPr>
                          <w:rFonts w:ascii="Helvetica"/>
                          <w:sz w:val="17"/>
                        </w:rPr>
                        <w:t>counter-attack.</w:t>
                      </w:r>
                      <w:r>
                        <w:rPr>
                          <w:rFonts w:ascii="Helvetica"/>
                          <w:spacing w:val="13"/>
                          <w:sz w:val="17"/>
                        </w:rPr>
                        <w:t xml:space="preserve"> </w:t>
                      </w:r>
                      <w:r>
                        <w:rPr>
                          <w:rFonts w:ascii="Helvetica"/>
                          <w:spacing w:val="-1"/>
                          <w:sz w:val="17"/>
                        </w:rPr>
                        <w:t>He</w:t>
                      </w:r>
                      <w:r>
                        <w:rPr>
                          <w:rFonts w:ascii="Helvetica"/>
                          <w:spacing w:val="13"/>
                          <w:sz w:val="17"/>
                        </w:rPr>
                        <w:t xml:space="preserve"> </w:t>
                      </w:r>
                      <w:r>
                        <w:rPr>
                          <w:rFonts w:ascii="Helvetica"/>
                          <w:sz w:val="17"/>
                        </w:rPr>
                        <w:t>must</w:t>
                      </w:r>
                      <w:r>
                        <w:rPr>
                          <w:rFonts w:ascii="Helvetica"/>
                          <w:spacing w:val="13"/>
                          <w:sz w:val="17"/>
                        </w:rPr>
                        <w:t xml:space="preserve"> </w:t>
                      </w:r>
                      <w:r>
                        <w:rPr>
                          <w:rFonts w:ascii="Helvetica"/>
                          <w:sz w:val="17"/>
                        </w:rPr>
                        <w:t>roll</w:t>
                      </w:r>
                      <w:r>
                        <w:rPr>
                          <w:rFonts w:ascii="Helvetica"/>
                          <w:spacing w:val="13"/>
                          <w:sz w:val="17"/>
                        </w:rPr>
                        <w:t xml:space="preserve"> </w:t>
                      </w:r>
                      <w:r>
                        <w:rPr>
                          <w:rFonts w:ascii="Helvetica"/>
                          <w:spacing w:val="-1"/>
                          <w:sz w:val="17"/>
                        </w:rPr>
                        <w:t>under</w:t>
                      </w:r>
                      <w:r>
                        <w:rPr>
                          <w:rFonts w:ascii="Helvetica"/>
                          <w:spacing w:val="13"/>
                          <w:sz w:val="17"/>
                        </w:rPr>
                        <w:t xml:space="preserve"> </w:t>
                      </w:r>
                      <w:r>
                        <w:rPr>
                          <w:rFonts w:ascii="Helvetica"/>
                          <w:spacing w:val="-1"/>
                          <w:sz w:val="17"/>
                        </w:rPr>
                        <w:t>his</w:t>
                      </w:r>
                      <w:r>
                        <w:rPr>
                          <w:rFonts w:ascii="Helvetica"/>
                          <w:spacing w:val="23"/>
                          <w:sz w:val="17"/>
                        </w:rPr>
                        <w:t xml:space="preserve"> </w:t>
                      </w:r>
                      <w:r>
                        <w:rPr>
                          <w:rFonts w:ascii="Helvetica"/>
                          <w:sz w:val="17"/>
                        </w:rPr>
                        <w:t>Initiative</w:t>
                      </w:r>
                      <w:r>
                        <w:rPr>
                          <w:rFonts w:ascii="Helvetica"/>
                          <w:spacing w:val="35"/>
                          <w:sz w:val="17"/>
                        </w:rPr>
                        <w:t xml:space="preserve"> </w:t>
                      </w:r>
                      <w:r>
                        <w:rPr>
                          <w:rFonts w:ascii="Helvetica"/>
                          <w:sz w:val="17"/>
                        </w:rPr>
                        <w:t>skill</w:t>
                      </w:r>
                      <w:r>
                        <w:rPr>
                          <w:rFonts w:ascii="Helvetica"/>
                          <w:spacing w:val="36"/>
                          <w:sz w:val="17"/>
                        </w:rPr>
                        <w:t xml:space="preserve"> </w:t>
                      </w:r>
                      <w:r>
                        <w:rPr>
                          <w:rFonts w:ascii="Helvetica"/>
                          <w:spacing w:val="-1"/>
                          <w:sz w:val="17"/>
                        </w:rPr>
                        <w:t>and</w:t>
                      </w:r>
                      <w:r>
                        <w:rPr>
                          <w:rFonts w:ascii="Helvetica"/>
                          <w:spacing w:val="36"/>
                          <w:sz w:val="17"/>
                        </w:rPr>
                        <w:t xml:space="preserve"> </w:t>
                      </w:r>
                      <w:r>
                        <w:rPr>
                          <w:rFonts w:ascii="Helvetica"/>
                          <w:spacing w:val="-1"/>
                          <w:sz w:val="17"/>
                        </w:rPr>
                        <w:t>if</w:t>
                      </w:r>
                      <w:r>
                        <w:rPr>
                          <w:rFonts w:ascii="Helvetica"/>
                          <w:spacing w:val="36"/>
                          <w:sz w:val="17"/>
                        </w:rPr>
                        <w:t xml:space="preserve"> </w:t>
                      </w:r>
                      <w:r>
                        <w:rPr>
                          <w:rFonts w:ascii="Helvetica"/>
                          <w:spacing w:val="-1"/>
                          <w:sz w:val="17"/>
                        </w:rPr>
                        <w:t>he</w:t>
                      </w:r>
                      <w:r>
                        <w:rPr>
                          <w:rFonts w:ascii="Helvetica"/>
                          <w:spacing w:val="36"/>
                          <w:sz w:val="17"/>
                        </w:rPr>
                        <w:t xml:space="preserve"> </w:t>
                      </w:r>
                      <w:r>
                        <w:rPr>
                          <w:rFonts w:ascii="Helvetica"/>
                          <w:spacing w:val="-1"/>
                          <w:sz w:val="17"/>
                        </w:rPr>
                        <w:t>passes</w:t>
                      </w:r>
                      <w:r>
                        <w:rPr>
                          <w:rFonts w:ascii="Helvetica"/>
                          <w:spacing w:val="36"/>
                          <w:sz w:val="17"/>
                        </w:rPr>
                        <w:t xml:space="preserve"> </w:t>
                      </w:r>
                      <w:r>
                        <w:rPr>
                          <w:rFonts w:ascii="Helvetica"/>
                          <w:sz w:val="17"/>
                        </w:rPr>
                        <w:t>the</w:t>
                      </w:r>
                      <w:r>
                        <w:rPr>
                          <w:rFonts w:ascii="Helvetica"/>
                          <w:spacing w:val="36"/>
                          <w:sz w:val="17"/>
                        </w:rPr>
                        <w:t xml:space="preserve"> </w:t>
                      </w:r>
                      <w:r>
                        <w:rPr>
                          <w:rFonts w:ascii="Helvetica"/>
                          <w:spacing w:val="-1"/>
                          <w:sz w:val="17"/>
                        </w:rPr>
                        <w:t>attacking</w:t>
                      </w:r>
                      <w:r>
                        <w:rPr>
                          <w:rFonts w:ascii="Helvetica"/>
                          <w:spacing w:val="36"/>
                          <w:sz w:val="17"/>
                        </w:rPr>
                        <w:t xml:space="preserve"> </w:t>
                      </w:r>
                      <w:r>
                        <w:rPr>
                          <w:rFonts w:ascii="Helvetica"/>
                          <w:sz w:val="17"/>
                        </w:rPr>
                        <w:t>suit</w:t>
                      </w:r>
                      <w:r>
                        <w:rPr>
                          <w:rFonts w:ascii="Helvetica"/>
                          <w:spacing w:val="36"/>
                          <w:sz w:val="17"/>
                        </w:rPr>
                        <w:t xml:space="preserve"> </w:t>
                      </w:r>
                      <w:r>
                        <w:rPr>
                          <w:rFonts w:ascii="Helvetica"/>
                          <w:sz w:val="17"/>
                        </w:rPr>
                        <w:t>+1</w:t>
                      </w:r>
                      <w:r>
                        <w:rPr>
                          <w:rFonts w:ascii="Helvetica"/>
                          <w:spacing w:val="36"/>
                          <w:sz w:val="17"/>
                        </w:rPr>
                        <w:t xml:space="preserve"> </w:t>
                      </w:r>
                      <w:r>
                        <w:rPr>
                          <w:rFonts w:ascii="Helvetica"/>
                          <w:spacing w:val="-1"/>
                          <w:sz w:val="17"/>
                        </w:rPr>
                        <w:t>attack</w:t>
                      </w:r>
                      <w:r>
                        <w:rPr>
                          <w:rFonts w:ascii="Helvetica"/>
                          <w:spacing w:val="36"/>
                          <w:sz w:val="17"/>
                        </w:rPr>
                        <w:t xml:space="preserve"> </w:t>
                      </w:r>
                      <w:r>
                        <w:rPr>
                          <w:rFonts w:ascii="Helvetica"/>
                          <w:spacing w:val="-1"/>
                          <w:sz w:val="17"/>
                        </w:rPr>
                        <w:t>is</w:t>
                      </w:r>
                      <w:r>
                        <w:rPr>
                          <w:rFonts w:ascii="Helvetica"/>
                          <w:spacing w:val="26"/>
                          <w:sz w:val="17"/>
                        </w:rPr>
                        <w:t xml:space="preserve"> </w:t>
                      </w:r>
                      <w:r>
                        <w:rPr>
                          <w:rFonts w:ascii="Helvetica"/>
                          <w:spacing w:val="-1"/>
                          <w:sz w:val="17"/>
                        </w:rPr>
                        <w:t>nullified.</w:t>
                      </w:r>
                    </w:p>
                    <w:p w:rsidR="003D39BA" w:rsidRDefault="003D39BA" w:rsidP="005A02C9">
                      <w:pPr>
                        <w:numPr>
                          <w:ilvl w:val="0"/>
                          <w:numId w:val="3"/>
                        </w:numPr>
                        <w:tabs>
                          <w:tab w:val="left" w:pos="287"/>
                        </w:tabs>
                        <w:spacing w:before="113"/>
                        <w:ind w:left="286" w:hanging="146"/>
                        <w:jc w:val="both"/>
                        <w:rPr>
                          <w:rFonts w:ascii="Helvetica" w:eastAsia="Helvetica" w:hAnsi="Helvetica" w:cs="Helvetica"/>
                          <w:sz w:val="17"/>
                          <w:szCs w:val="17"/>
                        </w:rPr>
                      </w:pPr>
                      <w:r>
                        <w:rPr>
                          <w:rFonts w:ascii="Helvetica"/>
                          <w:b/>
                          <w:spacing w:val="-1"/>
                          <w:sz w:val="17"/>
                        </w:rPr>
                        <w:t>Feint</w:t>
                      </w:r>
                      <w:r>
                        <w:rPr>
                          <w:rFonts w:ascii="Helvetica"/>
                          <w:b/>
                          <w:spacing w:val="3"/>
                          <w:sz w:val="17"/>
                        </w:rPr>
                        <w:t xml:space="preserve"> </w:t>
                      </w:r>
                      <w:r>
                        <w:rPr>
                          <w:rFonts w:ascii="Helvetica"/>
                          <w:sz w:val="17"/>
                        </w:rPr>
                        <w:t>-</w:t>
                      </w:r>
                      <w:r>
                        <w:rPr>
                          <w:rFonts w:ascii="Helvetica"/>
                          <w:spacing w:val="1"/>
                          <w:sz w:val="17"/>
                        </w:rPr>
                        <w:t xml:space="preserve"> </w:t>
                      </w:r>
                      <w:r>
                        <w:rPr>
                          <w:rFonts w:ascii="Helvetica"/>
                          <w:sz w:val="17"/>
                        </w:rPr>
                        <w:t>The</w:t>
                      </w:r>
                      <w:r>
                        <w:rPr>
                          <w:rFonts w:ascii="Helvetica"/>
                          <w:spacing w:val="3"/>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3"/>
                          <w:sz w:val="17"/>
                        </w:rPr>
                        <w:t xml:space="preserve"> </w:t>
                      </w:r>
                      <w:r>
                        <w:rPr>
                          <w:rFonts w:ascii="Helvetica"/>
                          <w:spacing w:val="-1"/>
                          <w:sz w:val="17"/>
                        </w:rPr>
                        <w:t>Pilot</w:t>
                      </w:r>
                      <w:r>
                        <w:rPr>
                          <w:rFonts w:ascii="Helvetica"/>
                          <w:spacing w:val="4"/>
                          <w:sz w:val="17"/>
                        </w:rPr>
                        <w:t xml:space="preserve"> </w:t>
                      </w:r>
                      <w:r>
                        <w:rPr>
                          <w:rFonts w:ascii="Helvetica"/>
                          <w:spacing w:val="-1"/>
                          <w:sz w:val="17"/>
                        </w:rPr>
                        <w:t>may</w:t>
                      </w:r>
                      <w:r>
                        <w:rPr>
                          <w:rFonts w:ascii="Helvetica"/>
                          <w:spacing w:val="3"/>
                          <w:sz w:val="17"/>
                        </w:rPr>
                        <w:t xml:space="preserve"> </w:t>
                      </w:r>
                      <w:r>
                        <w:rPr>
                          <w:rFonts w:ascii="Helvetica"/>
                          <w:spacing w:val="-1"/>
                          <w:sz w:val="17"/>
                        </w:rPr>
                        <w:t>re-roll</w:t>
                      </w:r>
                      <w:r>
                        <w:rPr>
                          <w:rFonts w:ascii="Helvetica"/>
                          <w:spacing w:val="4"/>
                          <w:sz w:val="17"/>
                        </w:rPr>
                        <w:t xml:space="preserve"> </w:t>
                      </w:r>
                      <w:r>
                        <w:rPr>
                          <w:rFonts w:ascii="Helvetica"/>
                          <w:spacing w:val="-1"/>
                          <w:sz w:val="17"/>
                        </w:rPr>
                        <w:t>one</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his</w:t>
                      </w:r>
                      <w:r>
                        <w:rPr>
                          <w:rFonts w:ascii="Helvetica"/>
                          <w:spacing w:val="3"/>
                          <w:sz w:val="17"/>
                        </w:rPr>
                        <w:t xml:space="preserve"> </w:t>
                      </w:r>
                      <w:r>
                        <w:rPr>
                          <w:rFonts w:ascii="Helvetica"/>
                          <w:spacing w:val="-1"/>
                          <w:sz w:val="17"/>
                        </w:rPr>
                        <w:t>attack</w:t>
                      </w:r>
                      <w:r>
                        <w:rPr>
                          <w:rFonts w:ascii="Helvetica"/>
                          <w:spacing w:val="4"/>
                          <w:sz w:val="17"/>
                        </w:rPr>
                        <w:t xml:space="preserve"> </w:t>
                      </w:r>
                      <w:r>
                        <w:rPr>
                          <w:rFonts w:ascii="Helvetica"/>
                          <w:spacing w:val="-1"/>
                          <w:sz w:val="17"/>
                        </w:rPr>
                        <w:t>dice.</w:t>
                      </w:r>
                    </w:p>
                    <w:p w:rsidR="003D39BA" w:rsidRDefault="003D39BA" w:rsidP="005A02C9">
                      <w:pPr>
                        <w:numPr>
                          <w:ilvl w:val="0"/>
                          <w:numId w:val="3"/>
                        </w:numPr>
                        <w:tabs>
                          <w:tab w:val="left" w:pos="295"/>
                        </w:tabs>
                        <w:spacing w:before="133"/>
                        <w:ind w:left="140" w:right="138" w:firstLine="0"/>
                        <w:jc w:val="both"/>
                        <w:rPr>
                          <w:rFonts w:ascii="Helvetica" w:eastAsia="Helvetica" w:hAnsi="Helvetica" w:cs="Helvetica"/>
                          <w:sz w:val="17"/>
                          <w:szCs w:val="17"/>
                        </w:rPr>
                      </w:pPr>
                      <w:r>
                        <w:rPr>
                          <w:rFonts w:ascii="Helvetica"/>
                          <w:b/>
                          <w:spacing w:val="-1"/>
                          <w:sz w:val="17"/>
                        </w:rPr>
                        <w:t>Hip</w:t>
                      </w:r>
                      <w:r>
                        <w:rPr>
                          <w:rFonts w:ascii="Helvetica"/>
                          <w:b/>
                          <w:spacing w:val="-2"/>
                          <w:sz w:val="17"/>
                        </w:rPr>
                        <w:t xml:space="preserve"> </w:t>
                      </w:r>
                      <w:r>
                        <w:rPr>
                          <w:rFonts w:ascii="Helvetica"/>
                          <w:b/>
                          <w:spacing w:val="-1"/>
                          <w:sz w:val="17"/>
                        </w:rPr>
                        <w:t>Shooter</w:t>
                      </w:r>
                      <w:r>
                        <w:rPr>
                          <w:rFonts w:ascii="Helvetica"/>
                          <w:b/>
                          <w:spacing w:val="12"/>
                          <w:sz w:val="17"/>
                        </w:rPr>
                        <w:t xml:space="preserve"> </w:t>
                      </w:r>
                      <w:r>
                        <w:rPr>
                          <w:rFonts w:ascii="Helvetica"/>
                          <w:sz w:val="17"/>
                        </w:rPr>
                        <w:t>-</w:t>
                      </w:r>
                      <w:r>
                        <w:rPr>
                          <w:rFonts w:ascii="Helvetica"/>
                          <w:spacing w:val="9"/>
                          <w:sz w:val="17"/>
                        </w:rPr>
                        <w:t xml:space="preserve"> </w:t>
                      </w:r>
                      <w:r>
                        <w:rPr>
                          <w:rFonts w:ascii="Helvetica"/>
                          <w:sz w:val="17"/>
                        </w:rPr>
                        <w:t>The</w:t>
                      </w:r>
                      <w:r>
                        <w:rPr>
                          <w:rFonts w:ascii="Helvetica"/>
                          <w:spacing w:val="12"/>
                          <w:sz w:val="17"/>
                        </w:rPr>
                        <w:t xml:space="preserve"> </w:t>
                      </w:r>
                      <w:r>
                        <w:rPr>
                          <w:rFonts w:ascii="Helvetica"/>
                          <w:spacing w:val="-1"/>
                          <w:sz w:val="17"/>
                        </w:rPr>
                        <w:t>Mobile</w:t>
                      </w:r>
                      <w:r>
                        <w:rPr>
                          <w:rFonts w:ascii="Helvetica"/>
                          <w:spacing w:val="12"/>
                          <w:sz w:val="17"/>
                        </w:rPr>
                        <w:t xml:space="preserve"> </w:t>
                      </w:r>
                      <w:r>
                        <w:rPr>
                          <w:rFonts w:ascii="Helvetica"/>
                          <w:spacing w:val="-1"/>
                          <w:sz w:val="17"/>
                        </w:rPr>
                        <w:t>Suit</w:t>
                      </w:r>
                      <w:r>
                        <w:rPr>
                          <w:rFonts w:ascii="Helvetica"/>
                          <w:spacing w:val="12"/>
                          <w:sz w:val="17"/>
                        </w:rPr>
                        <w:t xml:space="preserve"> </w:t>
                      </w:r>
                      <w:r>
                        <w:rPr>
                          <w:rFonts w:ascii="Helvetica"/>
                          <w:spacing w:val="-1"/>
                          <w:sz w:val="17"/>
                        </w:rPr>
                        <w:t>becomes</w:t>
                      </w:r>
                      <w:r>
                        <w:rPr>
                          <w:rFonts w:ascii="Helvetica"/>
                          <w:spacing w:val="12"/>
                          <w:sz w:val="17"/>
                        </w:rPr>
                        <w:t xml:space="preserve"> </w:t>
                      </w:r>
                      <w:r>
                        <w:rPr>
                          <w:rFonts w:ascii="Helvetica"/>
                          <w:spacing w:val="-1"/>
                          <w:sz w:val="17"/>
                        </w:rPr>
                        <w:t>adept</w:t>
                      </w:r>
                      <w:r>
                        <w:rPr>
                          <w:rFonts w:ascii="Helvetica"/>
                          <w:spacing w:val="11"/>
                          <w:sz w:val="17"/>
                        </w:rPr>
                        <w:t xml:space="preserve"> </w:t>
                      </w:r>
                      <w:r>
                        <w:rPr>
                          <w:rFonts w:ascii="Helvetica"/>
                          <w:spacing w:val="-1"/>
                          <w:sz w:val="17"/>
                        </w:rPr>
                        <w:t>at</w:t>
                      </w:r>
                      <w:r>
                        <w:rPr>
                          <w:rFonts w:ascii="Helvetica"/>
                          <w:spacing w:val="12"/>
                          <w:sz w:val="17"/>
                        </w:rPr>
                        <w:t xml:space="preserve"> </w:t>
                      </w:r>
                      <w:r>
                        <w:rPr>
                          <w:rFonts w:ascii="Helvetica"/>
                          <w:spacing w:val="-1"/>
                          <w:sz w:val="17"/>
                        </w:rPr>
                        <w:t>shooting</w:t>
                      </w:r>
                      <w:r>
                        <w:rPr>
                          <w:rFonts w:ascii="Helvetica"/>
                          <w:spacing w:val="12"/>
                          <w:sz w:val="17"/>
                        </w:rPr>
                        <w:t xml:space="preserve"> </w:t>
                      </w:r>
                      <w:r>
                        <w:rPr>
                          <w:rFonts w:ascii="Helvetica"/>
                          <w:spacing w:val="-1"/>
                          <w:sz w:val="17"/>
                        </w:rPr>
                        <w:t>on</w:t>
                      </w:r>
                      <w:r>
                        <w:rPr>
                          <w:rFonts w:ascii="Helvetica"/>
                          <w:spacing w:val="28"/>
                          <w:sz w:val="17"/>
                        </w:rPr>
                        <w:t xml:space="preserve"> </w:t>
                      </w:r>
                      <w:r>
                        <w:rPr>
                          <w:rFonts w:ascii="Helvetica"/>
                          <w:sz w:val="17"/>
                        </w:rPr>
                        <w:t>the</w:t>
                      </w:r>
                      <w:r>
                        <w:rPr>
                          <w:rFonts w:ascii="Helvetica"/>
                          <w:spacing w:val="-8"/>
                          <w:sz w:val="17"/>
                        </w:rPr>
                        <w:t xml:space="preserve"> </w:t>
                      </w:r>
                      <w:r>
                        <w:rPr>
                          <w:rFonts w:ascii="Helvetica"/>
                          <w:spacing w:val="-1"/>
                          <w:sz w:val="17"/>
                        </w:rPr>
                        <w:t>run</w:t>
                      </w:r>
                      <w:r>
                        <w:rPr>
                          <w:rFonts w:ascii="Helvetica"/>
                          <w:spacing w:val="-7"/>
                          <w:sz w:val="17"/>
                        </w:rPr>
                        <w:t xml:space="preserve"> </w:t>
                      </w:r>
                      <w:r>
                        <w:rPr>
                          <w:rFonts w:ascii="Helvetica"/>
                          <w:spacing w:val="-1"/>
                          <w:sz w:val="17"/>
                        </w:rPr>
                        <w:t>and</w:t>
                      </w:r>
                      <w:r>
                        <w:rPr>
                          <w:rFonts w:ascii="Helvetica"/>
                          <w:spacing w:val="-7"/>
                          <w:sz w:val="17"/>
                        </w:rPr>
                        <w:t xml:space="preserve"> </w:t>
                      </w:r>
                      <w:r>
                        <w:rPr>
                          <w:rFonts w:ascii="Helvetica"/>
                          <w:spacing w:val="-1"/>
                          <w:sz w:val="17"/>
                        </w:rPr>
                        <w:t>ignores</w:t>
                      </w:r>
                      <w:r>
                        <w:rPr>
                          <w:rFonts w:ascii="Helvetica"/>
                          <w:spacing w:val="-7"/>
                          <w:sz w:val="17"/>
                        </w:rPr>
                        <w:t xml:space="preserve"> </w:t>
                      </w:r>
                      <w:r>
                        <w:rPr>
                          <w:rFonts w:ascii="Helvetica"/>
                          <w:sz w:val="17"/>
                        </w:rPr>
                        <w:t>the</w:t>
                      </w:r>
                      <w:r>
                        <w:rPr>
                          <w:rFonts w:ascii="Helvetica"/>
                          <w:spacing w:val="-7"/>
                          <w:sz w:val="17"/>
                        </w:rPr>
                        <w:t xml:space="preserve"> </w:t>
                      </w:r>
                      <w:r>
                        <w:rPr>
                          <w:rFonts w:ascii="Helvetica"/>
                          <w:sz w:val="17"/>
                        </w:rPr>
                        <w:t>to</w:t>
                      </w:r>
                      <w:r>
                        <w:rPr>
                          <w:rFonts w:ascii="Helvetica"/>
                          <w:spacing w:val="-7"/>
                          <w:sz w:val="17"/>
                        </w:rPr>
                        <w:t xml:space="preserve"> </w:t>
                      </w:r>
                      <w:r>
                        <w:rPr>
                          <w:rFonts w:ascii="Helvetica"/>
                          <w:spacing w:val="-1"/>
                          <w:sz w:val="17"/>
                        </w:rPr>
                        <w:t>hit</w:t>
                      </w:r>
                      <w:r>
                        <w:rPr>
                          <w:rFonts w:ascii="Helvetica"/>
                          <w:spacing w:val="-7"/>
                          <w:sz w:val="17"/>
                        </w:rPr>
                        <w:t xml:space="preserve"> </w:t>
                      </w:r>
                      <w:r>
                        <w:rPr>
                          <w:rFonts w:ascii="Helvetica"/>
                          <w:spacing w:val="-1"/>
                          <w:sz w:val="17"/>
                        </w:rPr>
                        <w:t>modifier</w:t>
                      </w:r>
                      <w:r>
                        <w:rPr>
                          <w:rFonts w:ascii="Helvetica"/>
                          <w:spacing w:val="-7"/>
                          <w:sz w:val="17"/>
                        </w:rPr>
                        <w:t xml:space="preserve"> </w:t>
                      </w:r>
                      <w:r>
                        <w:rPr>
                          <w:rFonts w:ascii="Helvetica"/>
                          <w:spacing w:val="-1"/>
                          <w:sz w:val="17"/>
                        </w:rPr>
                        <w:t>when</w:t>
                      </w:r>
                      <w:r>
                        <w:rPr>
                          <w:rFonts w:ascii="Helvetica"/>
                          <w:spacing w:val="-8"/>
                          <w:sz w:val="17"/>
                        </w:rPr>
                        <w:t xml:space="preserve"> </w:t>
                      </w:r>
                      <w:r>
                        <w:rPr>
                          <w:rFonts w:ascii="Helvetica"/>
                          <w:spacing w:val="-1"/>
                          <w:sz w:val="17"/>
                        </w:rPr>
                        <w:t>walking</w:t>
                      </w:r>
                      <w:r>
                        <w:rPr>
                          <w:rFonts w:ascii="Helvetica"/>
                          <w:spacing w:val="-7"/>
                          <w:sz w:val="17"/>
                        </w:rPr>
                        <w:t xml:space="preserve"> </w:t>
                      </w:r>
                      <w:r>
                        <w:rPr>
                          <w:rFonts w:ascii="Helvetica"/>
                          <w:spacing w:val="-1"/>
                          <w:sz w:val="17"/>
                        </w:rPr>
                        <w:t>and</w:t>
                      </w:r>
                      <w:r>
                        <w:rPr>
                          <w:rFonts w:ascii="Helvetica"/>
                          <w:spacing w:val="-7"/>
                          <w:sz w:val="17"/>
                        </w:rPr>
                        <w:t xml:space="preserve"> </w:t>
                      </w:r>
                      <w:r>
                        <w:rPr>
                          <w:rFonts w:ascii="Helvetica"/>
                          <w:spacing w:val="-1"/>
                          <w:sz w:val="17"/>
                        </w:rPr>
                        <w:t>shooting.</w:t>
                      </w:r>
                      <w:r>
                        <w:rPr>
                          <w:rFonts w:ascii="Helvetica"/>
                          <w:spacing w:val="28"/>
                          <w:sz w:val="17"/>
                        </w:rPr>
                        <w:t xml:space="preserve"> </w:t>
                      </w:r>
                      <w:r>
                        <w:rPr>
                          <w:rFonts w:ascii="Helvetica"/>
                          <w:sz w:val="17"/>
                        </w:rPr>
                        <w:t>If</w:t>
                      </w:r>
                      <w:r>
                        <w:rPr>
                          <w:rFonts w:ascii="Helvetica"/>
                          <w:spacing w:val="13"/>
                          <w:sz w:val="17"/>
                        </w:rPr>
                        <w:t xml:space="preserve"> </w:t>
                      </w:r>
                      <w:r>
                        <w:rPr>
                          <w:rFonts w:ascii="Helvetica"/>
                          <w:spacing w:val="-1"/>
                          <w:sz w:val="17"/>
                        </w:rPr>
                        <w:t>you</w:t>
                      </w:r>
                      <w:r>
                        <w:rPr>
                          <w:rFonts w:ascii="Helvetica"/>
                          <w:spacing w:val="14"/>
                          <w:sz w:val="17"/>
                        </w:rPr>
                        <w:t xml:space="preserve"> </w:t>
                      </w:r>
                      <w:r>
                        <w:rPr>
                          <w:rFonts w:ascii="Helvetica"/>
                          <w:spacing w:val="-1"/>
                          <w:sz w:val="17"/>
                        </w:rPr>
                        <w:t>roll</w:t>
                      </w:r>
                      <w:r>
                        <w:rPr>
                          <w:rFonts w:ascii="Helvetica"/>
                          <w:spacing w:val="14"/>
                          <w:sz w:val="17"/>
                        </w:rPr>
                        <w:t xml:space="preserve"> </w:t>
                      </w:r>
                      <w:r>
                        <w:rPr>
                          <w:rFonts w:ascii="Helvetica"/>
                          <w:sz w:val="17"/>
                        </w:rPr>
                        <w:t>this</w:t>
                      </w:r>
                      <w:r>
                        <w:rPr>
                          <w:rFonts w:ascii="Helvetica"/>
                          <w:spacing w:val="14"/>
                          <w:sz w:val="17"/>
                        </w:rPr>
                        <w:t xml:space="preserve"> </w:t>
                      </w:r>
                      <w:r>
                        <w:rPr>
                          <w:rFonts w:ascii="Helvetica"/>
                          <w:spacing w:val="-1"/>
                          <w:sz w:val="17"/>
                        </w:rPr>
                        <w:t>skill</w:t>
                      </w:r>
                      <w:r>
                        <w:rPr>
                          <w:rFonts w:ascii="Helvetica"/>
                          <w:spacing w:val="14"/>
                          <w:sz w:val="17"/>
                        </w:rPr>
                        <w:t xml:space="preserve"> </w:t>
                      </w:r>
                      <w:r>
                        <w:rPr>
                          <w:rFonts w:ascii="Helvetica"/>
                          <w:spacing w:val="-1"/>
                          <w:sz w:val="17"/>
                        </w:rPr>
                        <w:t>again</w:t>
                      </w:r>
                      <w:r>
                        <w:rPr>
                          <w:rFonts w:ascii="Helvetica"/>
                          <w:spacing w:val="13"/>
                          <w:sz w:val="17"/>
                        </w:rPr>
                        <w:t xml:space="preserve"> </w:t>
                      </w:r>
                      <w:r>
                        <w:rPr>
                          <w:rFonts w:ascii="Helvetica"/>
                          <w:sz w:val="17"/>
                        </w:rPr>
                        <w:t>the</w:t>
                      </w:r>
                      <w:r>
                        <w:rPr>
                          <w:rFonts w:ascii="Helvetica"/>
                          <w:spacing w:val="14"/>
                          <w:sz w:val="17"/>
                        </w:rPr>
                        <w:t xml:space="preserve"> </w:t>
                      </w:r>
                      <w:r>
                        <w:rPr>
                          <w:rFonts w:ascii="Helvetica"/>
                          <w:spacing w:val="-1"/>
                          <w:sz w:val="17"/>
                        </w:rPr>
                        <w:t>Pilot</w:t>
                      </w:r>
                      <w:r>
                        <w:rPr>
                          <w:rFonts w:ascii="Helvetica"/>
                          <w:spacing w:val="14"/>
                          <w:sz w:val="17"/>
                        </w:rPr>
                        <w:t xml:space="preserve"> </w:t>
                      </w:r>
                      <w:r>
                        <w:rPr>
                          <w:rFonts w:ascii="Helvetica"/>
                          <w:spacing w:val="-1"/>
                          <w:sz w:val="17"/>
                        </w:rPr>
                        <w:t>may</w:t>
                      </w:r>
                      <w:r>
                        <w:rPr>
                          <w:rFonts w:ascii="Helvetica"/>
                          <w:spacing w:val="14"/>
                          <w:sz w:val="17"/>
                        </w:rPr>
                        <w:t xml:space="preserve"> </w:t>
                      </w:r>
                      <w:r>
                        <w:rPr>
                          <w:rFonts w:ascii="Helvetica"/>
                          <w:spacing w:val="-1"/>
                          <w:sz w:val="17"/>
                        </w:rPr>
                        <w:t>ignore</w:t>
                      </w:r>
                      <w:r>
                        <w:rPr>
                          <w:rFonts w:ascii="Helvetica"/>
                          <w:spacing w:val="14"/>
                          <w:sz w:val="17"/>
                        </w:rPr>
                        <w:t xml:space="preserve"> </w:t>
                      </w:r>
                      <w:r>
                        <w:rPr>
                          <w:rFonts w:ascii="Helvetica"/>
                          <w:sz w:val="17"/>
                        </w:rPr>
                        <w:t>the</w:t>
                      </w:r>
                      <w:r>
                        <w:rPr>
                          <w:rFonts w:ascii="Helvetica"/>
                          <w:spacing w:val="14"/>
                          <w:sz w:val="17"/>
                        </w:rPr>
                        <w:t xml:space="preserve"> </w:t>
                      </w:r>
                      <w:r>
                        <w:rPr>
                          <w:rFonts w:ascii="Helvetica"/>
                          <w:sz w:val="17"/>
                        </w:rPr>
                        <w:t>to</w:t>
                      </w:r>
                      <w:r>
                        <w:rPr>
                          <w:rFonts w:ascii="Helvetica"/>
                          <w:spacing w:val="13"/>
                          <w:sz w:val="17"/>
                        </w:rPr>
                        <w:t xml:space="preserve"> </w:t>
                      </w:r>
                      <w:r>
                        <w:rPr>
                          <w:rFonts w:ascii="Helvetica"/>
                          <w:spacing w:val="-1"/>
                          <w:sz w:val="17"/>
                        </w:rPr>
                        <w:t>hit</w:t>
                      </w:r>
                      <w:r>
                        <w:rPr>
                          <w:rFonts w:ascii="Helvetica"/>
                          <w:spacing w:val="14"/>
                          <w:sz w:val="17"/>
                        </w:rPr>
                        <w:t xml:space="preserve"> </w:t>
                      </w:r>
                      <w:r>
                        <w:rPr>
                          <w:rFonts w:ascii="Helvetica"/>
                          <w:spacing w:val="-1"/>
                          <w:sz w:val="17"/>
                        </w:rPr>
                        <w:t>modifier</w:t>
                      </w:r>
                      <w:r>
                        <w:rPr>
                          <w:rFonts w:ascii="Helvetica"/>
                          <w:spacing w:val="28"/>
                          <w:sz w:val="17"/>
                        </w:rPr>
                        <w:t xml:space="preserve"> </w:t>
                      </w:r>
                      <w:r>
                        <w:rPr>
                          <w:rFonts w:ascii="Helvetica"/>
                          <w:spacing w:val="-1"/>
                          <w:sz w:val="17"/>
                        </w:rPr>
                        <w:t>when</w:t>
                      </w:r>
                      <w:r>
                        <w:rPr>
                          <w:rFonts w:ascii="Helvetica"/>
                          <w:spacing w:val="4"/>
                          <w:sz w:val="17"/>
                        </w:rPr>
                        <w:t xml:space="preserve"> </w:t>
                      </w:r>
                      <w:r>
                        <w:rPr>
                          <w:rFonts w:ascii="Helvetica"/>
                          <w:spacing w:val="-1"/>
                          <w:sz w:val="17"/>
                        </w:rPr>
                        <w:t>running</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pacing w:val="-1"/>
                          <w:sz w:val="17"/>
                        </w:rPr>
                        <w:t>shooting</w:t>
                      </w:r>
                    </w:p>
                    <w:p w:rsidR="003D39BA" w:rsidRDefault="003D39BA" w:rsidP="005A02C9">
                      <w:pPr>
                        <w:numPr>
                          <w:ilvl w:val="0"/>
                          <w:numId w:val="3"/>
                        </w:numPr>
                        <w:tabs>
                          <w:tab w:val="left" w:pos="277"/>
                        </w:tabs>
                        <w:spacing w:before="113"/>
                        <w:ind w:left="140" w:right="138" w:firstLine="0"/>
                        <w:jc w:val="both"/>
                        <w:rPr>
                          <w:rFonts w:ascii="Helvetica" w:eastAsia="Helvetica" w:hAnsi="Helvetica" w:cs="Helvetica"/>
                          <w:sz w:val="17"/>
                          <w:szCs w:val="17"/>
                        </w:rPr>
                      </w:pPr>
                      <w:r>
                        <w:rPr>
                          <w:rFonts w:ascii="Helvetica"/>
                          <w:b/>
                          <w:sz w:val="17"/>
                        </w:rPr>
                        <w:t>Skilled</w:t>
                      </w:r>
                      <w:r>
                        <w:rPr>
                          <w:rFonts w:ascii="Helvetica"/>
                          <w:b/>
                          <w:spacing w:val="-7"/>
                          <w:sz w:val="17"/>
                        </w:rPr>
                        <w:t xml:space="preserve"> </w:t>
                      </w:r>
                      <w:r>
                        <w:rPr>
                          <w:rFonts w:ascii="Helvetica"/>
                          <w:b/>
                          <w:sz w:val="17"/>
                        </w:rPr>
                        <w:t>Gunner</w:t>
                      </w:r>
                      <w:r>
                        <w:rPr>
                          <w:rFonts w:ascii="Helvetica"/>
                          <w:b/>
                          <w:spacing w:val="-6"/>
                          <w:sz w:val="17"/>
                        </w:rPr>
                        <w:t xml:space="preserve"> </w:t>
                      </w:r>
                      <w:r>
                        <w:rPr>
                          <w:rFonts w:ascii="Helvetica"/>
                          <w:sz w:val="17"/>
                        </w:rPr>
                        <w:t>-</w:t>
                      </w:r>
                      <w:r>
                        <w:rPr>
                          <w:rFonts w:ascii="Helvetica"/>
                          <w:spacing w:val="-6"/>
                          <w:sz w:val="17"/>
                        </w:rPr>
                        <w:t xml:space="preserve"> </w:t>
                      </w:r>
                      <w:r>
                        <w:rPr>
                          <w:rFonts w:ascii="Helvetica"/>
                          <w:spacing w:val="-1"/>
                          <w:sz w:val="17"/>
                        </w:rPr>
                        <w:t>May</w:t>
                      </w:r>
                      <w:r>
                        <w:rPr>
                          <w:rFonts w:ascii="Helvetica"/>
                          <w:spacing w:val="-6"/>
                          <w:sz w:val="17"/>
                        </w:rPr>
                        <w:t xml:space="preserve"> </w:t>
                      </w:r>
                      <w:r>
                        <w:rPr>
                          <w:rFonts w:ascii="Helvetica"/>
                          <w:spacing w:val="-1"/>
                          <w:sz w:val="17"/>
                        </w:rPr>
                        <w:t>re-roll</w:t>
                      </w:r>
                      <w:r>
                        <w:rPr>
                          <w:rFonts w:ascii="Helvetica"/>
                          <w:spacing w:val="-6"/>
                          <w:sz w:val="17"/>
                        </w:rPr>
                        <w:t xml:space="preserve"> </w:t>
                      </w:r>
                      <w:r>
                        <w:rPr>
                          <w:rFonts w:ascii="Helvetica"/>
                          <w:spacing w:val="-1"/>
                          <w:sz w:val="17"/>
                        </w:rPr>
                        <w:t>one</w:t>
                      </w:r>
                      <w:r>
                        <w:rPr>
                          <w:rFonts w:ascii="Helvetica"/>
                          <w:spacing w:val="-6"/>
                          <w:sz w:val="17"/>
                        </w:rPr>
                        <w:t xml:space="preserve"> </w:t>
                      </w:r>
                      <w:r>
                        <w:rPr>
                          <w:rFonts w:ascii="Helvetica"/>
                          <w:spacing w:val="-1"/>
                          <w:sz w:val="17"/>
                        </w:rPr>
                        <w:t>shooting</w:t>
                      </w:r>
                      <w:r>
                        <w:rPr>
                          <w:rFonts w:ascii="Helvetica"/>
                          <w:spacing w:val="-6"/>
                          <w:sz w:val="17"/>
                        </w:rPr>
                        <w:t xml:space="preserve"> </w:t>
                      </w:r>
                      <w:r>
                        <w:rPr>
                          <w:rFonts w:ascii="Helvetica"/>
                          <w:spacing w:val="-1"/>
                          <w:sz w:val="17"/>
                        </w:rPr>
                        <w:t>dice</w:t>
                      </w:r>
                      <w:r>
                        <w:rPr>
                          <w:rFonts w:ascii="Helvetica"/>
                          <w:spacing w:val="-6"/>
                          <w:sz w:val="17"/>
                        </w:rPr>
                        <w:t xml:space="preserve"> </w:t>
                      </w:r>
                      <w:r>
                        <w:rPr>
                          <w:rFonts w:ascii="Helvetica"/>
                          <w:spacing w:val="-1"/>
                          <w:sz w:val="17"/>
                        </w:rPr>
                        <w:t>per</w:t>
                      </w:r>
                      <w:r>
                        <w:rPr>
                          <w:rFonts w:ascii="Helvetica"/>
                          <w:spacing w:val="-6"/>
                          <w:sz w:val="17"/>
                        </w:rPr>
                        <w:t xml:space="preserve"> </w:t>
                      </w:r>
                      <w:r>
                        <w:rPr>
                          <w:rFonts w:ascii="Helvetica"/>
                          <w:spacing w:val="-1"/>
                          <w:sz w:val="17"/>
                        </w:rPr>
                        <w:t>game.</w:t>
                      </w:r>
                      <w:r>
                        <w:rPr>
                          <w:rFonts w:ascii="Helvetica"/>
                          <w:spacing w:val="-6"/>
                          <w:sz w:val="17"/>
                        </w:rPr>
                        <w:t xml:space="preserve"> </w:t>
                      </w:r>
                      <w:r>
                        <w:rPr>
                          <w:rFonts w:ascii="Helvetica"/>
                          <w:sz w:val="17"/>
                        </w:rPr>
                        <w:t>If</w:t>
                      </w:r>
                      <w:r>
                        <w:rPr>
                          <w:rFonts w:ascii="Helvetica"/>
                          <w:spacing w:val="-6"/>
                          <w:sz w:val="17"/>
                        </w:rPr>
                        <w:t xml:space="preserve"> </w:t>
                      </w:r>
                      <w:r>
                        <w:rPr>
                          <w:rFonts w:ascii="Helvetica"/>
                          <w:spacing w:val="-1"/>
                          <w:sz w:val="17"/>
                        </w:rPr>
                        <w:t>you</w:t>
                      </w:r>
                      <w:r>
                        <w:rPr>
                          <w:rFonts w:ascii="Helvetica"/>
                          <w:spacing w:val="27"/>
                          <w:sz w:val="17"/>
                        </w:rPr>
                        <w:t xml:space="preserve"> </w:t>
                      </w:r>
                      <w:r>
                        <w:rPr>
                          <w:rFonts w:ascii="Helvetica"/>
                          <w:spacing w:val="-1"/>
                          <w:sz w:val="17"/>
                        </w:rPr>
                        <w:t>get</w:t>
                      </w:r>
                      <w:r>
                        <w:rPr>
                          <w:rFonts w:ascii="Helvetica"/>
                          <w:spacing w:val="17"/>
                          <w:sz w:val="17"/>
                        </w:rPr>
                        <w:t xml:space="preserve"> </w:t>
                      </w:r>
                      <w:r>
                        <w:rPr>
                          <w:rFonts w:ascii="Helvetica"/>
                          <w:sz w:val="17"/>
                        </w:rPr>
                        <w:t>this</w:t>
                      </w:r>
                      <w:r>
                        <w:rPr>
                          <w:rFonts w:ascii="Helvetica"/>
                          <w:spacing w:val="17"/>
                          <w:sz w:val="17"/>
                        </w:rPr>
                        <w:t xml:space="preserve"> </w:t>
                      </w:r>
                      <w:r>
                        <w:rPr>
                          <w:rFonts w:ascii="Helvetica"/>
                          <w:spacing w:val="-1"/>
                          <w:sz w:val="17"/>
                        </w:rPr>
                        <w:t>skill</w:t>
                      </w:r>
                      <w:r>
                        <w:rPr>
                          <w:rFonts w:ascii="Helvetica"/>
                          <w:spacing w:val="17"/>
                          <w:sz w:val="17"/>
                        </w:rPr>
                        <w:t xml:space="preserve"> </w:t>
                      </w:r>
                      <w:r>
                        <w:rPr>
                          <w:rFonts w:ascii="Helvetica"/>
                          <w:spacing w:val="-1"/>
                          <w:sz w:val="17"/>
                        </w:rPr>
                        <w:t>again</w:t>
                      </w:r>
                      <w:r>
                        <w:rPr>
                          <w:rFonts w:ascii="Helvetica"/>
                          <w:spacing w:val="17"/>
                          <w:sz w:val="17"/>
                        </w:rPr>
                        <w:t xml:space="preserve"> </w:t>
                      </w:r>
                      <w:r>
                        <w:rPr>
                          <w:rFonts w:ascii="Helvetica"/>
                          <w:spacing w:val="-1"/>
                          <w:sz w:val="17"/>
                        </w:rPr>
                        <w:t>you</w:t>
                      </w:r>
                      <w:r>
                        <w:rPr>
                          <w:rFonts w:ascii="Helvetica"/>
                          <w:spacing w:val="17"/>
                          <w:sz w:val="17"/>
                        </w:rPr>
                        <w:t xml:space="preserve"> </w:t>
                      </w:r>
                      <w:r>
                        <w:rPr>
                          <w:rFonts w:ascii="Helvetica"/>
                          <w:spacing w:val="-1"/>
                          <w:sz w:val="17"/>
                        </w:rPr>
                        <w:t>may</w:t>
                      </w:r>
                      <w:r>
                        <w:rPr>
                          <w:rFonts w:ascii="Helvetica"/>
                          <w:spacing w:val="17"/>
                          <w:sz w:val="17"/>
                        </w:rPr>
                        <w:t xml:space="preserve"> </w:t>
                      </w:r>
                      <w:r>
                        <w:rPr>
                          <w:rFonts w:ascii="Helvetica"/>
                          <w:spacing w:val="-1"/>
                          <w:sz w:val="17"/>
                        </w:rPr>
                        <w:t>re-roll</w:t>
                      </w:r>
                      <w:r>
                        <w:rPr>
                          <w:rFonts w:ascii="Helvetica"/>
                          <w:spacing w:val="17"/>
                          <w:sz w:val="17"/>
                        </w:rPr>
                        <w:t xml:space="preserve"> </w:t>
                      </w:r>
                      <w:r>
                        <w:rPr>
                          <w:rFonts w:ascii="Helvetica"/>
                          <w:sz w:val="17"/>
                        </w:rPr>
                        <w:t>two</w:t>
                      </w:r>
                      <w:r>
                        <w:rPr>
                          <w:rFonts w:ascii="Helvetica"/>
                          <w:spacing w:val="17"/>
                          <w:sz w:val="17"/>
                        </w:rPr>
                        <w:t xml:space="preserve"> </w:t>
                      </w:r>
                      <w:r>
                        <w:rPr>
                          <w:rFonts w:ascii="Helvetica"/>
                          <w:spacing w:val="-1"/>
                          <w:sz w:val="17"/>
                        </w:rPr>
                        <w:t>shooting</w:t>
                      </w:r>
                      <w:r>
                        <w:rPr>
                          <w:rFonts w:ascii="Helvetica"/>
                          <w:spacing w:val="17"/>
                          <w:sz w:val="17"/>
                        </w:rPr>
                        <w:t xml:space="preserve"> </w:t>
                      </w:r>
                      <w:r>
                        <w:rPr>
                          <w:rFonts w:ascii="Helvetica"/>
                          <w:spacing w:val="-1"/>
                          <w:sz w:val="17"/>
                        </w:rPr>
                        <w:t>dice</w:t>
                      </w:r>
                      <w:r>
                        <w:rPr>
                          <w:rFonts w:ascii="Helvetica"/>
                          <w:spacing w:val="17"/>
                          <w:sz w:val="17"/>
                        </w:rPr>
                        <w:t xml:space="preserve"> </w:t>
                      </w:r>
                      <w:r>
                        <w:rPr>
                          <w:rFonts w:ascii="Helvetica"/>
                          <w:spacing w:val="-1"/>
                          <w:sz w:val="17"/>
                        </w:rPr>
                        <w:t>per</w:t>
                      </w:r>
                      <w:r>
                        <w:rPr>
                          <w:rFonts w:ascii="Helvetica"/>
                          <w:spacing w:val="17"/>
                          <w:sz w:val="17"/>
                        </w:rPr>
                        <w:t xml:space="preserve"> </w:t>
                      </w:r>
                      <w:r>
                        <w:rPr>
                          <w:rFonts w:ascii="Helvetica"/>
                          <w:spacing w:val="-1"/>
                          <w:sz w:val="17"/>
                        </w:rPr>
                        <w:t>game.</w:t>
                      </w:r>
                      <w:r>
                        <w:rPr>
                          <w:rFonts w:ascii="Helvetica"/>
                          <w:spacing w:val="29"/>
                          <w:sz w:val="17"/>
                        </w:rPr>
                        <w:t xml:space="preserve"> </w:t>
                      </w:r>
                      <w:r>
                        <w:rPr>
                          <w:rFonts w:ascii="Helvetica"/>
                          <w:spacing w:val="-7"/>
                          <w:sz w:val="17"/>
                        </w:rPr>
                        <w:t>Y</w:t>
                      </w:r>
                      <w:r>
                        <w:rPr>
                          <w:rFonts w:ascii="Helvetica"/>
                          <w:spacing w:val="-6"/>
                          <w:sz w:val="17"/>
                        </w:rPr>
                        <w:t>ou</w:t>
                      </w:r>
                      <w:r>
                        <w:rPr>
                          <w:rFonts w:ascii="Helvetica"/>
                          <w:spacing w:val="23"/>
                          <w:sz w:val="17"/>
                        </w:rPr>
                        <w:t xml:space="preserve"> </w:t>
                      </w:r>
                      <w:r>
                        <w:rPr>
                          <w:rFonts w:ascii="Helvetica"/>
                          <w:spacing w:val="-1"/>
                          <w:sz w:val="17"/>
                        </w:rPr>
                        <w:t>can</w:t>
                      </w:r>
                      <w:r>
                        <w:rPr>
                          <w:rFonts w:ascii="Helvetica"/>
                          <w:spacing w:val="23"/>
                          <w:sz w:val="17"/>
                        </w:rPr>
                        <w:t xml:space="preserve"> </w:t>
                      </w:r>
                      <w:r>
                        <w:rPr>
                          <w:rFonts w:ascii="Helvetica"/>
                          <w:spacing w:val="-1"/>
                          <w:sz w:val="17"/>
                        </w:rPr>
                        <w:t>acuminate</w:t>
                      </w:r>
                      <w:r>
                        <w:rPr>
                          <w:rFonts w:ascii="Helvetica"/>
                          <w:spacing w:val="24"/>
                          <w:sz w:val="17"/>
                        </w:rPr>
                        <w:t xml:space="preserve"> </w:t>
                      </w:r>
                      <w:r>
                        <w:rPr>
                          <w:rFonts w:ascii="Helvetica"/>
                          <w:spacing w:val="-1"/>
                          <w:sz w:val="17"/>
                        </w:rPr>
                        <w:t>shooting</w:t>
                      </w:r>
                      <w:r>
                        <w:rPr>
                          <w:rFonts w:ascii="Helvetica"/>
                          <w:spacing w:val="23"/>
                          <w:sz w:val="17"/>
                        </w:rPr>
                        <w:t xml:space="preserve"> </w:t>
                      </w:r>
                      <w:r>
                        <w:rPr>
                          <w:rFonts w:ascii="Helvetica"/>
                          <w:spacing w:val="-1"/>
                          <w:sz w:val="17"/>
                        </w:rPr>
                        <w:t>dice</w:t>
                      </w:r>
                      <w:r>
                        <w:rPr>
                          <w:rFonts w:ascii="Helvetica"/>
                          <w:spacing w:val="24"/>
                          <w:sz w:val="17"/>
                        </w:rPr>
                        <w:t xml:space="preserve"> </w:t>
                      </w:r>
                      <w:r>
                        <w:rPr>
                          <w:rFonts w:ascii="Helvetica"/>
                          <w:spacing w:val="-1"/>
                          <w:sz w:val="17"/>
                        </w:rPr>
                        <w:t>re-rolls</w:t>
                      </w:r>
                      <w:r>
                        <w:rPr>
                          <w:rFonts w:ascii="Helvetica"/>
                          <w:spacing w:val="23"/>
                          <w:sz w:val="17"/>
                        </w:rPr>
                        <w:t xml:space="preserve"> </w:t>
                      </w:r>
                      <w:r>
                        <w:rPr>
                          <w:rFonts w:ascii="Helvetica"/>
                          <w:spacing w:val="-1"/>
                          <w:sz w:val="17"/>
                        </w:rPr>
                        <w:t>with</w:t>
                      </w:r>
                      <w:r>
                        <w:rPr>
                          <w:rFonts w:ascii="Helvetica"/>
                          <w:spacing w:val="24"/>
                          <w:sz w:val="17"/>
                        </w:rPr>
                        <w:t xml:space="preserve"> </w:t>
                      </w:r>
                      <w:r>
                        <w:rPr>
                          <w:rFonts w:ascii="Helvetica"/>
                          <w:sz w:val="17"/>
                        </w:rPr>
                        <w:t>this</w:t>
                      </w:r>
                      <w:r>
                        <w:rPr>
                          <w:rFonts w:ascii="Helvetica"/>
                          <w:spacing w:val="24"/>
                          <w:sz w:val="17"/>
                        </w:rPr>
                        <w:t xml:space="preserve"> </w:t>
                      </w:r>
                      <w:r>
                        <w:rPr>
                          <w:rFonts w:ascii="Helvetica"/>
                          <w:spacing w:val="-1"/>
                          <w:sz w:val="17"/>
                        </w:rPr>
                        <w:t>skill</w:t>
                      </w:r>
                      <w:r>
                        <w:rPr>
                          <w:rFonts w:ascii="Helvetica"/>
                          <w:spacing w:val="23"/>
                          <w:sz w:val="17"/>
                        </w:rPr>
                        <w:t xml:space="preserve"> </w:t>
                      </w:r>
                      <w:r>
                        <w:rPr>
                          <w:rFonts w:ascii="Helvetica"/>
                          <w:spacing w:val="-1"/>
                          <w:sz w:val="17"/>
                        </w:rPr>
                        <w:t>up</w:t>
                      </w:r>
                      <w:r>
                        <w:rPr>
                          <w:rFonts w:ascii="Helvetica"/>
                          <w:spacing w:val="23"/>
                          <w:sz w:val="17"/>
                        </w:rPr>
                        <w:t xml:space="preserve"> </w:t>
                      </w:r>
                      <w:r>
                        <w:rPr>
                          <w:rFonts w:ascii="Helvetica"/>
                          <w:sz w:val="17"/>
                        </w:rPr>
                        <w:t>to</w:t>
                      </w:r>
                      <w:r>
                        <w:rPr>
                          <w:rFonts w:ascii="Helvetica"/>
                          <w:spacing w:val="23"/>
                          <w:sz w:val="17"/>
                        </w:rPr>
                        <w:t xml:space="preserve"> </w:t>
                      </w:r>
                      <w:r>
                        <w:rPr>
                          <w:rFonts w:ascii="Helvetica"/>
                          <w:sz w:val="17"/>
                        </w:rPr>
                        <w:t>a</w:t>
                      </w:r>
                      <w:r>
                        <w:rPr>
                          <w:rFonts w:ascii="Helvetica"/>
                          <w:spacing w:val="30"/>
                          <w:sz w:val="17"/>
                        </w:rPr>
                        <w:t xml:space="preserve"> </w:t>
                      </w:r>
                      <w:r>
                        <w:rPr>
                          <w:rFonts w:ascii="Helvetica"/>
                          <w:spacing w:val="-1"/>
                          <w:sz w:val="17"/>
                        </w:rPr>
                        <w:t>maximum</w:t>
                      </w:r>
                      <w:r>
                        <w:rPr>
                          <w:rFonts w:ascii="Helvetica"/>
                          <w:spacing w:val="3"/>
                          <w:sz w:val="17"/>
                        </w:rPr>
                        <w:t xml:space="preserve"> </w:t>
                      </w:r>
                      <w:r>
                        <w:rPr>
                          <w:rFonts w:ascii="Helvetica"/>
                          <w:spacing w:val="-1"/>
                          <w:sz w:val="17"/>
                        </w:rPr>
                        <w:t>of</w:t>
                      </w:r>
                      <w:r>
                        <w:rPr>
                          <w:rFonts w:ascii="Helvetica"/>
                          <w:spacing w:val="3"/>
                          <w:sz w:val="17"/>
                        </w:rPr>
                        <w:t xml:space="preserve"> </w:t>
                      </w:r>
                      <w:r>
                        <w:rPr>
                          <w:rFonts w:ascii="Helvetica"/>
                          <w:spacing w:val="-2"/>
                          <w:sz w:val="17"/>
                        </w:rPr>
                        <w:t>four.</w:t>
                      </w:r>
                    </w:p>
                    <w:p w:rsidR="003D39BA" w:rsidRDefault="003D39BA" w:rsidP="005A02C9">
                      <w:pPr>
                        <w:numPr>
                          <w:ilvl w:val="0"/>
                          <w:numId w:val="3"/>
                        </w:numPr>
                        <w:tabs>
                          <w:tab w:val="left" w:pos="287"/>
                        </w:tabs>
                        <w:spacing w:before="134"/>
                        <w:ind w:left="140" w:right="138" w:firstLine="0"/>
                        <w:jc w:val="both"/>
                        <w:rPr>
                          <w:rFonts w:ascii="Helvetica" w:eastAsia="Helvetica" w:hAnsi="Helvetica" w:cs="Helvetica"/>
                          <w:sz w:val="17"/>
                          <w:szCs w:val="17"/>
                        </w:rPr>
                      </w:pPr>
                      <w:r>
                        <w:rPr>
                          <w:rFonts w:ascii="Helvetica"/>
                          <w:b/>
                          <w:spacing w:val="-1"/>
                          <w:sz w:val="17"/>
                        </w:rPr>
                        <w:t>Step</w:t>
                      </w:r>
                      <w:r>
                        <w:rPr>
                          <w:rFonts w:ascii="Helvetica"/>
                          <w:b/>
                          <w:spacing w:val="-3"/>
                          <w:sz w:val="17"/>
                        </w:rPr>
                        <w:t xml:space="preserve"> </w:t>
                      </w:r>
                      <w:r>
                        <w:rPr>
                          <w:rFonts w:ascii="Helvetica"/>
                          <w:b/>
                          <w:spacing w:val="-1"/>
                          <w:sz w:val="17"/>
                        </w:rPr>
                        <w:t>Aside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has</w:t>
                      </w:r>
                      <w:r>
                        <w:rPr>
                          <w:rFonts w:ascii="Helvetica"/>
                          <w:spacing w:val="4"/>
                          <w:sz w:val="17"/>
                        </w:rPr>
                        <w:t xml:space="preserve"> </w:t>
                      </w:r>
                      <w:r>
                        <w:rPr>
                          <w:rFonts w:ascii="Helvetica"/>
                          <w:spacing w:val="-1"/>
                          <w:sz w:val="17"/>
                        </w:rPr>
                        <w:t>an</w:t>
                      </w:r>
                      <w:r>
                        <w:rPr>
                          <w:rFonts w:ascii="Helvetica"/>
                          <w:spacing w:val="4"/>
                          <w:sz w:val="17"/>
                        </w:rPr>
                        <w:t xml:space="preserve"> </w:t>
                      </w:r>
                      <w:r>
                        <w:rPr>
                          <w:rFonts w:ascii="Helvetica"/>
                          <w:spacing w:val="-1"/>
                          <w:sz w:val="17"/>
                        </w:rPr>
                        <w:t>uncanny</w:t>
                      </w:r>
                      <w:r>
                        <w:rPr>
                          <w:rFonts w:ascii="Helvetica"/>
                          <w:spacing w:val="4"/>
                          <w:sz w:val="17"/>
                        </w:rPr>
                        <w:t xml:space="preserve"> </w:t>
                      </w:r>
                      <w:r>
                        <w:rPr>
                          <w:rFonts w:ascii="Helvetica"/>
                          <w:spacing w:val="-1"/>
                          <w:sz w:val="17"/>
                        </w:rPr>
                        <w:t>knack</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avoiding</w:t>
                      </w:r>
                      <w:r>
                        <w:rPr>
                          <w:rFonts w:ascii="Helvetica"/>
                          <w:spacing w:val="4"/>
                          <w:sz w:val="17"/>
                        </w:rPr>
                        <w:t xml:space="preserve"> </w:t>
                      </w:r>
                      <w:r>
                        <w:rPr>
                          <w:rFonts w:ascii="Helvetica"/>
                          <w:spacing w:val="-1"/>
                          <w:sz w:val="17"/>
                        </w:rPr>
                        <w:t>incoming</w:t>
                      </w:r>
                      <w:r>
                        <w:rPr>
                          <w:rFonts w:ascii="Helvetica"/>
                          <w:spacing w:val="29"/>
                          <w:sz w:val="17"/>
                        </w:rPr>
                        <w:t xml:space="preserve"> </w:t>
                      </w:r>
                      <w:r>
                        <w:rPr>
                          <w:rFonts w:ascii="Helvetica"/>
                          <w:spacing w:val="-1"/>
                          <w:sz w:val="17"/>
                        </w:rPr>
                        <w:t>blows</w:t>
                      </w:r>
                      <w:r>
                        <w:rPr>
                          <w:rFonts w:ascii="Helvetica"/>
                          <w:spacing w:val="-5"/>
                          <w:sz w:val="17"/>
                        </w:rPr>
                        <w:t xml:space="preserve"> </w:t>
                      </w:r>
                      <w:r>
                        <w:rPr>
                          <w:rFonts w:ascii="Helvetica"/>
                          <w:spacing w:val="-1"/>
                          <w:sz w:val="17"/>
                        </w:rPr>
                        <w:t>in</w:t>
                      </w:r>
                      <w:r>
                        <w:rPr>
                          <w:rFonts w:ascii="Helvetica"/>
                          <w:spacing w:val="-5"/>
                          <w:sz w:val="17"/>
                        </w:rPr>
                        <w:t xml:space="preserve"> </w:t>
                      </w:r>
                      <w:r>
                        <w:rPr>
                          <w:rFonts w:ascii="Helvetica"/>
                          <w:spacing w:val="-1"/>
                          <w:sz w:val="17"/>
                        </w:rPr>
                        <w:t>close</w:t>
                      </w:r>
                      <w:r>
                        <w:rPr>
                          <w:rFonts w:ascii="Helvetica"/>
                          <w:spacing w:val="-5"/>
                          <w:sz w:val="17"/>
                        </w:rPr>
                        <w:t xml:space="preserve"> </w:t>
                      </w:r>
                      <w:r>
                        <w:rPr>
                          <w:rFonts w:ascii="Helvetica"/>
                          <w:spacing w:val="-1"/>
                          <w:sz w:val="17"/>
                        </w:rPr>
                        <w:t>combat.</w:t>
                      </w:r>
                      <w:r>
                        <w:rPr>
                          <w:rFonts w:ascii="Helvetica"/>
                          <w:spacing w:val="-6"/>
                          <w:sz w:val="17"/>
                        </w:rPr>
                        <w:t xml:space="preserve"> </w:t>
                      </w:r>
                      <w:r>
                        <w:rPr>
                          <w:rFonts w:ascii="Helvetica"/>
                          <w:sz w:val="17"/>
                        </w:rPr>
                        <w:t>On</w:t>
                      </w:r>
                      <w:r>
                        <w:rPr>
                          <w:rFonts w:ascii="Helvetica"/>
                          <w:spacing w:val="-5"/>
                          <w:sz w:val="17"/>
                        </w:rPr>
                        <w:t xml:space="preserve"> </w:t>
                      </w:r>
                      <w:r>
                        <w:rPr>
                          <w:rFonts w:ascii="Helvetica"/>
                          <w:sz w:val="17"/>
                        </w:rPr>
                        <w:t>a</w:t>
                      </w:r>
                      <w:r>
                        <w:rPr>
                          <w:rFonts w:ascii="Helvetica"/>
                          <w:spacing w:val="-5"/>
                          <w:sz w:val="17"/>
                        </w:rPr>
                        <w:t xml:space="preserve"> </w:t>
                      </w:r>
                      <w:r>
                        <w:rPr>
                          <w:rFonts w:ascii="Helvetica"/>
                          <w:spacing w:val="-1"/>
                          <w:sz w:val="17"/>
                        </w:rPr>
                        <w:t>roll</w:t>
                      </w:r>
                      <w:r>
                        <w:rPr>
                          <w:rFonts w:ascii="Helvetica"/>
                          <w:spacing w:val="-6"/>
                          <w:sz w:val="17"/>
                        </w:rPr>
                        <w:t xml:space="preserve"> </w:t>
                      </w:r>
                      <w:r>
                        <w:rPr>
                          <w:rFonts w:ascii="Helvetica"/>
                          <w:spacing w:val="-1"/>
                          <w:sz w:val="17"/>
                        </w:rPr>
                        <w:t>of</w:t>
                      </w:r>
                      <w:r>
                        <w:rPr>
                          <w:rFonts w:ascii="Helvetica"/>
                          <w:spacing w:val="-4"/>
                          <w:sz w:val="17"/>
                        </w:rPr>
                        <w:t xml:space="preserve"> </w:t>
                      </w:r>
                      <w:r>
                        <w:rPr>
                          <w:rFonts w:ascii="Helvetica"/>
                          <w:sz w:val="17"/>
                        </w:rPr>
                        <w:t>a</w:t>
                      </w:r>
                      <w:r>
                        <w:rPr>
                          <w:rFonts w:ascii="Helvetica"/>
                          <w:spacing w:val="-5"/>
                          <w:sz w:val="17"/>
                        </w:rPr>
                        <w:t xml:space="preserve"> </w:t>
                      </w:r>
                      <w:r>
                        <w:rPr>
                          <w:rFonts w:ascii="Helvetica"/>
                          <w:spacing w:val="-1"/>
                          <w:sz w:val="17"/>
                        </w:rPr>
                        <w:t>6+</w:t>
                      </w:r>
                      <w:r>
                        <w:rPr>
                          <w:rFonts w:ascii="Helvetica"/>
                          <w:spacing w:val="-6"/>
                          <w:sz w:val="17"/>
                        </w:rPr>
                        <w:t xml:space="preserve"> </w:t>
                      </w:r>
                      <w:r>
                        <w:rPr>
                          <w:rFonts w:ascii="Helvetica"/>
                          <w:spacing w:val="-1"/>
                          <w:sz w:val="17"/>
                        </w:rPr>
                        <w:t>he</w:t>
                      </w:r>
                      <w:r>
                        <w:rPr>
                          <w:rFonts w:ascii="Helvetica"/>
                          <w:spacing w:val="-5"/>
                          <w:sz w:val="17"/>
                        </w:rPr>
                        <w:t xml:space="preserve"> </w:t>
                      </w:r>
                      <w:r>
                        <w:rPr>
                          <w:rFonts w:ascii="Helvetica"/>
                          <w:spacing w:val="-1"/>
                          <w:sz w:val="17"/>
                        </w:rPr>
                        <w:t>managed</w:t>
                      </w:r>
                      <w:r>
                        <w:rPr>
                          <w:rFonts w:ascii="Helvetica"/>
                          <w:spacing w:val="-5"/>
                          <w:sz w:val="17"/>
                        </w:rPr>
                        <w:t xml:space="preserve"> </w:t>
                      </w:r>
                      <w:r>
                        <w:rPr>
                          <w:rFonts w:ascii="Helvetica"/>
                          <w:sz w:val="17"/>
                        </w:rPr>
                        <w:t>to</w:t>
                      </w:r>
                      <w:r>
                        <w:rPr>
                          <w:rFonts w:ascii="Helvetica"/>
                          <w:spacing w:val="-6"/>
                          <w:sz w:val="17"/>
                        </w:rPr>
                        <w:t xml:space="preserve"> </w:t>
                      </w:r>
                      <w:r>
                        <w:rPr>
                          <w:rFonts w:ascii="Helvetica"/>
                          <w:spacing w:val="-1"/>
                          <w:sz w:val="17"/>
                        </w:rPr>
                        <w:t>dodge</w:t>
                      </w:r>
                      <w:r>
                        <w:rPr>
                          <w:rFonts w:ascii="Helvetica"/>
                          <w:spacing w:val="-4"/>
                          <w:sz w:val="17"/>
                        </w:rPr>
                        <w:t xml:space="preserve"> </w:t>
                      </w:r>
                      <w:r>
                        <w:rPr>
                          <w:rFonts w:ascii="Helvetica"/>
                          <w:spacing w:val="-1"/>
                          <w:sz w:val="17"/>
                        </w:rPr>
                        <w:t>his</w:t>
                      </w:r>
                      <w:r>
                        <w:rPr>
                          <w:rFonts w:ascii="Helvetica"/>
                          <w:spacing w:val="20"/>
                          <w:sz w:val="17"/>
                        </w:rPr>
                        <w:t xml:space="preserve"> </w:t>
                      </w:r>
                      <w:r>
                        <w:rPr>
                          <w:rFonts w:ascii="Helvetica"/>
                          <w:sz w:val="17"/>
                        </w:rPr>
                        <w:t>suit</w:t>
                      </w:r>
                      <w:r>
                        <w:rPr>
                          <w:rFonts w:ascii="Helvetica"/>
                          <w:spacing w:val="21"/>
                          <w:sz w:val="17"/>
                        </w:rPr>
                        <w:t xml:space="preserve"> </w:t>
                      </w:r>
                      <w:r>
                        <w:rPr>
                          <w:rFonts w:ascii="Helvetica"/>
                          <w:spacing w:val="-1"/>
                          <w:sz w:val="17"/>
                        </w:rPr>
                        <w:t>away</w:t>
                      </w:r>
                      <w:r>
                        <w:rPr>
                          <w:rFonts w:ascii="Helvetica"/>
                          <w:spacing w:val="21"/>
                          <w:sz w:val="17"/>
                        </w:rPr>
                        <w:t xml:space="preserve"> </w:t>
                      </w:r>
                      <w:r>
                        <w:rPr>
                          <w:rFonts w:ascii="Helvetica"/>
                          <w:sz w:val="17"/>
                        </w:rPr>
                        <w:t>from</w:t>
                      </w:r>
                      <w:r>
                        <w:rPr>
                          <w:rFonts w:ascii="Helvetica"/>
                          <w:spacing w:val="21"/>
                          <w:sz w:val="17"/>
                        </w:rPr>
                        <w:t xml:space="preserve"> </w:t>
                      </w:r>
                      <w:r>
                        <w:rPr>
                          <w:rFonts w:ascii="Helvetica"/>
                          <w:sz w:val="17"/>
                        </w:rPr>
                        <w:t>the</w:t>
                      </w:r>
                      <w:r>
                        <w:rPr>
                          <w:rFonts w:ascii="Helvetica"/>
                          <w:spacing w:val="21"/>
                          <w:sz w:val="17"/>
                        </w:rPr>
                        <w:t xml:space="preserve"> </w:t>
                      </w:r>
                      <w:r>
                        <w:rPr>
                          <w:rFonts w:ascii="Helvetica"/>
                          <w:spacing w:val="-1"/>
                          <w:sz w:val="17"/>
                        </w:rPr>
                        <w:t>attack.</w:t>
                      </w:r>
                      <w:r>
                        <w:rPr>
                          <w:rFonts w:ascii="Helvetica"/>
                          <w:spacing w:val="21"/>
                          <w:sz w:val="17"/>
                        </w:rPr>
                        <w:t xml:space="preserve"> </w:t>
                      </w:r>
                      <w:r>
                        <w:rPr>
                          <w:rFonts w:ascii="Helvetica"/>
                          <w:spacing w:val="-1"/>
                          <w:sz w:val="17"/>
                        </w:rPr>
                        <w:t>He</w:t>
                      </w:r>
                      <w:r>
                        <w:rPr>
                          <w:rFonts w:ascii="Helvetica"/>
                          <w:spacing w:val="22"/>
                          <w:sz w:val="17"/>
                        </w:rPr>
                        <w:t xml:space="preserve"> </w:t>
                      </w:r>
                      <w:r>
                        <w:rPr>
                          <w:rFonts w:ascii="Helvetica"/>
                          <w:sz w:val="17"/>
                        </w:rPr>
                        <w:t>must</w:t>
                      </w:r>
                      <w:r>
                        <w:rPr>
                          <w:rFonts w:ascii="Helvetica"/>
                          <w:spacing w:val="21"/>
                          <w:sz w:val="17"/>
                        </w:rPr>
                        <w:t xml:space="preserve"> </w:t>
                      </w:r>
                      <w:r>
                        <w:rPr>
                          <w:rFonts w:ascii="Helvetica"/>
                          <w:sz w:val="17"/>
                        </w:rPr>
                        <w:t>choose</w:t>
                      </w:r>
                      <w:r>
                        <w:rPr>
                          <w:rFonts w:ascii="Helvetica"/>
                          <w:spacing w:val="21"/>
                          <w:sz w:val="17"/>
                        </w:rPr>
                        <w:t xml:space="preserve"> </w:t>
                      </w:r>
                      <w:r>
                        <w:rPr>
                          <w:rFonts w:ascii="Helvetica"/>
                          <w:sz w:val="17"/>
                        </w:rPr>
                        <w:t>to</w:t>
                      </w:r>
                      <w:r>
                        <w:rPr>
                          <w:rFonts w:ascii="Helvetica"/>
                          <w:spacing w:val="21"/>
                          <w:sz w:val="17"/>
                        </w:rPr>
                        <w:t xml:space="preserve"> </w:t>
                      </w:r>
                      <w:r>
                        <w:rPr>
                          <w:rFonts w:ascii="Helvetica"/>
                          <w:spacing w:val="-1"/>
                          <w:sz w:val="17"/>
                        </w:rPr>
                        <w:t>use</w:t>
                      </w:r>
                      <w:r>
                        <w:rPr>
                          <w:rFonts w:ascii="Helvetica"/>
                          <w:spacing w:val="21"/>
                          <w:sz w:val="17"/>
                        </w:rPr>
                        <w:t xml:space="preserve"> </w:t>
                      </w:r>
                      <w:r>
                        <w:rPr>
                          <w:rFonts w:ascii="Helvetica"/>
                          <w:sz w:val="17"/>
                        </w:rPr>
                        <w:t>this</w:t>
                      </w:r>
                      <w:r>
                        <w:rPr>
                          <w:rFonts w:ascii="Helvetica"/>
                          <w:spacing w:val="22"/>
                          <w:sz w:val="17"/>
                        </w:rPr>
                        <w:t xml:space="preserve"> </w:t>
                      </w:r>
                      <w:r>
                        <w:rPr>
                          <w:rFonts w:ascii="Helvetica"/>
                          <w:sz w:val="17"/>
                        </w:rPr>
                        <w:t>save</w:t>
                      </w:r>
                      <w:r>
                        <w:rPr>
                          <w:rFonts w:ascii="Helvetica"/>
                          <w:spacing w:val="21"/>
                          <w:sz w:val="17"/>
                        </w:rPr>
                        <w:t xml:space="preserve"> </w:t>
                      </w:r>
                      <w:r>
                        <w:rPr>
                          <w:rFonts w:ascii="Helvetica"/>
                          <w:spacing w:val="-1"/>
                          <w:sz w:val="17"/>
                        </w:rPr>
                        <w:t>in</w:t>
                      </w:r>
                      <w:r>
                        <w:rPr>
                          <w:rFonts w:ascii="Helvetica"/>
                          <w:spacing w:val="24"/>
                          <w:sz w:val="17"/>
                        </w:rPr>
                        <w:t xml:space="preserve"> </w:t>
                      </w:r>
                      <w:r>
                        <w:rPr>
                          <w:rFonts w:ascii="Helvetica"/>
                          <w:spacing w:val="-1"/>
                          <w:sz w:val="17"/>
                        </w:rPr>
                        <w:t>hand-to-hand</w:t>
                      </w:r>
                      <w:r>
                        <w:rPr>
                          <w:rFonts w:ascii="Helvetica"/>
                          <w:spacing w:val="-5"/>
                          <w:sz w:val="17"/>
                        </w:rPr>
                        <w:t xml:space="preserve"> </w:t>
                      </w:r>
                      <w:r>
                        <w:rPr>
                          <w:rFonts w:ascii="Helvetica"/>
                          <w:spacing w:val="-1"/>
                          <w:sz w:val="17"/>
                        </w:rPr>
                        <w:t>or</w:t>
                      </w:r>
                      <w:r>
                        <w:rPr>
                          <w:rFonts w:ascii="Helvetica"/>
                          <w:spacing w:val="-4"/>
                          <w:sz w:val="17"/>
                        </w:rPr>
                        <w:t xml:space="preserve"> </w:t>
                      </w:r>
                      <w:r>
                        <w:rPr>
                          <w:rFonts w:ascii="Helvetica"/>
                          <w:spacing w:val="-1"/>
                          <w:sz w:val="17"/>
                        </w:rPr>
                        <w:t>his</w:t>
                      </w:r>
                      <w:r>
                        <w:rPr>
                          <w:rFonts w:ascii="Helvetica"/>
                          <w:spacing w:val="-4"/>
                          <w:sz w:val="17"/>
                        </w:rPr>
                        <w:t xml:space="preserve"> </w:t>
                      </w:r>
                      <w:r>
                        <w:rPr>
                          <w:rFonts w:ascii="Helvetica"/>
                          <w:spacing w:val="-1"/>
                          <w:sz w:val="17"/>
                        </w:rPr>
                        <w:t>shield</w:t>
                      </w:r>
                      <w:r>
                        <w:rPr>
                          <w:rFonts w:ascii="Helvetica"/>
                          <w:spacing w:val="-4"/>
                          <w:sz w:val="17"/>
                        </w:rPr>
                        <w:t xml:space="preserve"> </w:t>
                      </w:r>
                      <w:r>
                        <w:rPr>
                          <w:rFonts w:ascii="Helvetica"/>
                          <w:spacing w:val="-1"/>
                          <w:sz w:val="17"/>
                        </w:rPr>
                        <w:t>save</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pacing w:val="-1"/>
                          <w:sz w:val="17"/>
                        </w:rPr>
                        <w:t>both.</w:t>
                      </w:r>
                      <w:r>
                        <w:rPr>
                          <w:rFonts w:ascii="Helvetica"/>
                          <w:spacing w:val="-4"/>
                          <w:sz w:val="17"/>
                        </w:rPr>
                        <w:t xml:space="preserve"> </w:t>
                      </w:r>
                      <w:r>
                        <w:rPr>
                          <w:rFonts w:ascii="Helvetica"/>
                          <w:sz w:val="17"/>
                        </w:rPr>
                        <w:t>If</w:t>
                      </w:r>
                      <w:r>
                        <w:rPr>
                          <w:rFonts w:ascii="Helvetica"/>
                          <w:spacing w:val="-4"/>
                          <w:sz w:val="17"/>
                        </w:rPr>
                        <w:t xml:space="preserve"> </w:t>
                      </w:r>
                      <w:r>
                        <w:rPr>
                          <w:rFonts w:ascii="Helvetica"/>
                          <w:spacing w:val="-1"/>
                          <w:sz w:val="17"/>
                        </w:rPr>
                        <w:t>you</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this</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pacing w:val="-1"/>
                          <w:sz w:val="17"/>
                        </w:rPr>
                        <w:t>again</w:t>
                      </w:r>
                      <w:r>
                        <w:rPr>
                          <w:rFonts w:ascii="Helvetica"/>
                          <w:spacing w:val="20"/>
                          <w:sz w:val="17"/>
                        </w:rPr>
                        <w:t xml:space="preserve"> </w:t>
                      </w:r>
                      <w:r>
                        <w:rPr>
                          <w:rFonts w:ascii="Helvetica"/>
                          <w:sz w:val="17"/>
                        </w:rPr>
                        <w:t>the</w:t>
                      </w:r>
                      <w:r>
                        <w:rPr>
                          <w:rFonts w:ascii="Helvetica"/>
                          <w:spacing w:val="3"/>
                          <w:sz w:val="17"/>
                        </w:rPr>
                        <w:t xml:space="preserve"> </w:t>
                      </w:r>
                      <w:r>
                        <w:rPr>
                          <w:rFonts w:ascii="Helvetica"/>
                          <w:spacing w:val="-1"/>
                          <w:sz w:val="17"/>
                        </w:rPr>
                        <w:t>Step</w:t>
                      </w:r>
                      <w:r>
                        <w:rPr>
                          <w:rFonts w:ascii="Helvetica"/>
                          <w:spacing w:val="3"/>
                          <w:sz w:val="17"/>
                        </w:rPr>
                        <w:t xml:space="preserve"> </w:t>
                      </w:r>
                      <w:r>
                        <w:rPr>
                          <w:rFonts w:ascii="Helvetica"/>
                          <w:spacing w:val="-1"/>
                          <w:sz w:val="17"/>
                        </w:rPr>
                        <w:t>aside</w:t>
                      </w:r>
                      <w:r>
                        <w:rPr>
                          <w:rFonts w:ascii="Helvetica"/>
                          <w:spacing w:val="4"/>
                          <w:sz w:val="17"/>
                        </w:rPr>
                        <w:t xml:space="preserve"> </w:t>
                      </w:r>
                      <w:r>
                        <w:rPr>
                          <w:rFonts w:ascii="Helvetica"/>
                          <w:spacing w:val="-1"/>
                          <w:sz w:val="17"/>
                        </w:rPr>
                        <w:t>roll</w:t>
                      </w:r>
                      <w:r>
                        <w:rPr>
                          <w:rFonts w:ascii="Helvetica"/>
                          <w:spacing w:val="3"/>
                          <w:sz w:val="17"/>
                        </w:rPr>
                        <w:t xml:space="preserve"> </w:t>
                      </w:r>
                      <w:r>
                        <w:rPr>
                          <w:rFonts w:ascii="Helvetica"/>
                          <w:spacing w:val="-1"/>
                          <w:sz w:val="17"/>
                        </w:rPr>
                        <w:t>goes</w:t>
                      </w:r>
                      <w:r>
                        <w:rPr>
                          <w:rFonts w:ascii="Helvetica"/>
                          <w:spacing w:val="4"/>
                          <w:sz w:val="17"/>
                        </w:rPr>
                        <w:t xml:space="preserve"> </w:t>
                      </w:r>
                      <w:r>
                        <w:rPr>
                          <w:rFonts w:ascii="Helvetica"/>
                          <w:spacing w:val="-1"/>
                          <w:sz w:val="17"/>
                        </w:rPr>
                        <w:t>down</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5+.</w:t>
                      </w:r>
                    </w:p>
                    <w:p w:rsidR="003D39BA" w:rsidRDefault="003D39BA" w:rsidP="005A02C9">
                      <w:pPr>
                        <w:numPr>
                          <w:ilvl w:val="0"/>
                          <w:numId w:val="3"/>
                        </w:numPr>
                        <w:tabs>
                          <w:tab w:val="left" w:pos="320"/>
                        </w:tabs>
                        <w:spacing w:before="113"/>
                        <w:ind w:left="140" w:right="138" w:firstLine="0"/>
                        <w:jc w:val="both"/>
                        <w:rPr>
                          <w:rFonts w:ascii="Helvetica" w:eastAsia="Helvetica" w:hAnsi="Helvetica" w:cs="Helvetica"/>
                          <w:sz w:val="17"/>
                          <w:szCs w:val="17"/>
                        </w:rPr>
                      </w:pPr>
                      <w:r>
                        <w:rPr>
                          <w:rFonts w:ascii="Helvetica"/>
                          <w:b/>
                          <w:spacing w:val="-1"/>
                          <w:sz w:val="17"/>
                        </w:rPr>
                        <w:t>Lightning</w:t>
                      </w:r>
                      <w:r>
                        <w:rPr>
                          <w:rFonts w:ascii="Helvetica"/>
                          <w:b/>
                          <w:spacing w:val="37"/>
                          <w:sz w:val="17"/>
                        </w:rPr>
                        <w:t xml:space="preserve"> </w:t>
                      </w:r>
                      <w:r>
                        <w:rPr>
                          <w:rFonts w:ascii="Helvetica"/>
                          <w:b/>
                          <w:spacing w:val="-1"/>
                          <w:sz w:val="17"/>
                        </w:rPr>
                        <w:t>Charge</w:t>
                      </w:r>
                      <w:r>
                        <w:rPr>
                          <w:rFonts w:ascii="Helvetica"/>
                          <w:b/>
                          <w:spacing w:val="37"/>
                          <w:sz w:val="17"/>
                        </w:rPr>
                        <w:t xml:space="preserve"> </w:t>
                      </w:r>
                      <w:r>
                        <w:rPr>
                          <w:rFonts w:ascii="Helvetica"/>
                          <w:sz w:val="17"/>
                        </w:rPr>
                        <w:t>-</w:t>
                      </w:r>
                      <w:r>
                        <w:rPr>
                          <w:rFonts w:ascii="Helvetica"/>
                          <w:spacing w:val="37"/>
                          <w:sz w:val="17"/>
                        </w:rPr>
                        <w:t xml:space="preserve"> </w:t>
                      </w:r>
                      <w:r>
                        <w:rPr>
                          <w:rFonts w:ascii="Helvetica"/>
                          <w:spacing w:val="-1"/>
                          <w:sz w:val="17"/>
                        </w:rPr>
                        <w:t>Pilot</w:t>
                      </w:r>
                      <w:r>
                        <w:rPr>
                          <w:rFonts w:ascii="Helvetica"/>
                          <w:spacing w:val="37"/>
                          <w:sz w:val="17"/>
                        </w:rPr>
                        <w:t xml:space="preserve"> </w:t>
                      </w:r>
                      <w:r>
                        <w:rPr>
                          <w:rFonts w:ascii="Helvetica"/>
                          <w:spacing w:val="-1"/>
                          <w:sz w:val="17"/>
                        </w:rPr>
                        <w:t>has</w:t>
                      </w:r>
                      <w:r>
                        <w:rPr>
                          <w:rFonts w:ascii="Helvetica"/>
                          <w:spacing w:val="37"/>
                          <w:sz w:val="17"/>
                        </w:rPr>
                        <w:t xml:space="preserve"> </w:t>
                      </w:r>
                      <w:r>
                        <w:rPr>
                          <w:rFonts w:ascii="Helvetica"/>
                          <w:spacing w:val="-1"/>
                          <w:sz w:val="17"/>
                        </w:rPr>
                        <w:t>become</w:t>
                      </w:r>
                      <w:r>
                        <w:rPr>
                          <w:rFonts w:ascii="Helvetica"/>
                          <w:spacing w:val="37"/>
                          <w:sz w:val="17"/>
                        </w:rPr>
                        <w:t xml:space="preserve"> </w:t>
                      </w:r>
                      <w:r>
                        <w:rPr>
                          <w:rFonts w:ascii="Helvetica"/>
                          <w:spacing w:val="-1"/>
                          <w:sz w:val="17"/>
                        </w:rPr>
                        <w:t>adept</w:t>
                      </w:r>
                      <w:r>
                        <w:rPr>
                          <w:rFonts w:ascii="Helvetica"/>
                          <w:spacing w:val="37"/>
                          <w:sz w:val="17"/>
                        </w:rPr>
                        <w:t xml:space="preserve"> </w:t>
                      </w:r>
                      <w:r>
                        <w:rPr>
                          <w:rFonts w:ascii="Helvetica"/>
                          <w:spacing w:val="-1"/>
                          <w:sz w:val="17"/>
                        </w:rPr>
                        <w:t>at</w:t>
                      </w:r>
                      <w:r>
                        <w:rPr>
                          <w:rFonts w:ascii="Helvetica"/>
                          <w:spacing w:val="37"/>
                          <w:sz w:val="17"/>
                        </w:rPr>
                        <w:t xml:space="preserve"> </w:t>
                      </w:r>
                      <w:r>
                        <w:rPr>
                          <w:rFonts w:ascii="Helvetica"/>
                          <w:spacing w:val="-1"/>
                          <w:sz w:val="17"/>
                        </w:rPr>
                        <w:t>getting</w:t>
                      </w:r>
                      <w:r>
                        <w:rPr>
                          <w:rFonts w:ascii="Helvetica"/>
                          <w:spacing w:val="38"/>
                          <w:sz w:val="17"/>
                        </w:rPr>
                        <w:t xml:space="preserve"> </w:t>
                      </w:r>
                      <w:r>
                        <w:rPr>
                          <w:rFonts w:ascii="Helvetica"/>
                          <w:sz w:val="17"/>
                        </w:rPr>
                        <w:t>the</w:t>
                      </w:r>
                      <w:r>
                        <w:rPr>
                          <w:rFonts w:ascii="Helvetica"/>
                          <w:spacing w:val="29"/>
                          <w:sz w:val="17"/>
                        </w:rPr>
                        <w:t xml:space="preserve"> </w:t>
                      </w:r>
                      <w:r>
                        <w:rPr>
                          <w:rFonts w:ascii="Helvetica"/>
                          <w:spacing w:val="-1"/>
                          <w:sz w:val="17"/>
                        </w:rPr>
                        <w:t>maximum</w:t>
                      </w:r>
                      <w:r>
                        <w:rPr>
                          <w:rFonts w:ascii="Helvetica"/>
                          <w:spacing w:val="12"/>
                          <w:sz w:val="17"/>
                        </w:rPr>
                        <w:t xml:space="preserve"> </w:t>
                      </w:r>
                      <w:r>
                        <w:rPr>
                          <w:rFonts w:ascii="Helvetica"/>
                          <w:sz w:val="17"/>
                        </w:rPr>
                        <w:t>thrust</w:t>
                      </w:r>
                      <w:r>
                        <w:rPr>
                          <w:rFonts w:ascii="Helvetica"/>
                          <w:spacing w:val="12"/>
                          <w:sz w:val="17"/>
                        </w:rPr>
                        <w:t xml:space="preserve"> </w:t>
                      </w:r>
                      <w:r>
                        <w:rPr>
                          <w:rFonts w:ascii="Helvetica"/>
                          <w:spacing w:val="-1"/>
                          <w:sz w:val="17"/>
                        </w:rPr>
                        <w:t>out</w:t>
                      </w:r>
                      <w:r>
                        <w:rPr>
                          <w:rFonts w:ascii="Helvetica"/>
                          <w:spacing w:val="12"/>
                          <w:sz w:val="17"/>
                        </w:rPr>
                        <w:t xml:space="preserve"> </w:t>
                      </w:r>
                      <w:r>
                        <w:rPr>
                          <w:rFonts w:ascii="Helvetica"/>
                          <w:spacing w:val="-1"/>
                          <w:sz w:val="17"/>
                        </w:rPr>
                        <w:t>his</w:t>
                      </w:r>
                      <w:r>
                        <w:rPr>
                          <w:rFonts w:ascii="Helvetica"/>
                          <w:spacing w:val="13"/>
                          <w:sz w:val="17"/>
                        </w:rPr>
                        <w:t xml:space="preserve"> </w:t>
                      </w:r>
                      <w:r>
                        <w:rPr>
                          <w:rFonts w:ascii="Helvetica"/>
                          <w:spacing w:val="-1"/>
                          <w:sz w:val="17"/>
                        </w:rPr>
                        <w:t>suit,</w:t>
                      </w:r>
                      <w:r>
                        <w:rPr>
                          <w:rFonts w:ascii="Helvetica"/>
                          <w:spacing w:val="12"/>
                          <w:sz w:val="17"/>
                        </w:rPr>
                        <w:t xml:space="preserve"> </w:t>
                      </w:r>
                      <w:r>
                        <w:rPr>
                          <w:rFonts w:ascii="Helvetica"/>
                          <w:spacing w:val="-1"/>
                          <w:sz w:val="17"/>
                        </w:rPr>
                        <w:t>he</w:t>
                      </w:r>
                      <w:r>
                        <w:rPr>
                          <w:rFonts w:ascii="Helvetica"/>
                          <w:spacing w:val="12"/>
                          <w:sz w:val="17"/>
                        </w:rPr>
                        <w:t xml:space="preserve"> </w:t>
                      </w:r>
                      <w:r>
                        <w:rPr>
                          <w:rFonts w:ascii="Helvetica"/>
                          <w:spacing w:val="-1"/>
                          <w:sz w:val="17"/>
                        </w:rPr>
                        <w:t>may</w:t>
                      </w:r>
                      <w:r>
                        <w:rPr>
                          <w:rFonts w:ascii="Helvetica"/>
                          <w:spacing w:val="13"/>
                          <w:sz w:val="17"/>
                        </w:rPr>
                        <w:t xml:space="preserve"> </w:t>
                      </w:r>
                      <w:r>
                        <w:rPr>
                          <w:rFonts w:ascii="Helvetica"/>
                          <w:spacing w:val="-1"/>
                          <w:sz w:val="17"/>
                        </w:rPr>
                        <w:t>add</w:t>
                      </w:r>
                      <w:r>
                        <w:rPr>
                          <w:rFonts w:ascii="Helvetica"/>
                          <w:spacing w:val="12"/>
                          <w:sz w:val="17"/>
                        </w:rPr>
                        <w:t xml:space="preserve"> </w:t>
                      </w:r>
                      <w:r>
                        <w:rPr>
                          <w:rFonts w:ascii="Helvetica"/>
                          <w:spacing w:val="-1"/>
                          <w:sz w:val="17"/>
                        </w:rPr>
                        <w:t>an</w:t>
                      </w:r>
                      <w:r>
                        <w:rPr>
                          <w:rFonts w:ascii="Helvetica"/>
                          <w:spacing w:val="12"/>
                          <w:sz w:val="17"/>
                        </w:rPr>
                        <w:t xml:space="preserve"> </w:t>
                      </w:r>
                      <w:r>
                        <w:rPr>
                          <w:rFonts w:ascii="Helvetica"/>
                          <w:spacing w:val="-1"/>
                          <w:sz w:val="17"/>
                        </w:rPr>
                        <w:t>additional</w:t>
                      </w:r>
                      <w:r>
                        <w:rPr>
                          <w:rFonts w:ascii="Helvetica"/>
                          <w:spacing w:val="13"/>
                          <w:sz w:val="17"/>
                        </w:rPr>
                        <w:t xml:space="preserve"> </w:t>
                      </w:r>
                      <w:r>
                        <w:rPr>
                          <w:rFonts w:ascii="Helvetica"/>
                          <w:spacing w:val="-1"/>
                          <w:sz w:val="17"/>
                        </w:rPr>
                        <w:t>2"</w:t>
                      </w:r>
                      <w:r>
                        <w:rPr>
                          <w:rFonts w:ascii="Helvetica"/>
                          <w:spacing w:val="12"/>
                          <w:sz w:val="17"/>
                        </w:rPr>
                        <w:t xml:space="preserve"> </w:t>
                      </w:r>
                      <w:r>
                        <w:rPr>
                          <w:rFonts w:ascii="Helvetica"/>
                          <w:sz w:val="17"/>
                        </w:rPr>
                        <w:t>to</w:t>
                      </w:r>
                      <w:r>
                        <w:rPr>
                          <w:rFonts w:ascii="Helvetica"/>
                          <w:spacing w:val="12"/>
                          <w:sz w:val="17"/>
                        </w:rPr>
                        <w:t xml:space="preserve"> </w:t>
                      </w:r>
                      <w:r>
                        <w:rPr>
                          <w:rFonts w:ascii="Helvetica"/>
                          <w:spacing w:val="-1"/>
                          <w:sz w:val="17"/>
                        </w:rPr>
                        <w:t>his</w:t>
                      </w:r>
                      <w:r>
                        <w:rPr>
                          <w:rFonts w:ascii="Helvetica"/>
                          <w:spacing w:val="20"/>
                          <w:sz w:val="17"/>
                        </w:rPr>
                        <w:t xml:space="preserve"> </w:t>
                      </w:r>
                      <w:r>
                        <w:rPr>
                          <w:rFonts w:ascii="Helvetica"/>
                          <w:spacing w:val="-1"/>
                          <w:sz w:val="17"/>
                        </w:rPr>
                        <w:t>charge</w:t>
                      </w:r>
                      <w:r>
                        <w:rPr>
                          <w:rFonts w:ascii="Helvetica"/>
                          <w:spacing w:val="4"/>
                          <w:sz w:val="17"/>
                        </w:rPr>
                        <w:t xml:space="preserve"> </w:t>
                      </w:r>
                      <w:r>
                        <w:rPr>
                          <w:rFonts w:ascii="Helvetica"/>
                          <w:spacing w:val="-1"/>
                          <w:sz w:val="17"/>
                        </w:rPr>
                        <w:t>move.</w:t>
                      </w:r>
                    </w:p>
                    <w:p w:rsidR="003D39BA" w:rsidRDefault="003D39BA" w:rsidP="005A02C9">
                      <w:pPr>
                        <w:numPr>
                          <w:ilvl w:val="0"/>
                          <w:numId w:val="3"/>
                        </w:numPr>
                        <w:tabs>
                          <w:tab w:val="left" w:pos="376"/>
                        </w:tabs>
                        <w:spacing w:before="113"/>
                        <w:ind w:right="137" w:firstLine="1"/>
                        <w:jc w:val="both"/>
                        <w:rPr>
                          <w:rFonts w:ascii="Helvetica" w:eastAsia="Helvetica" w:hAnsi="Helvetica" w:cs="Helvetica"/>
                          <w:sz w:val="17"/>
                          <w:szCs w:val="17"/>
                        </w:rPr>
                      </w:pPr>
                      <w:r>
                        <w:rPr>
                          <w:rFonts w:ascii="Helvetica"/>
                          <w:b/>
                          <w:sz w:val="17"/>
                        </w:rPr>
                        <w:t>Rapid</w:t>
                      </w:r>
                      <w:r>
                        <w:rPr>
                          <w:rFonts w:ascii="Helvetica"/>
                          <w:b/>
                          <w:spacing w:val="-2"/>
                          <w:sz w:val="17"/>
                        </w:rPr>
                        <w:t xml:space="preserve"> </w:t>
                      </w:r>
                      <w:r>
                        <w:rPr>
                          <w:rFonts w:ascii="Helvetica"/>
                          <w:b/>
                          <w:sz w:val="17"/>
                        </w:rPr>
                        <w:t>Fire</w:t>
                      </w:r>
                      <w:r>
                        <w:rPr>
                          <w:rFonts w:ascii="Helvetica"/>
                          <w:b/>
                          <w:spacing w:val="-1"/>
                          <w:sz w:val="17"/>
                        </w:rPr>
                        <w:t xml:space="preserve"> </w:t>
                      </w:r>
                      <w:r>
                        <w:rPr>
                          <w:rFonts w:ascii="Helvetica"/>
                          <w:sz w:val="17"/>
                        </w:rPr>
                        <w:t>-</w:t>
                      </w:r>
                      <w:r>
                        <w:rPr>
                          <w:rFonts w:ascii="Helvetica"/>
                          <w:spacing w:val="-1"/>
                          <w:sz w:val="17"/>
                        </w:rPr>
                        <w:t xml:space="preserve"> </w:t>
                      </w:r>
                      <w:r>
                        <w:rPr>
                          <w:rFonts w:ascii="Helvetica"/>
                          <w:sz w:val="17"/>
                        </w:rPr>
                        <w:t>If</w:t>
                      </w:r>
                      <w:r>
                        <w:rPr>
                          <w:rFonts w:ascii="Helvetica"/>
                          <w:spacing w:val="-1"/>
                          <w:sz w:val="17"/>
                        </w:rPr>
                        <w:t xml:space="preserve"> </w:t>
                      </w:r>
                      <w:r>
                        <w:rPr>
                          <w:rFonts w:ascii="Helvetica"/>
                          <w:sz w:val="17"/>
                        </w:rPr>
                        <w:t>the</w:t>
                      </w:r>
                      <w:r>
                        <w:rPr>
                          <w:rFonts w:ascii="Helvetica"/>
                          <w:spacing w:val="-1"/>
                          <w:sz w:val="17"/>
                        </w:rPr>
                        <w:t xml:space="preserve"> Mobile suit and Pilot do not move </w:t>
                      </w:r>
                      <w:r>
                        <w:rPr>
                          <w:rFonts w:ascii="Helvetica"/>
                          <w:sz w:val="17"/>
                        </w:rPr>
                        <w:t>they</w:t>
                      </w:r>
                      <w:r>
                        <w:rPr>
                          <w:rFonts w:ascii="Helvetica"/>
                          <w:spacing w:val="-1"/>
                          <w:sz w:val="17"/>
                        </w:rPr>
                        <w:t xml:space="preserve"> may</w:t>
                      </w:r>
                      <w:r>
                        <w:rPr>
                          <w:rFonts w:ascii="Helvetica"/>
                          <w:spacing w:val="27"/>
                          <w:sz w:val="17"/>
                        </w:rPr>
                        <w:t xml:space="preserve"> </w:t>
                      </w:r>
                      <w:r>
                        <w:rPr>
                          <w:rFonts w:ascii="Helvetica"/>
                          <w:sz w:val="17"/>
                        </w:rPr>
                        <w:t>fire</w:t>
                      </w:r>
                      <w:r>
                        <w:rPr>
                          <w:rFonts w:ascii="Helvetica"/>
                          <w:spacing w:val="7"/>
                          <w:sz w:val="17"/>
                        </w:rPr>
                        <w:t xml:space="preserve"> </w:t>
                      </w:r>
                      <w:r>
                        <w:rPr>
                          <w:rFonts w:ascii="Helvetica"/>
                          <w:sz w:val="17"/>
                        </w:rPr>
                        <w:t>their</w:t>
                      </w:r>
                      <w:r>
                        <w:rPr>
                          <w:rFonts w:ascii="Helvetica"/>
                          <w:spacing w:val="7"/>
                          <w:sz w:val="17"/>
                        </w:rPr>
                        <w:t xml:space="preserve"> </w:t>
                      </w:r>
                      <w:r>
                        <w:rPr>
                          <w:rFonts w:ascii="Helvetica"/>
                          <w:spacing w:val="-1"/>
                          <w:sz w:val="17"/>
                        </w:rPr>
                        <w:t>weapon</w:t>
                      </w:r>
                      <w:r>
                        <w:rPr>
                          <w:rFonts w:ascii="Helvetica"/>
                          <w:spacing w:val="8"/>
                          <w:sz w:val="17"/>
                        </w:rPr>
                        <w:t xml:space="preserve"> </w:t>
                      </w:r>
                      <w:r>
                        <w:rPr>
                          <w:rFonts w:ascii="Helvetica"/>
                          <w:spacing w:val="-1"/>
                          <w:sz w:val="17"/>
                        </w:rPr>
                        <w:t>an</w:t>
                      </w:r>
                      <w:r>
                        <w:rPr>
                          <w:rFonts w:ascii="Helvetica"/>
                          <w:spacing w:val="8"/>
                          <w:sz w:val="17"/>
                        </w:rPr>
                        <w:t xml:space="preserve"> </w:t>
                      </w:r>
                      <w:r>
                        <w:rPr>
                          <w:rFonts w:ascii="Helvetica"/>
                          <w:spacing w:val="-1"/>
                          <w:sz w:val="17"/>
                        </w:rPr>
                        <w:t>additional</w:t>
                      </w:r>
                      <w:r>
                        <w:rPr>
                          <w:rFonts w:ascii="Helvetica"/>
                          <w:spacing w:val="8"/>
                          <w:sz w:val="17"/>
                        </w:rPr>
                        <w:t xml:space="preserve"> </w:t>
                      </w:r>
                      <w:r>
                        <w:rPr>
                          <w:rFonts w:ascii="Helvetica"/>
                          <w:sz w:val="17"/>
                        </w:rPr>
                        <w:t>time</w:t>
                      </w:r>
                      <w:r>
                        <w:rPr>
                          <w:rFonts w:ascii="Helvetica"/>
                          <w:spacing w:val="7"/>
                          <w:sz w:val="17"/>
                        </w:rPr>
                        <w:t xml:space="preserve"> </w:t>
                      </w:r>
                      <w:r>
                        <w:rPr>
                          <w:rFonts w:ascii="Helvetica"/>
                          <w:sz w:val="17"/>
                        </w:rPr>
                        <w:t>than</w:t>
                      </w:r>
                      <w:r>
                        <w:rPr>
                          <w:rFonts w:ascii="Helvetica"/>
                          <w:spacing w:val="7"/>
                          <w:sz w:val="17"/>
                        </w:rPr>
                        <w:t xml:space="preserve"> </w:t>
                      </w:r>
                      <w:r>
                        <w:rPr>
                          <w:rFonts w:ascii="Helvetica"/>
                          <w:spacing w:val="-1"/>
                          <w:sz w:val="17"/>
                        </w:rPr>
                        <w:t>shown</w:t>
                      </w:r>
                      <w:r>
                        <w:rPr>
                          <w:rFonts w:ascii="Helvetica"/>
                          <w:spacing w:val="7"/>
                          <w:sz w:val="17"/>
                        </w:rPr>
                        <w:t xml:space="preserve"> </w:t>
                      </w:r>
                      <w:r>
                        <w:rPr>
                          <w:rFonts w:ascii="Helvetica"/>
                          <w:spacing w:val="-1"/>
                          <w:sz w:val="17"/>
                        </w:rPr>
                        <w:t>on</w:t>
                      </w:r>
                      <w:r>
                        <w:rPr>
                          <w:rFonts w:ascii="Helvetica"/>
                          <w:spacing w:val="8"/>
                          <w:sz w:val="17"/>
                        </w:rPr>
                        <w:t xml:space="preserve"> </w:t>
                      </w:r>
                      <w:r>
                        <w:rPr>
                          <w:rFonts w:ascii="Helvetica"/>
                          <w:sz w:val="17"/>
                        </w:rPr>
                        <w:t>the</w:t>
                      </w:r>
                      <w:r>
                        <w:rPr>
                          <w:rFonts w:ascii="Helvetica"/>
                          <w:spacing w:val="7"/>
                          <w:sz w:val="17"/>
                        </w:rPr>
                        <w:t xml:space="preserve"> </w:t>
                      </w:r>
                      <w:r>
                        <w:rPr>
                          <w:rFonts w:ascii="Helvetica"/>
                          <w:spacing w:val="-1"/>
                          <w:sz w:val="17"/>
                        </w:rPr>
                        <w:t>weapons</w:t>
                      </w:r>
                      <w:r>
                        <w:rPr>
                          <w:rFonts w:ascii="Helvetica"/>
                          <w:spacing w:val="25"/>
                          <w:sz w:val="17"/>
                        </w:rPr>
                        <w:t xml:space="preserve"> </w:t>
                      </w:r>
                      <w:r>
                        <w:rPr>
                          <w:rFonts w:ascii="Helvetica"/>
                          <w:spacing w:val="-1"/>
                          <w:sz w:val="17"/>
                        </w:rPr>
                        <w:t>profile.</w:t>
                      </w:r>
                      <w:r>
                        <w:rPr>
                          <w:rFonts w:ascii="Helvetica"/>
                          <w:spacing w:val="5"/>
                          <w:sz w:val="17"/>
                        </w:rPr>
                        <w:t xml:space="preserve"> </w:t>
                      </w:r>
                      <w:r>
                        <w:rPr>
                          <w:rFonts w:ascii="Helvetica"/>
                          <w:sz w:val="17"/>
                        </w:rPr>
                        <w:t>This</w:t>
                      </w:r>
                      <w:r>
                        <w:rPr>
                          <w:rFonts w:ascii="Helvetica"/>
                          <w:spacing w:val="8"/>
                          <w:sz w:val="17"/>
                        </w:rPr>
                        <w:t xml:space="preserve"> </w:t>
                      </w:r>
                      <w:r>
                        <w:rPr>
                          <w:rFonts w:ascii="Helvetica"/>
                          <w:spacing w:val="-1"/>
                          <w:sz w:val="17"/>
                        </w:rPr>
                        <w:t>skill</w:t>
                      </w:r>
                      <w:r>
                        <w:rPr>
                          <w:rFonts w:ascii="Helvetica"/>
                          <w:spacing w:val="8"/>
                          <w:sz w:val="17"/>
                        </w:rPr>
                        <w:t xml:space="preserve"> </w:t>
                      </w:r>
                      <w:r>
                        <w:rPr>
                          <w:rFonts w:ascii="Helvetica"/>
                          <w:spacing w:val="-1"/>
                          <w:sz w:val="17"/>
                        </w:rPr>
                        <w:t>cannot</w:t>
                      </w:r>
                      <w:r>
                        <w:rPr>
                          <w:rFonts w:ascii="Helvetica"/>
                          <w:spacing w:val="8"/>
                          <w:sz w:val="17"/>
                        </w:rPr>
                        <w:t xml:space="preserve"> </w:t>
                      </w:r>
                      <w:r>
                        <w:rPr>
                          <w:rFonts w:ascii="Helvetica"/>
                          <w:spacing w:val="-1"/>
                          <w:sz w:val="17"/>
                        </w:rPr>
                        <w:t>be</w:t>
                      </w:r>
                      <w:r>
                        <w:rPr>
                          <w:rFonts w:ascii="Helvetica"/>
                          <w:spacing w:val="8"/>
                          <w:sz w:val="17"/>
                        </w:rPr>
                        <w:t xml:space="preserve"> </w:t>
                      </w:r>
                      <w:r>
                        <w:rPr>
                          <w:rFonts w:ascii="Helvetica"/>
                          <w:spacing w:val="-1"/>
                          <w:sz w:val="17"/>
                        </w:rPr>
                        <w:t>used</w:t>
                      </w:r>
                      <w:r>
                        <w:rPr>
                          <w:rFonts w:ascii="Helvetica"/>
                          <w:spacing w:val="8"/>
                          <w:sz w:val="17"/>
                        </w:rPr>
                        <w:t xml:space="preserve"> </w:t>
                      </w:r>
                      <w:r>
                        <w:rPr>
                          <w:rFonts w:ascii="Helvetica"/>
                          <w:spacing w:val="-1"/>
                          <w:sz w:val="17"/>
                        </w:rPr>
                        <w:t>in</w:t>
                      </w:r>
                      <w:r>
                        <w:rPr>
                          <w:rFonts w:ascii="Helvetica"/>
                          <w:spacing w:val="8"/>
                          <w:sz w:val="17"/>
                        </w:rPr>
                        <w:t xml:space="preserve"> </w:t>
                      </w:r>
                      <w:r>
                        <w:rPr>
                          <w:rFonts w:ascii="Helvetica"/>
                          <w:spacing w:val="-1"/>
                          <w:sz w:val="17"/>
                        </w:rPr>
                        <w:t>conjunction</w:t>
                      </w:r>
                      <w:r>
                        <w:rPr>
                          <w:rFonts w:ascii="Helvetica"/>
                          <w:spacing w:val="8"/>
                          <w:sz w:val="17"/>
                        </w:rPr>
                        <w:t xml:space="preserve"> </w:t>
                      </w:r>
                      <w:r>
                        <w:rPr>
                          <w:rFonts w:ascii="Helvetica"/>
                          <w:spacing w:val="-1"/>
                          <w:sz w:val="17"/>
                        </w:rPr>
                        <w:t>with</w:t>
                      </w:r>
                      <w:r>
                        <w:rPr>
                          <w:rFonts w:ascii="Helvetica"/>
                          <w:spacing w:val="8"/>
                          <w:sz w:val="17"/>
                        </w:rPr>
                        <w:t xml:space="preserve"> </w:t>
                      </w:r>
                      <w:r>
                        <w:rPr>
                          <w:rFonts w:ascii="Helvetica"/>
                          <w:spacing w:val="-1"/>
                          <w:sz w:val="17"/>
                        </w:rPr>
                        <w:t>Heavy</w:t>
                      </w:r>
                      <w:r>
                        <w:rPr>
                          <w:rFonts w:ascii="Helvetica"/>
                          <w:spacing w:val="28"/>
                          <w:sz w:val="17"/>
                        </w:rPr>
                        <w:t xml:space="preserve"> </w:t>
                      </w:r>
                      <w:r>
                        <w:rPr>
                          <w:rFonts w:ascii="Helvetica"/>
                          <w:spacing w:val="-1"/>
                          <w:sz w:val="17"/>
                        </w:rPr>
                        <w:t>weapons.</w:t>
                      </w:r>
                    </w:p>
                    <w:p w:rsidR="003D39BA" w:rsidRDefault="003D39BA" w:rsidP="005A02C9">
                      <w:pPr>
                        <w:numPr>
                          <w:ilvl w:val="0"/>
                          <w:numId w:val="3"/>
                        </w:numPr>
                        <w:tabs>
                          <w:tab w:val="left" w:pos="370"/>
                        </w:tabs>
                        <w:spacing w:before="134"/>
                        <w:ind w:left="140" w:right="137" w:hanging="1"/>
                        <w:jc w:val="both"/>
                        <w:rPr>
                          <w:rFonts w:ascii="Helvetica" w:eastAsia="Helvetica" w:hAnsi="Helvetica" w:cs="Helvetica"/>
                          <w:sz w:val="17"/>
                          <w:szCs w:val="17"/>
                        </w:rPr>
                      </w:pPr>
                      <w:r>
                        <w:rPr>
                          <w:rFonts w:ascii="Helvetica"/>
                          <w:b/>
                          <w:sz w:val="17"/>
                        </w:rPr>
                        <w:t>Overwatch</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If</w:t>
                      </w:r>
                      <w:r>
                        <w:rPr>
                          <w:rFonts w:ascii="Helvetica"/>
                          <w:spacing w:val="5"/>
                          <w:sz w:val="17"/>
                        </w:rPr>
                        <w:t xml:space="preserve"> </w:t>
                      </w:r>
                      <w:r>
                        <w:rPr>
                          <w:rFonts w:ascii="Helvetica"/>
                          <w:sz w:val="17"/>
                        </w:rPr>
                        <w:t>the</w:t>
                      </w:r>
                      <w:r>
                        <w:rPr>
                          <w:rFonts w:ascii="Helvetica"/>
                          <w:spacing w:val="4"/>
                          <w:sz w:val="17"/>
                        </w:rPr>
                        <w:t xml:space="preserve"> </w:t>
                      </w:r>
                      <w:r>
                        <w:rPr>
                          <w:rFonts w:ascii="Helvetica"/>
                          <w:sz w:val="17"/>
                        </w:rPr>
                        <w:t>Mobile</w:t>
                      </w:r>
                      <w:r>
                        <w:rPr>
                          <w:rFonts w:ascii="Helvetica"/>
                          <w:spacing w:val="5"/>
                          <w:sz w:val="17"/>
                        </w:rPr>
                        <w:t xml:space="preserve"> </w:t>
                      </w:r>
                      <w:r>
                        <w:rPr>
                          <w:rFonts w:ascii="Helvetica"/>
                          <w:sz w:val="17"/>
                        </w:rPr>
                        <w:t>Suit</w:t>
                      </w:r>
                      <w:r>
                        <w:rPr>
                          <w:rFonts w:ascii="Helvetica"/>
                          <w:spacing w:val="4"/>
                          <w:sz w:val="17"/>
                        </w:rPr>
                        <w:t xml:space="preserve"> </w:t>
                      </w:r>
                      <w:r>
                        <w:rPr>
                          <w:rFonts w:ascii="Helvetica"/>
                          <w:sz w:val="17"/>
                        </w:rPr>
                        <w:t>stays</w:t>
                      </w:r>
                      <w:r>
                        <w:rPr>
                          <w:rFonts w:ascii="Helvetica"/>
                          <w:spacing w:val="5"/>
                          <w:sz w:val="17"/>
                        </w:rPr>
                        <w:t xml:space="preserve"> </w:t>
                      </w:r>
                      <w:r>
                        <w:rPr>
                          <w:rFonts w:ascii="Helvetica"/>
                          <w:sz w:val="17"/>
                        </w:rPr>
                        <w:t>still</w:t>
                      </w:r>
                      <w:r>
                        <w:rPr>
                          <w:rFonts w:ascii="Helvetica"/>
                          <w:spacing w:val="4"/>
                          <w:sz w:val="17"/>
                        </w:rPr>
                        <w:t xml:space="preserve"> </w:t>
                      </w:r>
                      <w:r>
                        <w:rPr>
                          <w:rFonts w:ascii="Helvetica"/>
                          <w:spacing w:val="-1"/>
                          <w:sz w:val="17"/>
                        </w:rPr>
                        <w:t>and</w:t>
                      </w:r>
                      <w:r>
                        <w:rPr>
                          <w:rFonts w:ascii="Helvetica"/>
                          <w:spacing w:val="5"/>
                          <w:sz w:val="17"/>
                        </w:rPr>
                        <w:t xml:space="preserve"> </w:t>
                      </w:r>
                      <w:r>
                        <w:rPr>
                          <w:rFonts w:ascii="Helvetica"/>
                          <w:spacing w:val="-1"/>
                          <w:sz w:val="17"/>
                        </w:rPr>
                        <w:t>does</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fire</w:t>
                      </w:r>
                      <w:r>
                        <w:rPr>
                          <w:rFonts w:ascii="Helvetica"/>
                          <w:spacing w:val="5"/>
                          <w:sz w:val="17"/>
                        </w:rPr>
                        <w:t xml:space="preserve"> </w:t>
                      </w:r>
                      <w:r>
                        <w:rPr>
                          <w:rFonts w:ascii="Helvetica"/>
                          <w:sz w:val="17"/>
                        </w:rPr>
                        <w:t>for</w:t>
                      </w:r>
                      <w:r>
                        <w:rPr>
                          <w:rFonts w:ascii="Helvetica"/>
                          <w:spacing w:val="24"/>
                          <w:w w:val="99"/>
                          <w:sz w:val="17"/>
                        </w:rPr>
                        <w:t xml:space="preserve"> </w:t>
                      </w:r>
                      <w:r>
                        <w:rPr>
                          <w:rFonts w:ascii="Helvetica"/>
                          <w:spacing w:val="-1"/>
                          <w:sz w:val="17"/>
                        </w:rPr>
                        <w:t>his</w:t>
                      </w:r>
                      <w:r>
                        <w:rPr>
                          <w:rFonts w:ascii="Helvetica"/>
                          <w:spacing w:val="7"/>
                          <w:sz w:val="17"/>
                        </w:rPr>
                        <w:t xml:space="preserve"> </w:t>
                      </w:r>
                      <w:r>
                        <w:rPr>
                          <w:rFonts w:ascii="Helvetica"/>
                          <w:spacing w:val="-1"/>
                          <w:sz w:val="17"/>
                        </w:rPr>
                        <w:t>entire</w:t>
                      </w:r>
                      <w:r>
                        <w:rPr>
                          <w:rFonts w:ascii="Helvetica"/>
                          <w:spacing w:val="8"/>
                          <w:sz w:val="17"/>
                        </w:rPr>
                        <w:t xml:space="preserve"> </w:t>
                      </w:r>
                      <w:r>
                        <w:rPr>
                          <w:rFonts w:ascii="Helvetica"/>
                          <w:sz w:val="17"/>
                        </w:rPr>
                        <w:t>turn</w:t>
                      </w:r>
                      <w:r>
                        <w:rPr>
                          <w:rFonts w:ascii="Helvetica"/>
                          <w:spacing w:val="8"/>
                          <w:sz w:val="17"/>
                        </w:rPr>
                        <w:t xml:space="preserve"> </w:t>
                      </w:r>
                      <w:r>
                        <w:rPr>
                          <w:rFonts w:ascii="Helvetica"/>
                          <w:spacing w:val="-1"/>
                          <w:sz w:val="17"/>
                        </w:rPr>
                        <w:t>he</w:t>
                      </w:r>
                      <w:r>
                        <w:rPr>
                          <w:rFonts w:ascii="Helvetica"/>
                          <w:spacing w:val="8"/>
                          <w:sz w:val="17"/>
                        </w:rPr>
                        <w:t xml:space="preserve"> </w:t>
                      </w:r>
                      <w:r>
                        <w:rPr>
                          <w:rFonts w:ascii="Helvetica"/>
                          <w:spacing w:val="-1"/>
                          <w:sz w:val="17"/>
                        </w:rPr>
                        <w:t>may</w:t>
                      </w:r>
                      <w:r>
                        <w:rPr>
                          <w:rFonts w:ascii="Helvetica"/>
                          <w:spacing w:val="8"/>
                          <w:sz w:val="17"/>
                        </w:rPr>
                        <w:t xml:space="preserve"> </w:t>
                      </w:r>
                      <w:r>
                        <w:rPr>
                          <w:rFonts w:ascii="Helvetica"/>
                          <w:sz w:val="17"/>
                        </w:rPr>
                        <w:t>fire</w:t>
                      </w:r>
                      <w:r>
                        <w:rPr>
                          <w:rFonts w:ascii="Helvetica"/>
                          <w:spacing w:val="8"/>
                          <w:sz w:val="17"/>
                        </w:rPr>
                        <w:t xml:space="preserve"> </w:t>
                      </w:r>
                      <w:r>
                        <w:rPr>
                          <w:rFonts w:ascii="Helvetica"/>
                          <w:spacing w:val="-1"/>
                          <w:sz w:val="17"/>
                        </w:rPr>
                        <w:t>one</w:t>
                      </w:r>
                      <w:r>
                        <w:rPr>
                          <w:rFonts w:ascii="Helvetica"/>
                          <w:spacing w:val="8"/>
                          <w:sz w:val="17"/>
                        </w:rPr>
                        <w:t xml:space="preserve"> </w:t>
                      </w:r>
                      <w:r>
                        <w:rPr>
                          <w:rFonts w:ascii="Helvetica"/>
                          <w:spacing w:val="-1"/>
                          <w:sz w:val="17"/>
                        </w:rPr>
                        <w:t>weapon</w:t>
                      </w:r>
                      <w:r>
                        <w:rPr>
                          <w:rFonts w:ascii="Helvetica"/>
                          <w:spacing w:val="8"/>
                          <w:sz w:val="17"/>
                        </w:rPr>
                        <w:t xml:space="preserve"> </w:t>
                      </w:r>
                      <w:r>
                        <w:rPr>
                          <w:rFonts w:ascii="Helvetica"/>
                          <w:spacing w:val="-1"/>
                          <w:sz w:val="17"/>
                        </w:rPr>
                        <w:t>at</w:t>
                      </w:r>
                      <w:r>
                        <w:rPr>
                          <w:rFonts w:ascii="Helvetica"/>
                          <w:spacing w:val="7"/>
                          <w:sz w:val="17"/>
                        </w:rPr>
                        <w:t xml:space="preserve"> </w:t>
                      </w:r>
                      <w:r>
                        <w:rPr>
                          <w:rFonts w:ascii="Helvetica"/>
                          <w:spacing w:val="-1"/>
                          <w:sz w:val="17"/>
                        </w:rPr>
                        <w:t>any</w:t>
                      </w:r>
                      <w:r>
                        <w:rPr>
                          <w:rFonts w:ascii="Helvetica"/>
                          <w:spacing w:val="8"/>
                          <w:sz w:val="17"/>
                        </w:rPr>
                        <w:t xml:space="preserve"> </w:t>
                      </w:r>
                      <w:r>
                        <w:rPr>
                          <w:rFonts w:ascii="Helvetica"/>
                          <w:sz w:val="17"/>
                        </w:rPr>
                        <w:t>time</w:t>
                      </w:r>
                      <w:r>
                        <w:rPr>
                          <w:rFonts w:ascii="Helvetica"/>
                          <w:spacing w:val="8"/>
                          <w:sz w:val="17"/>
                        </w:rPr>
                        <w:t xml:space="preserve"> </w:t>
                      </w:r>
                      <w:r>
                        <w:rPr>
                          <w:rFonts w:ascii="Helvetica"/>
                          <w:spacing w:val="-1"/>
                          <w:sz w:val="17"/>
                        </w:rPr>
                        <w:t>in</w:t>
                      </w:r>
                      <w:r>
                        <w:rPr>
                          <w:rFonts w:ascii="Helvetica"/>
                          <w:spacing w:val="8"/>
                          <w:sz w:val="17"/>
                        </w:rPr>
                        <w:t xml:space="preserve"> </w:t>
                      </w:r>
                      <w:r>
                        <w:rPr>
                          <w:rFonts w:ascii="Helvetica"/>
                          <w:spacing w:val="-1"/>
                          <w:sz w:val="17"/>
                        </w:rPr>
                        <w:t>his</w:t>
                      </w:r>
                      <w:r>
                        <w:rPr>
                          <w:rFonts w:ascii="Helvetica"/>
                          <w:spacing w:val="29"/>
                          <w:sz w:val="17"/>
                        </w:rPr>
                        <w:t xml:space="preserve"> </w:t>
                      </w:r>
                      <w:r>
                        <w:rPr>
                          <w:rFonts w:ascii="Helvetica"/>
                          <w:spacing w:val="-1"/>
                          <w:sz w:val="17"/>
                        </w:rPr>
                        <w:t>opponents</w:t>
                      </w:r>
                      <w:r>
                        <w:rPr>
                          <w:rFonts w:ascii="Helvetica"/>
                          <w:sz w:val="17"/>
                        </w:rPr>
                        <w:t xml:space="preserve"> turn.</w:t>
                      </w:r>
                    </w:p>
                    <w:p w:rsidR="003D39BA" w:rsidRDefault="003D39BA">
                      <w:pPr>
                        <w:numPr>
                          <w:ilvl w:val="0"/>
                          <w:numId w:val="3"/>
                        </w:numPr>
                        <w:tabs>
                          <w:tab w:val="left" w:pos="411"/>
                        </w:tabs>
                        <w:spacing w:before="133" w:line="268" w:lineRule="auto"/>
                        <w:ind w:left="140" w:right="138" w:firstLine="0"/>
                        <w:jc w:val="both"/>
                        <w:rPr>
                          <w:rFonts w:ascii="Helvetica" w:eastAsia="Helvetica" w:hAnsi="Helvetica" w:cs="Helvetica"/>
                          <w:sz w:val="17"/>
                          <w:szCs w:val="17"/>
                        </w:rPr>
                      </w:pPr>
                      <w:r>
                        <w:rPr>
                          <w:rFonts w:ascii="Helvetica"/>
                          <w:b/>
                          <w:spacing w:val="-1"/>
                          <w:sz w:val="17"/>
                        </w:rPr>
                        <w:t>Infiltration</w:t>
                      </w:r>
                      <w:r>
                        <w:rPr>
                          <w:rFonts w:ascii="Helvetica"/>
                          <w:b/>
                          <w:spacing w:val="34"/>
                          <w:sz w:val="17"/>
                        </w:rPr>
                        <w:t xml:space="preserve"> </w:t>
                      </w:r>
                      <w:r>
                        <w:rPr>
                          <w:rFonts w:ascii="Helvetica"/>
                          <w:sz w:val="17"/>
                        </w:rPr>
                        <w:t>-</w:t>
                      </w:r>
                      <w:r>
                        <w:rPr>
                          <w:rFonts w:ascii="Helvetica"/>
                          <w:spacing w:val="24"/>
                          <w:sz w:val="17"/>
                        </w:rPr>
                        <w:t xml:space="preserve"> </w:t>
                      </w:r>
                      <w:r>
                        <w:rPr>
                          <w:rFonts w:ascii="Helvetica"/>
                          <w:sz w:val="17"/>
                        </w:rPr>
                        <w:t>A</w:t>
                      </w:r>
                      <w:r>
                        <w:rPr>
                          <w:rFonts w:ascii="Helvetica"/>
                          <w:spacing w:val="24"/>
                          <w:sz w:val="17"/>
                        </w:rPr>
                        <w:t xml:space="preserve"> </w:t>
                      </w:r>
                      <w:r>
                        <w:rPr>
                          <w:rFonts w:ascii="Helvetica"/>
                          <w:spacing w:val="-1"/>
                          <w:sz w:val="17"/>
                        </w:rPr>
                        <w:t>pilot</w:t>
                      </w:r>
                      <w:r>
                        <w:rPr>
                          <w:rFonts w:ascii="Helvetica"/>
                          <w:spacing w:val="34"/>
                          <w:sz w:val="17"/>
                        </w:rPr>
                        <w:t xml:space="preserve"> </w:t>
                      </w:r>
                      <w:r>
                        <w:rPr>
                          <w:rFonts w:ascii="Helvetica"/>
                          <w:spacing w:val="-1"/>
                          <w:sz w:val="17"/>
                        </w:rPr>
                        <w:t>with</w:t>
                      </w:r>
                      <w:r>
                        <w:rPr>
                          <w:rFonts w:ascii="Helvetica"/>
                          <w:spacing w:val="34"/>
                          <w:sz w:val="17"/>
                        </w:rPr>
                        <w:t xml:space="preserve"> </w:t>
                      </w:r>
                      <w:r>
                        <w:rPr>
                          <w:rFonts w:ascii="Helvetica"/>
                          <w:sz w:val="17"/>
                        </w:rPr>
                        <w:t>this</w:t>
                      </w:r>
                      <w:r>
                        <w:rPr>
                          <w:rFonts w:ascii="Helvetica"/>
                          <w:spacing w:val="34"/>
                          <w:sz w:val="17"/>
                        </w:rPr>
                        <w:t xml:space="preserve"> </w:t>
                      </w:r>
                      <w:r>
                        <w:rPr>
                          <w:rFonts w:ascii="Helvetica"/>
                          <w:spacing w:val="-1"/>
                          <w:sz w:val="17"/>
                        </w:rPr>
                        <w:t>skill</w:t>
                      </w:r>
                      <w:r>
                        <w:rPr>
                          <w:rFonts w:ascii="Helvetica"/>
                          <w:spacing w:val="33"/>
                          <w:sz w:val="17"/>
                        </w:rPr>
                        <w:t xml:space="preserve"> </w:t>
                      </w:r>
                      <w:r>
                        <w:rPr>
                          <w:rFonts w:ascii="Helvetica"/>
                          <w:spacing w:val="-1"/>
                          <w:sz w:val="17"/>
                        </w:rPr>
                        <w:t>is</w:t>
                      </w:r>
                      <w:r>
                        <w:rPr>
                          <w:rFonts w:ascii="Helvetica"/>
                          <w:spacing w:val="34"/>
                          <w:sz w:val="17"/>
                        </w:rPr>
                        <w:t xml:space="preserve"> </w:t>
                      </w:r>
                      <w:r>
                        <w:rPr>
                          <w:rFonts w:ascii="Helvetica"/>
                          <w:spacing w:val="-1"/>
                          <w:sz w:val="17"/>
                        </w:rPr>
                        <w:t>always</w:t>
                      </w:r>
                      <w:r>
                        <w:rPr>
                          <w:rFonts w:ascii="Helvetica"/>
                          <w:spacing w:val="34"/>
                          <w:sz w:val="17"/>
                        </w:rPr>
                        <w:t xml:space="preserve"> </w:t>
                      </w:r>
                      <w:r>
                        <w:rPr>
                          <w:rFonts w:ascii="Helvetica"/>
                          <w:spacing w:val="-1"/>
                          <w:sz w:val="17"/>
                        </w:rPr>
                        <w:t>placed</w:t>
                      </w:r>
                      <w:r>
                        <w:rPr>
                          <w:rFonts w:ascii="Helvetica"/>
                          <w:spacing w:val="34"/>
                          <w:sz w:val="17"/>
                        </w:rPr>
                        <w:t xml:space="preserve"> </w:t>
                      </w:r>
                      <w:r>
                        <w:rPr>
                          <w:rFonts w:ascii="Helvetica"/>
                          <w:spacing w:val="-1"/>
                          <w:sz w:val="17"/>
                        </w:rPr>
                        <w:t>on</w:t>
                      </w:r>
                      <w:r>
                        <w:rPr>
                          <w:rFonts w:ascii="Helvetica"/>
                          <w:spacing w:val="34"/>
                          <w:sz w:val="17"/>
                        </w:rPr>
                        <w:t xml:space="preserve"> </w:t>
                      </w:r>
                      <w:r>
                        <w:rPr>
                          <w:rFonts w:ascii="Helvetica"/>
                          <w:sz w:val="17"/>
                        </w:rPr>
                        <w:t>the</w:t>
                      </w:r>
                      <w:r>
                        <w:rPr>
                          <w:rFonts w:ascii="Helvetica"/>
                          <w:spacing w:val="29"/>
                          <w:sz w:val="17"/>
                        </w:rPr>
                        <w:t xml:space="preserve"> </w:t>
                      </w:r>
                      <w:r>
                        <w:rPr>
                          <w:rFonts w:ascii="Helvetica"/>
                          <w:spacing w:val="-1"/>
                          <w:sz w:val="17"/>
                        </w:rPr>
                        <w:t>battlefield</w:t>
                      </w:r>
                      <w:r>
                        <w:rPr>
                          <w:rFonts w:ascii="Helvetica"/>
                          <w:spacing w:val="12"/>
                          <w:sz w:val="17"/>
                        </w:rPr>
                        <w:t xml:space="preserve"> </w:t>
                      </w:r>
                      <w:r>
                        <w:rPr>
                          <w:rFonts w:ascii="Helvetica"/>
                          <w:spacing w:val="-1"/>
                          <w:sz w:val="17"/>
                        </w:rPr>
                        <w:t>after</w:t>
                      </w:r>
                      <w:r>
                        <w:rPr>
                          <w:rFonts w:ascii="Helvetica"/>
                          <w:spacing w:val="13"/>
                          <w:sz w:val="17"/>
                        </w:rPr>
                        <w:t xml:space="preserve"> </w:t>
                      </w:r>
                      <w:r>
                        <w:rPr>
                          <w:rFonts w:ascii="Helvetica"/>
                          <w:sz w:val="17"/>
                        </w:rPr>
                        <w:t>the</w:t>
                      </w:r>
                      <w:r>
                        <w:rPr>
                          <w:rFonts w:ascii="Helvetica"/>
                          <w:spacing w:val="12"/>
                          <w:sz w:val="17"/>
                        </w:rPr>
                        <w:t xml:space="preserve"> </w:t>
                      </w:r>
                      <w:r>
                        <w:rPr>
                          <w:rFonts w:ascii="Helvetica"/>
                          <w:spacing w:val="-1"/>
                          <w:sz w:val="17"/>
                        </w:rPr>
                        <w:t>opposing</w:t>
                      </w:r>
                      <w:r>
                        <w:rPr>
                          <w:rFonts w:ascii="Helvetica"/>
                          <w:spacing w:val="13"/>
                          <w:sz w:val="17"/>
                        </w:rPr>
                        <w:t xml:space="preserve"> </w:t>
                      </w:r>
                      <w:r>
                        <w:rPr>
                          <w:rFonts w:ascii="Helvetica"/>
                          <w:sz w:val="17"/>
                        </w:rPr>
                        <w:t>team</w:t>
                      </w:r>
                      <w:r>
                        <w:rPr>
                          <w:rFonts w:ascii="Helvetica"/>
                          <w:spacing w:val="12"/>
                          <w:sz w:val="17"/>
                        </w:rPr>
                        <w:t xml:space="preserve"> </w:t>
                      </w:r>
                      <w:r>
                        <w:rPr>
                          <w:rFonts w:ascii="Helvetica"/>
                          <w:spacing w:val="-1"/>
                          <w:sz w:val="17"/>
                        </w:rPr>
                        <w:t>has</w:t>
                      </w:r>
                      <w:r>
                        <w:rPr>
                          <w:rFonts w:ascii="Helvetica"/>
                          <w:spacing w:val="13"/>
                          <w:sz w:val="17"/>
                        </w:rPr>
                        <w:t xml:space="preserve"> </w:t>
                      </w:r>
                      <w:r>
                        <w:rPr>
                          <w:rFonts w:ascii="Helvetica"/>
                          <w:spacing w:val="-1"/>
                          <w:sz w:val="17"/>
                        </w:rPr>
                        <w:t>been</w:t>
                      </w:r>
                      <w:r>
                        <w:rPr>
                          <w:rFonts w:ascii="Helvetica"/>
                          <w:spacing w:val="12"/>
                          <w:sz w:val="17"/>
                        </w:rPr>
                        <w:t xml:space="preserve"> </w:t>
                      </w:r>
                      <w:r>
                        <w:rPr>
                          <w:rFonts w:ascii="Helvetica"/>
                          <w:spacing w:val="-1"/>
                          <w:sz w:val="17"/>
                        </w:rPr>
                        <w:t>set</w:t>
                      </w:r>
                      <w:r>
                        <w:rPr>
                          <w:rFonts w:ascii="Helvetica"/>
                          <w:spacing w:val="13"/>
                          <w:sz w:val="17"/>
                        </w:rPr>
                        <w:t xml:space="preserve"> </w:t>
                      </w:r>
                      <w:r>
                        <w:rPr>
                          <w:rFonts w:ascii="Helvetica"/>
                          <w:spacing w:val="-1"/>
                          <w:sz w:val="17"/>
                        </w:rPr>
                        <w:t>up.</w:t>
                      </w:r>
                      <w:r>
                        <w:rPr>
                          <w:rFonts w:ascii="Helvetica"/>
                          <w:spacing w:val="12"/>
                          <w:sz w:val="17"/>
                        </w:rPr>
                        <w:t xml:space="preserve"> </w:t>
                      </w:r>
                      <w:r>
                        <w:rPr>
                          <w:rFonts w:ascii="Helvetica"/>
                          <w:spacing w:val="-1"/>
                          <w:sz w:val="17"/>
                        </w:rPr>
                        <w:t>He</w:t>
                      </w:r>
                      <w:r>
                        <w:rPr>
                          <w:rFonts w:ascii="Helvetica"/>
                          <w:spacing w:val="13"/>
                          <w:sz w:val="17"/>
                        </w:rPr>
                        <w:t xml:space="preserve"> </w:t>
                      </w:r>
                      <w:r>
                        <w:rPr>
                          <w:rFonts w:ascii="Helvetica"/>
                          <w:spacing w:val="-1"/>
                          <w:sz w:val="17"/>
                        </w:rPr>
                        <w:t>may</w:t>
                      </w:r>
                      <w:r>
                        <w:rPr>
                          <w:rFonts w:ascii="Helvetica"/>
                          <w:spacing w:val="12"/>
                          <w:sz w:val="17"/>
                        </w:rPr>
                        <w:t xml:space="preserve"> </w:t>
                      </w:r>
                      <w:r>
                        <w:rPr>
                          <w:rFonts w:ascii="Helvetica"/>
                          <w:spacing w:val="-1"/>
                          <w:sz w:val="17"/>
                        </w:rPr>
                        <w:t>be</w:t>
                      </w:r>
                      <w:r>
                        <w:rPr>
                          <w:rFonts w:ascii="Helvetica"/>
                          <w:spacing w:val="29"/>
                          <w:sz w:val="17"/>
                        </w:rPr>
                        <w:t xml:space="preserve"> </w:t>
                      </w:r>
                      <w:r>
                        <w:rPr>
                          <w:rFonts w:ascii="Helvetica"/>
                          <w:spacing w:val="-1"/>
                          <w:sz w:val="17"/>
                        </w:rPr>
                        <w:t xml:space="preserve">placed </w:t>
                      </w:r>
                      <w:r>
                        <w:rPr>
                          <w:rFonts w:ascii="Helvetica"/>
                          <w:sz w:val="17"/>
                        </w:rPr>
                        <w:t>anywhere on</w:t>
                      </w:r>
                      <w:r>
                        <w:rPr>
                          <w:rFonts w:ascii="Helvetica"/>
                          <w:spacing w:val="-1"/>
                          <w:sz w:val="17"/>
                        </w:rPr>
                        <w:t xml:space="preserve"> </w:t>
                      </w:r>
                      <w:r>
                        <w:rPr>
                          <w:rFonts w:ascii="Helvetica"/>
                          <w:sz w:val="17"/>
                        </w:rPr>
                        <w:t>the table</w:t>
                      </w:r>
                      <w:r>
                        <w:rPr>
                          <w:rFonts w:ascii="Helvetica"/>
                          <w:spacing w:val="-2"/>
                          <w:sz w:val="17"/>
                        </w:rPr>
                        <w:t xml:space="preserve"> </w:t>
                      </w:r>
                      <w:r>
                        <w:rPr>
                          <w:rFonts w:ascii="Helvetica"/>
                          <w:sz w:val="17"/>
                        </w:rPr>
                        <w:t>as long</w:t>
                      </w:r>
                      <w:r>
                        <w:rPr>
                          <w:rFonts w:ascii="Helvetica"/>
                          <w:spacing w:val="-1"/>
                          <w:sz w:val="17"/>
                        </w:rPr>
                        <w:t xml:space="preserve"> </w:t>
                      </w:r>
                      <w:r>
                        <w:rPr>
                          <w:rFonts w:ascii="Helvetica"/>
                          <w:sz w:val="17"/>
                        </w:rPr>
                        <w:t>as it's out</w:t>
                      </w:r>
                      <w:r>
                        <w:rPr>
                          <w:rFonts w:ascii="Helvetica"/>
                          <w:spacing w:val="-1"/>
                          <w:sz w:val="17"/>
                        </w:rPr>
                        <w:t xml:space="preserve"> </w:t>
                      </w:r>
                      <w:r>
                        <w:rPr>
                          <w:rFonts w:ascii="Helvetica"/>
                          <w:sz w:val="17"/>
                        </w:rPr>
                        <w:t>of sight</w:t>
                      </w:r>
                      <w:r>
                        <w:rPr>
                          <w:rFonts w:ascii="Helvetica"/>
                          <w:spacing w:val="-1"/>
                          <w:sz w:val="17"/>
                        </w:rPr>
                        <w:t xml:space="preserve"> </w:t>
                      </w:r>
                      <w:r>
                        <w:rPr>
                          <w:rFonts w:ascii="Helvetica"/>
                          <w:sz w:val="17"/>
                        </w:rPr>
                        <w:t>of any</w:t>
                      </w:r>
                      <w:r>
                        <w:rPr>
                          <w:rFonts w:ascii="Helvetica"/>
                          <w:spacing w:val="-1"/>
                          <w:sz w:val="17"/>
                        </w:rPr>
                        <w:t xml:space="preserve"> </w:t>
                      </w:r>
                      <w:r>
                        <w:rPr>
                          <w:rFonts w:ascii="Helvetica"/>
                          <w:sz w:val="17"/>
                        </w:rPr>
                        <w:t>of</w:t>
                      </w:r>
                      <w:r>
                        <w:rPr>
                          <w:rFonts w:ascii="Helvetica"/>
                          <w:spacing w:val="25"/>
                          <w:w w:val="99"/>
                          <w:sz w:val="17"/>
                        </w:rPr>
                        <w:t xml:space="preserve"> </w:t>
                      </w:r>
                      <w:r>
                        <w:rPr>
                          <w:rFonts w:ascii="Helvetica"/>
                          <w:sz w:val="17"/>
                        </w:rPr>
                        <w:t>the</w:t>
                      </w:r>
                      <w:r>
                        <w:rPr>
                          <w:rFonts w:ascii="Helvetica"/>
                          <w:spacing w:val="2"/>
                          <w:sz w:val="17"/>
                        </w:rPr>
                        <w:t xml:space="preserve"> </w:t>
                      </w:r>
                      <w:r>
                        <w:rPr>
                          <w:rFonts w:ascii="Helvetica"/>
                          <w:spacing w:val="-1"/>
                          <w:sz w:val="17"/>
                        </w:rPr>
                        <w:t>enemy</w:t>
                      </w:r>
                      <w:r>
                        <w:rPr>
                          <w:rFonts w:ascii="Helvetica"/>
                          <w:spacing w:val="3"/>
                          <w:sz w:val="17"/>
                        </w:rPr>
                        <w:t xml:space="preserve"> </w:t>
                      </w:r>
                      <w:r>
                        <w:rPr>
                          <w:rFonts w:ascii="Helvetica"/>
                          <w:sz w:val="17"/>
                        </w:rPr>
                        <w:t>team's</w:t>
                      </w:r>
                      <w:r>
                        <w:rPr>
                          <w:rFonts w:ascii="Helvetica"/>
                          <w:spacing w:val="3"/>
                          <w:sz w:val="17"/>
                        </w:rPr>
                        <w:t xml:space="preserve"> </w:t>
                      </w:r>
                      <w:r>
                        <w:rPr>
                          <w:rFonts w:ascii="Helvetica"/>
                          <w:sz w:val="17"/>
                        </w:rPr>
                        <w:t>suits.</w:t>
                      </w:r>
                    </w:p>
                  </w:txbxContent>
                </v:textbox>
              </v:shape>
            </v:group>
            <w10:wrap type="none"/>
            <w10:anchorlock/>
          </v:group>
        </w:pict>
      </w:r>
    </w:p>
    <w:p w:rsidR="00F87A27" w:rsidRDefault="00F87A27">
      <w:pPr>
        <w:spacing w:line="200" w:lineRule="atLeast"/>
        <w:rPr>
          <w:rFonts w:ascii="Stencil" w:eastAsia="Stencil" w:hAnsi="Stencil" w:cs="Stencil"/>
          <w:sz w:val="20"/>
          <w:szCs w:val="20"/>
        </w:rPr>
        <w:sectPr w:rsidR="00F87A27">
          <w:pgSz w:w="12240" w:h="15840"/>
          <w:pgMar w:top="240" w:right="620" w:bottom="280" w:left="640" w:header="720" w:footer="720" w:gutter="0"/>
          <w:cols w:space="720"/>
        </w:sectPr>
      </w:pPr>
    </w:p>
    <w:p w:rsidR="00F87A27" w:rsidRDefault="00E86CF6">
      <w:pPr>
        <w:rPr>
          <w:rFonts w:ascii="Times New Roman" w:eastAsia="Times New Roman" w:hAnsi="Times New Roman" w:cs="Times New Roman"/>
          <w:sz w:val="20"/>
          <w:szCs w:val="20"/>
        </w:rPr>
      </w:pPr>
      <w:r w:rsidRPr="00E86CF6">
        <w:lastRenderedPageBreak/>
        <w:pict>
          <v:shape id="_x0000_s1062" type="#_x0000_t202" style="position:absolute;margin-left:113.4pt;margin-top:24.6pt;width:388.65pt;height:62.2pt;z-index:-251712000;mso-position-horizontal-relative:page;mso-position-vertical-relative:page" filled="f" stroked="f">
            <v:textbox inset="0,0,0,0">
              <w:txbxContent>
                <w:p w:rsidR="003D39BA" w:rsidRDefault="003D39BA">
                  <w:pPr>
                    <w:rPr>
                      <w:rFonts w:ascii="Times New Roman" w:eastAsia="Times New Roman" w:hAnsi="Times New Roman" w:cs="Times New Roman"/>
                      <w:sz w:val="18"/>
                      <w:szCs w:val="18"/>
                    </w:rPr>
                  </w:pPr>
                </w:p>
                <w:p w:rsidR="003D39BA" w:rsidRDefault="003D39BA">
                  <w:pPr>
                    <w:rPr>
                      <w:rFonts w:ascii="Times New Roman" w:eastAsia="Times New Roman" w:hAnsi="Times New Roman" w:cs="Times New Roman"/>
                      <w:sz w:val="18"/>
                      <w:szCs w:val="18"/>
                    </w:rPr>
                  </w:pPr>
                </w:p>
                <w:p w:rsidR="003D39BA" w:rsidRDefault="003D39BA">
                  <w:pPr>
                    <w:rPr>
                      <w:rFonts w:ascii="Times New Roman" w:eastAsia="Times New Roman" w:hAnsi="Times New Roman" w:cs="Times New Roman"/>
                      <w:sz w:val="18"/>
                      <w:szCs w:val="18"/>
                    </w:rPr>
                  </w:pPr>
                </w:p>
                <w:p w:rsidR="003D39BA" w:rsidRDefault="003D39BA">
                  <w:pPr>
                    <w:rPr>
                      <w:rFonts w:ascii="Times New Roman" w:eastAsia="Times New Roman" w:hAnsi="Times New Roman" w:cs="Times New Roman"/>
                      <w:sz w:val="18"/>
                      <w:szCs w:val="18"/>
                    </w:rPr>
                  </w:pPr>
                </w:p>
                <w:p w:rsidR="003D39BA" w:rsidRDefault="003D39BA">
                  <w:pPr>
                    <w:spacing w:before="3"/>
                    <w:rPr>
                      <w:rFonts w:ascii="Times New Roman" w:eastAsia="Times New Roman" w:hAnsi="Times New Roman" w:cs="Times New Roman"/>
                      <w:sz w:val="14"/>
                      <w:szCs w:val="14"/>
                    </w:rPr>
                  </w:pPr>
                </w:p>
                <w:p w:rsidR="003D39BA" w:rsidRDefault="003D39BA">
                  <w:pPr>
                    <w:ind w:left="2058"/>
                    <w:rPr>
                      <w:rFonts w:ascii="Helvetica" w:eastAsia="Helvetica" w:hAnsi="Helvetica" w:cs="Helvetica"/>
                      <w:sz w:val="18"/>
                      <w:szCs w:val="18"/>
                    </w:rPr>
                  </w:pPr>
                  <w:r>
                    <w:rPr>
                      <w:rFonts w:ascii="Helvetica"/>
                      <w:b/>
                      <w:i/>
                      <w:spacing w:val="-1"/>
                      <w:w w:val="90"/>
                      <w:sz w:val="18"/>
                    </w:rPr>
                    <w:t>Pilot</w:t>
                  </w:r>
                  <w:r>
                    <w:rPr>
                      <w:rFonts w:ascii="Helvetica"/>
                      <w:b/>
                      <w:i/>
                      <w:spacing w:val="4"/>
                      <w:w w:val="90"/>
                      <w:sz w:val="18"/>
                    </w:rPr>
                    <w:t xml:space="preserve"> </w:t>
                  </w:r>
                  <w:r>
                    <w:rPr>
                      <w:rFonts w:ascii="Helvetica"/>
                      <w:b/>
                      <w:i/>
                      <w:spacing w:val="-2"/>
                      <w:w w:val="90"/>
                      <w:sz w:val="18"/>
                    </w:rPr>
                    <w:t>Bonus</w:t>
                  </w:r>
                </w:p>
              </w:txbxContent>
            </v:textbox>
            <w10:wrap anchorx="page" anchory="page"/>
          </v:shape>
        </w:pict>
      </w:r>
      <w:r w:rsidRPr="00E86CF6">
        <w:pict>
          <v:shape id="_x0000_s1061" type="#_x0000_t202" style="position:absolute;margin-left:113.15pt;margin-top:424pt;width:388.65pt;height:62.2pt;z-index:-251710976;mso-position-horizontal-relative:page;mso-position-vertical-relative:page" filled="f" stroked="f">
            <v:textbox inset="0,0,0,0">
              <w:txbxContent>
                <w:p w:rsidR="003D39BA" w:rsidRDefault="003D39BA">
                  <w:pPr>
                    <w:rPr>
                      <w:rFonts w:ascii="Times New Roman" w:eastAsia="Times New Roman" w:hAnsi="Times New Roman" w:cs="Times New Roman"/>
                      <w:sz w:val="18"/>
                      <w:szCs w:val="18"/>
                    </w:rPr>
                  </w:pPr>
                </w:p>
                <w:p w:rsidR="003D39BA" w:rsidRDefault="003D39BA">
                  <w:pPr>
                    <w:rPr>
                      <w:rFonts w:ascii="Times New Roman" w:eastAsia="Times New Roman" w:hAnsi="Times New Roman" w:cs="Times New Roman"/>
                      <w:sz w:val="18"/>
                      <w:szCs w:val="18"/>
                    </w:rPr>
                  </w:pPr>
                </w:p>
                <w:p w:rsidR="003D39BA" w:rsidRDefault="003D39BA">
                  <w:pPr>
                    <w:rPr>
                      <w:rFonts w:ascii="Times New Roman" w:eastAsia="Times New Roman" w:hAnsi="Times New Roman" w:cs="Times New Roman"/>
                      <w:sz w:val="18"/>
                      <w:szCs w:val="18"/>
                    </w:rPr>
                  </w:pPr>
                </w:p>
                <w:p w:rsidR="003D39BA" w:rsidRDefault="003D39BA">
                  <w:pPr>
                    <w:rPr>
                      <w:rFonts w:ascii="Times New Roman" w:eastAsia="Times New Roman" w:hAnsi="Times New Roman" w:cs="Times New Roman"/>
                      <w:sz w:val="18"/>
                      <w:szCs w:val="18"/>
                    </w:rPr>
                  </w:pPr>
                </w:p>
                <w:p w:rsidR="003D39BA" w:rsidRDefault="003D39BA">
                  <w:pPr>
                    <w:spacing w:before="3"/>
                    <w:rPr>
                      <w:rFonts w:ascii="Times New Roman" w:eastAsia="Times New Roman" w:hAnsi="Times New Roman" w:cs="Times New Roman"/>
                      <w:sz w:val="14"/>
                      <w:szCs w:val="14"/>
                    </w:rPr>
                  </w:pPr>
                </w:p>
                <w:p w:rsidR="003D39BA" w:rsidRDefault="003D39BA">
                  <w:pPr>
                    <w:ind w:left="2058"/>
                    <w:rPr>
                      <w:rFonts w:ascii="Helvetica" w:eastAsia="Helvetica" w:hAnsi="Helvetica" w:cs="Helvetica"/>
                      <w:sz w:val="18"/>
                      <w:szCs w:val="18"/>
                    </w:rPr>
                  </w:pPr>
                  <w:r>
                    <w:rPr>
                      <w:rFonts w:ascii="Helvetica"/>
                      <w:b/>
                      <w:i/>
                      <w:spacing w:val="-1"/>
                      <w:w w:val="90"/>
                      <w:sz w:val="18"/>
                    </w:rPr>
                    <w:t>Pilot</w:t>
                  </w:r>
                  <w:r>
                    <w:rPr>
                      <w:rFonts w:ascii="Helvetica"/>
                      <w:b/>
                      <w:i/>
                      <w:spacing w:val="4"/>
                      <w:w w:val="90"/>
                      <w:sz w:val="18"/>
                    </w:rPr>
                    <w:t xml:space="preserve"> </w:t>
                  </w:r>
                  <w:r>
                    <w:rPr>
                      <w:rFonts w:ascii="Helvetica"/>
                      <w:b/>
                      <w:i/>
                      <w:spacing w:val="-2"/>
                      <w:w w:val="90"/>
                      <w:sz w:val="18"/>
                    </w:rPr>
                    <w:t>Bonus</w:t>
                  </w:r>
                </w:p>
              </w:txbxContent>
            </v:textbox>
            <w10:wrap anchorx="page" anchory="page"/>
          </v:shape>
        </w:pict>
      </w:r>
      <w:r w:rsidRPr="00E86CF6">
        <w:pict>
          <v:group id="_x0000_s1044" style="position:absolute;margin-left:105.1pt;margin-top:1.7pt;width:405.35pt;height:390.5pt;z-index:-251709952;mso-position-horizontal-relative:page;mso-position-vertical-relative:page" coordorigin="2103,34" coordsize="8107,7810">
            <v:group id="_x0000_s1059" style="position:absolute;left:2126;top:57;width:8061;height:7763" coordorigin="2126,57" coordsize="8061,7763">
              <v:shape id="_x0000_s1060" style="position:absolute;left:2126;top:57;width:8061;height:7763" coordorigin="2126,57" coordsize="8061,7763" path="m2126,57r8060,l10186,7820r-8060,l2126,57xe" fillcolor="#666" stroked="f">
                <v:path arrowok="t"/>
              </v:shape>
            </v:group>
            <v:group id="_x0000_s1057" style="position:absolute;left:2114;top:46;width:8084;height:7786" coordorigin="2114,46" coordsize="8084,7786">
              <v:shape id="_x0000_s1058" style="position:absolute;left:2114;top:46;width:8084;height:7786" coordorigin="2114,46" coordsize="8084,7786" path="m2114,46r8084,l10198,7832r-8084,l2114,46xe" filled="f" strokeweight=".40639mm">
                <v:path arrowok="t"/>
              </v:shape>
            </v:group>
            <v:group id="_x0000_s1045" style="position:absolute;left:2483;top:1471;width:1775;height:265" coordorigin="2483,1471" coordsize="1775,265">
              <v:shape id="_x0000_s1056" style="position:absolute;left:2483;top:1471;width:1775;height:265" coordorigin="2483,1471" coordsize="1775,265" path="m2483,1471r1774,l4257,1736r-1774,l2483,1471xe" stroked="f">
                <v:path arrowok="t"/>
              </v:shape>
              <v:shape id="_x0000_s1055" type="#_x0000_t202" style="position:absolute;left:2246;top:1961;width:4882;height:1436" strokeweight="1pt">
                <v:textbox inset="0,0,0,0">
                  <w:txbxContent>
                    <w:p w:rsidR="003D39BA" w:rsidRDefault="003D39BA">
                      <w:pPr>
                        <w:spacing w:before="63"/>
                        <w:ind w:left="69"/>
                        <w:rPr>
                          <w:rFonts w:ascii="Helvetica" w:eastAsia="Helvetica" w:hAnsi="Helvetica" w:cs="Helvetica"/>
                          <w:sz w:val="18"/>
                          <w:szCs w:val="18"/>
                        </w:rPr>
                      </w:pPr>
                      <w:r>
                        <w:rPr>
                          <w:rFonts w:ascii="Helvetica"/>
                          <w:b/>
                          <w:spacing w:val="-1"/>
                          <w:sz w:val="18"/>
                        </w:rPr>
                        <w:t>Skills:</w:t>
                      </w:r>
                    </w:p>
                  </w:txbxContent>
                </v:textbox>
              </v:shape>
              <v:shape id="_x0000_s1054" type="#_x0000_t202" style="position:absolute;left:7415;top:1953;width:2640;height:1444" strokeweight="1pt">
                <v:textbox inset="0,0,0,0">
                  <w:txbxContent>
                    <w:p w:rsidR="003D39BA" w:rsidRDefault="003D39BA">
                      <w:pPr>
                        <w:spacing w:before="63"/>
                        <w:ind w:left="69"/>
                        <w:rPr>
                          <w:rFonts w:ascii="Helvetica" w:eastAsia="Helvetica" w:hAnsi="Helvetica" w:cs="Helvetica"/>
                          <w:sz w:val="18"/>
                          <w:szCs w:val="18"/>
                        </w:rPr>
                      </w:pPr>
                      <w:r>
                        <w:rPr>
                          <w:rFonts w:ascii="Helvetica"/>
                          <w:b/>
                          <w:spacing w:val="-1"/>
                          <w:sz w:val="18"/>
                        </w:rPr>
                        <w:t>Notes:</w:t>
                      </w:r>
                    </w:p>
                  </w:txbxContent>
                </v:textbox>
              </v:shape>
              <v:shape id="_x0000_s1053" type="#_x0000_t202" style="position:absolute;left:2244;top:4509;width:4882;height:1436" strokeweight="1pt">
                <v:textbox inset="0,0,0,0">
                  <w:txbxContent>
                    <w:p w:rsidR="003D39BA" w:rsidRDefault="003D39BA">
                      <w:pPr>
                        <w:spacing w:before="63"/>
                        <w:ind w:left="69"/>
                        <w:rPr>
                          <w:rFonts w:ascii="Helvetica" w:eastAsia="Helvetica" w:hAnsi="Helvetica" w:cs="Helvetica"/>
                          <w:sz w:val="18"/>
                          <w:szCs w:val="18"/>
                        </w:rPr>
                      </w:pPr>
                      <w:r>
                        <w:rPr>
                          <w:rFonts w:ascii="Helvetica"/>
                          <w:b/>
                          <w:spacing w:val="-1"/>
                          <w:sz w:val="18"/>
                        </w:rPr>
                        <w:t>Skills:</w:t>
                      </w:r>
                    </w:p>
                  </w:txbxContent>
                </v:textbox>
              </v:shape>
              <v:shape id="_x0000_s1052" type="#_x0000_t202" style="position:absolute;left:7413;top:4501;width:2640;height:1444" strokeweight="1pt">
                <v:textbox inset="0,0,0,0">
                  <w:txbxContent>
                    <w:p w:rsidR="003D39BA" w:rsidRDefault="003D39BA">
                      <w:pPr>
                        <w:spacing w:before="63"/>
                        <w:ind w:left="69"/>
                        <w:rPr>
                          <w:rFonts w:ascii="Helvetica" w:eastAsia="Helvetica" w:hAnsi="Helvetica" w:cs="Helvetica"/>
                          <w:sz w:val="18"/>
                          <w:szCs w:val="18"/>
                        </w:rPr>
                      </w:pPr>
                      <w:r>
                        <w:rPr>
                          <w:rFonts w:ascii="Helvetica"/>
                          <w:b/>
                          <w:spacing w:val="-1"/>
                          <w:sz w:val="18"/>
                        </w:rPr>
                        <w:t>Notes:</w:t>
                      </w:r>
                    </w:p>
                  </w:txbxContent>
                </v:textbox>
              </v:shape>
              <v:shape id="_x0000_s1051" type="#_x0000_t202" style="position:absolute;left:2244;top:6177;width:3250;height:1447"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3"/>
                          <w:w w:val="105"/>
                          <w:sz w:val="18"/>
                        </w:rPr>
                        <w:t>Weapons:</w:t>
                      </w:r>
                    </w:p>
                  </w:txbxContent>
                </v:textbox>
              </v:shape>
              <v:shape id="_x0000_s1050" type="#_x0000_t202" style="position:absolute;left:5729;top:6169;width:2300;height:1455"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1"/>
                          <w:w w:val="105"/>
                          <w:sz w:val="18"/>
                        </w:rPr>
                        <w:t>Special</w:t>
                      </w:r>
                      <w:r>
                        <w:rPr>
                          <w:rFonts w:ascii="Helvetica"/>
                          <w:b/>
                          <w:spacing w:val="-24"/>
                          <w:w w:val="105"/>
                          <w:sz w:val="18"/>
                        </w:rPr>
                        <w:t xml:space="preserve"> </w:t>
                      </w:r>
                      <w:r>
                        <w:rPr>
                          <w:rFonts w:ascii="Helvetica"/>
                          <w:b/>
                          <w:spacing w:val="-1"/>
                          <w:w w:val="105"/>
                          <w:sz w:val="18"/>
                        </w:rPr>
                        <w:t>Options:</w:t>
                      </w:r>
                    </w:p>
                  </w:txbxContent>
                </v:textbox>
              </v:shape>
              <v:shape id="_x0000_s1049" type="#_x0000_t202" style="position:absolute;left:8235;top:6159;width:1847;height:584"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1"/>
                          <w:w w:val="105"/>
                          <w:sz w:val="18"/>
                        </w:rPr>
                        <w:t>Speed:</w:t>
                      </w:r>
                    </w:p>
                  </w:txbxContent>
                </v:textbox>
              </v:shape>
              <v:shape id="_x0000_s1048" type="#_x0000_t202" style="position:absolute;left:8235;top:7042;width:1847;height:582"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6"/>
                          <w:w w:val="105"/>
                          <w:sz w:val="18"/>
                        </w:rPr>
                        <w:t>Troop</w:t>
                      </w:r>
                      <w:r>
                        <w:rPr>
                          <w:rFonts w:ascii="Helvetica"/>
                          <w:b/>
                          <w:spacing w:val="-19"/>
                          <w:w w:val="105"/>
                          <w:sz w:val="18"/>
                        </w:rPr>
                        <w:t xml:space="preserve"> </w:t>
                      </w:r>
                      <w:r>
                        <w:rPr>
                          <w:rFonts w:ascii="Helvetica"/>
                          <w:b/>
                          <w:spacing w:val="-1"/>
                          <w:w w:val="105"/>
                          <w:sz w:val="18"/>
                        </w:rPr>
                        <w:t>Category:</w:t>
                      </w:r>
                    </w:p>
                  </w:txbxContent>
                </v:textbox>
              </v:shape>
              <v:shape id="_x0000_s1047" type="#_x0000_t202" style="position:absolute;left:4481;top:126;width:3305;height:277" filled="f" stroked="f">
                <v:textbox inset="0,0,0,0">
                  <w:txbxContent>
                    <w:p w:rsidR="003D39BA" w:rsidRDefault="003D39BA">
                      <w:pPr>
                        <w:spacing w:before="28" w:line="248" w:lineRule="exact"/>
                        <w:rPr>
                          <w:rFonts w:ascii="Stencil" w:eastAsia="Stencil" w:hAnsi="Stencil" w:cs="Stencil"/>
                          <w:sz w:val="27"/>
                          <w:szCs w:val="27"/>
                        </w:rPr>
                      </w:pPr>
                      <w:r>
                        <w:rPr>
                          <w:rFonts w:ascii="Stencil"/>
                          <w:spacing w:val="-1"/>
                          <w:w w:val="110"/>
                          <w:sz w:val="27"/>
                        </w:rPr>
                        <w:t>PILOT</w:t>
                      </w:r>
                      <w:r>
                        <w:rPr>
                          <w:rFonts w:ascii="Stencil"/>
                          <w:spacing w:val="26"/>
                          <w:w w:val="110"/>
                          <w:sz w:val="27"/>
                        </w:rPr>
                        <w:t xml:space="preserve"> </w:t>
                      </w:r>
                      <w:r>
                        <w:rPr>
                          <w:rFonts w:ascii="Stencil"/>
                          <w:w w:val="110"/>
                          <w:sz w:val="27"/>
                        </w:rPr>
                        <w:t>&amp;</w:t>
                      </w:r>
                      <w:r>
                        <w:rPr>
                          <w:rFonts w:ascii="Stencil"/>
                          <w:spacing w:val="43"/>
                          <w:w w:val="110"/>
                          <w:sz w:val="27"/>
                        </w:rPr>
                        <w:t xml:space="preserve"> </w:t>
                      </w:r>
                      <w:r>
                        <w:rPr>
                          <w:rFonts w:ascii="Stencil"/>
                          <w:w w:val="110"/>
                          <w:sz w:val="27"/>
                        </w:rPr>
                        <w:t>SUIT</w:t>
                      </w:r>
                      <w:r>
                        <w:rPr>
                          <w:rFonts w:ascii="Stencil"/>
                          <w:spacing w:val="26"/>
                          <w:w w:val="110"/>
                          <w:sz w:val="27"/>
                        </w:rPr>
                        <w:t xml:space="preserve"> </w:t>
                      </w:r>
                      <w:r>
                        <w:rPr>
                          <w:rFonts w:ascii="Stencil"/>
                          <w:spacing w:val="-1"/>
                          <w:w w:val="110"/>
                          <w:sz w:val="27"/>
                        </w:rPr>
                        <w:t>DATAFAX</w:t>
                      </w:r>
                    </w:p>
                  </w:txbxContent>
                </v:textbox>
              </v:shape>
              <v:shape id="_x0000_s1046" type="#_x0000_t202" style="position:absolute;left:2234;top:7638;width:3017;height:163" filled="f" stroked="f">
                <v:textbox inset="0,0,0,0">
                  <w:txbxContent>
                    <w:p w:rsidR="003D39BA" w:rsidRDefault="003D39BA">
                      <w:pPr>
                        <w:spacing w:before="8" w:line="154" w:lineRule="exact"/>
                        <w:rPr>
                          <w:rFonts w:ascii="Helvetica" w:eastAsia="Helvetica" w:hAnsi="Helvetica" w:cs="Helvetica"/>
                          <w:sz w:val="16"/>
                          <w:szCs w:val="16"/>
                        </w:rPr>
                      </w:pPr>
                      <w:r>
                        <w:rPr>
                          <w:rFonts w:ascii="Helvetica"/>
                          <w:i/>
                          <w:spacing w:val="-2"/>
                          <w:sz w:val="16"/>
                        </w:rPr>
                        <w:t>Permission</w:t>
                      </w:r>
                      <w:r>
                        <w:rPr>
                          <w:rFonts w:ascii="Helvetica"/>
                          <w:i/>
                          <w:spacing w:val="10"/>
                          <w:sz w:val="16"/>
                        </w:rPr>
                        <w:t xml:space="preserve"> </w:t>
                      </w:r>
                      <w:r>
                        <w:rPr>
                          <w:rFonts w:ascii="Helvetica"/>
                          <w:i/>
                          <w:spacing w:val="-1"/>
                          <w:sz w:val="16"/>
                        </w:rPr>
                        <w:t>to</w:t>
                      </w:r>
                      <w:r>
                        <w:rPr>
                          <w:rFonts w:ascii="Helvetica"/>
                          <w:i/>
                          <w:spacing w:val="10"/>
                          <w:sz w:val="16"/>
                        </w:rPr>
                        <w:t xml:space="preserve"> </w:t>
                      </w:r>
                      <w:r>
                        <w:rPr>
                          <w:rFonts w:ascii="Helvetica"/>
                          <w:i/>
                          <w:spacing w:val="-2"/>
                          <w:sz w:val="16"/>
                        </w:rPr>
                        <w:t>Photocopy</w:t>
                      </w:r>
                      <w:r>
                        <w:rPr>
                          <w:rFonts w:ascii="Helvetica"/>
                          <w:i/>
                          <w:spacing w:val="11"/>
                          <w:sz w:val="16"/>
                        </w:rPr>
                        <w:t xml:space="preserve"> </w:t>
                      </w:r>
                      <w:r>
                        <w:rPr>
                          <w:rFonts w:ascii="Helvetica"/>
                          <w:i/>
                          <w:spacing w:val="-2"/>
                          <w:sz w:val="16"/>
                        </w:rPr>
                        <w:t>for</w:t>
                      </w:r>
                      <w:r>
                        <w:rPr>
                          <w:rFonts w:ascii="Helvetica"/>
                          <w:i/>
                          <w:spacing w:val="10"/>
                          <w:sz w:val="16"/>
                        </w:rPr>
                        <w:t xml:space="preserve"> </w:t>
                      </w:r>
                      <w:r>
                        <w:rPr>
                          <w:rFonts w:ascii="Helvetica"/>
                          <w:i/>
                          <w:spacing w:val="-1"/>
                          <w:sz w:val="16"/>
                        </w:rPr>
                        <w:t>personal</w:t>
                      </w:r>
                      <w:r>
                        <w:rPr>
                          <w:rFonts w:ascii="Helvetica"/>
                          <w:i/>
                          <w:spacing w:val="11"/>
                          <w:sz w:val="16"/>
                        </w:rPr>
                        <w:t xml:space="preserve"> </w:t>
                      </w:r>
                      <w:r>
                        <w:rPr>
                          <w:rFonts w:ascii="Helvetica"/>
                          <w:i/>
                          <w:spacing w:val="-1"/>
                          <w:sz w:val="16"/>
                        </w:rPr>
                        <w:t>use</w:t>
                      </w:r>
                    </w:p>
                  </w:txbxContent>
                </v:textbox>
              </v:shape>
            </v:group>
            <w10:wrap anchorx="page" anchory="page"/>
          </v:group>
        </w:pict>
      </w:r>
      <w:r w:rsidRPr="00E86CF6">
        <w:pict>
          <v:group id="_x0000_s1026" style="position:absolute;margin-left:104.85pt;margin-top:401.05pt;width:405.35pt;height:390.5pt;z-index:-251708928;mso-position-horizontal-relative:page;mso-position-vertical-relative:page" coordorigin="2098,8022" coordsize="8107,7810">
            <v:group id="_x0000_s1042" style="position:absolute;left:2121;top:8045;width:8061;height:7763" coordorigin="2121,8045" coordsize="8061,7763">
              <v:shape id="_x0000_s1043" style="position:absolute;left:2121;top:8045;width:8061;height:7763" coordorigin="2121,8045" coordsize="8061,7763" path="m2121,8045r8061,l10182,15808r-8061,l2121,8045xe" fillcolor="#666" stroked="f">
                <v:path arrowok="t"/>
              </v:shape>
            </v:group>
            <v:group id="_x0000_s1040" style="position:absolute;left:2109;top:8033;width:8084;height:7786" coordorigin="2109,8033" coordsize="8084,7786">
              <v:shape id="_x0000_s1041" style="position:absolute;left:2109;top:8033;width:8084;height:7786" coordorigin="2109,8033" coordsize="8084,7786" path="m2109,8033r8084,l10193,15819r-8084,l2109,8033xe" filled="f" strokeweight=".40639mm">
                <v:path arrowok="t"/>
              </v:shape>
            </v:group>
            <v:group id="_x0000_s1038" style="position:absolute;left:2238;top:8080;width:7826;height:346" coordorigin="2238,8080" coordsize="7826,346">
              <v:shape id="_x0000_s1039" style="position:absolute;left:2238;top:8080;width:7826;height:346" coordorigin="2238,8080" coordsize="7826,346" path="m2238,8080r7825,l10063,8426r-7825,l2238,8080xe" fillcolor="#666" stroked="f">
                <v:path arrowok="t"/>
              </v:shape>
            </v:group>
            <v:group id="_x0000_s1027" style="position:absolute;left:2478;top:9459;width:1775;height:266" coordorigin="2478,9459" coordsize="1775,266">
              <v:shape id="_x0000_s1037" style="position:absolute;left:2478;top:9459;width:1775;height:266" coordorigin="2478,9459" coordsize="1775,266" path="m2478,9459r1774,l4252,9724r-1774,l2478,9459xe" stroked="f">
                <v:path arrowok="t"/>
              </v:shape>
              <v:shape id="_x0000_s1036" type="#_x0000_t202" style="position:absolute;left:2241;top:9948;width:4882;height:1436" strokeweight="1pt">
                <v:textbox inset="0,0,0,0">
                  <w:txbxContent>
                    <w:p w:rsidR="003D39BA" w:rsidRDefault="003D39BA">
                      <w:pPr>
                        <w:spacing w:before="63"/>
                        <w:ind w:left="69"/>
                        <w:rPr>
                          <w:rFonts w:ascii="Helvetica" w:eastAsia="Helvetica" w:hAnsi="Helvetica" w:cs="Helvetica"/>
                          <w:sz w:val="18"/>
                          <w:szCs w:val="18"/>
                        </w:rPr>
                      </w:pPr>
                      <w:r>
                        <w:rPr>
                          <w:rFonts w:ascii="Helvetica"/>
                          <w:b/>
                          <w:spacing w:val="-1"/>
                          <w:sz w:val="18"/>
                        </w:rPr>
                        <w:t>Skills:</w:t>
                      </w:r>
                    </w:p>
                  </w:txbxContent>
                </v:textbox>
              </v:shape>
              <v:shape id="_x0000_s1035" type="#_x0000_t202" style="position:absolute;left:7410;top:9941;width:2640;height:1444" strokeweight="1pt">
                <v:textbox inset="0,0,0,0">
                  <w:txbxContent>
                    <w:p w:rsidR="003D39BA" w:rsidRDefault="003D39BA">
                      <w:pPr>
                        <w:spacing w:before="63"/>
                        <w:ind w:left="69"/>
                        <w:rPr>
                          <w:rFonts w:ascii="Helvetica" w:eastAsia="Helvetica" w:hAnsi="Helvetica" w:cs="Helvetica"/>
                          <w:sz w:val="18"/>
                          <w:szCs w:val="18"/>
                        </w:rPr>
                      </w:pPr>
                      <w:r>
                        <w:rPr>
                          <w:rFonts w:ascii="Helvetica"/>
                          <w:b/>
                          <w:spacing w:val="-1"/>
                          <w:sz w:val="18"/>
                        </w:rPr>
                        <w:t>Notes:</w:t>
                      </w:r>
                    </w:p>
                  </w:txbxContent>
                </v:textbox>
              </v:shape>
              <v:shape id="_x0000_s1034" type="#_x0000_t202" style="position:absolute;left:2240;top:12497;width:4882;height:1436" strokeweight="1pt">
                <v:textbox inset="0,0,0,0">
                  <w:txbxContent>
                    <w:p w:rsidR="003D39BA" w:rsidRDefault="003D39BA">
                      <w:pPr>
                        <w:spacing w:before="62"/>
                        <w:ind w:left="69"/>
                        <w:rPr>
                          <w:rFonts w:ascii="Helvetica" w:eastAsia="Helvetica" w:hAnsi="Helvetica" w:cs="Helvetica"/>
                          <w:sz w:val="18"/>
                          <w:szCs w:val="18"/>
                        </w:rPr>
                      </w:pPr>
                      <w:r>
                        <w:rPr>
                          <w:rFonts w:ascii="Helvetica"/>
                          <w:b/>
                          <w:spacing w:val="-1"/>
                          <w:sz w:val="18"/>
                        </w:rPr>
                        <w:t>Skills:</w:t>
                      </w:r>
                    </w:p>
                  </w:txbxContent>
                </v:textbox>
              </v:shape>
              <v:shape id="_x0000_s1033" type="#_x0000_t202" style="position:absolute;left:7408;top:12489;width:2640;height:1444" strokeweight="1pt">
                <v:textbox inset="0,0,0,0">
                  <w:txbxContent>
                    <w:p w:rsidR="003D39BA" w:rsidRDefault="003D39BA">
                      <w:pPr>
                        <w:spacing w:before="63"/>
                        <w:ind w:left="69"/>
                        <w:rPr>
                          <w:rFonts w:ascii="Helvetica" w:eastAsia="Helvetica" w:hAnsi="Helvetica" w:cs="Helvetica"/>
                          <w:sz w:val="18"/>
                          <w:szCs w:val="18"/>
                        </w:rPr>
                      </w:pPr>
                      <w:r>
                        <w:rPr>
                          <w:rFonts w:ascii="Helvetica"/>
                          <w:b/>
                          <w:spacing w:val="-1"/>
                          <w:sz w:val="18"/>
                        </w:rPr>
                        <w:t>Notes:</w:t>
                      </w:r>
                    </w:p>
                  </w:txbxContent>
                </v:textbox>
              </v:shape>
              <v:shape id="_x0000_s1032" type="#_x0000_t202" style="position:absolute;left:2240;top:14165;width:3250;height:1447"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3"/>
                          <w:w w:val="105"/>
                          <w:sz w:val="18"/>
                        </w:rPr>
                        <w:t>Weapons:</w:t>
                      </w:r>
                    </w:p>
                  </w:txbxContent>
                </v:textbox>
              </v:shape>
              <v:shape id="_x0000_s1031" type="#_x0000_t202" style="position:absolute;left:5724;top:14157;width:2300;height:1455"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1"/>
                          <w:w w:val="105"/>
                          <w:sz w:val="18"/>
                        </w:rPr>
                        <w:t>Special</w:t>
                      </w:r>
                      <w:r>
                        <w:rPr>
                          <w:rFonts w:ascii="Helvetica"/>
                          <w:b/>
                          <w:spacing w:val="-24"/>
                          <w:w w:val="105"/>
                          <w:sz w:val="18"/>
                        </w:rPr>
                        <w:t xml:space="preserve"> </w:t>
                      </w:r>
                      <w:r>
                        <w:rPr>
                          <w:rFonts w:ascii="Helvetica"/>
                          <w:b/>
                          <w:spacing w:val="-1"/>
                          <w:w w:val="105"/>
                          <w:sz w:val="18"/>
                        </w:rPr>
                        <w:t>Options:</w:t>
                      </w:r>
                    </w:p>
                  </w:txbxContent>
                </v:textbox>
              </v:shape>
              <v:shape id="_x0000_s1030" type="#_x0000_t202" style="position:absolute;left:8230;top:14147;width:1848;height:584"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1"/>
                          <w:w w:val="105"/>
                          <w:sz w:val="18"/>
                        </w:rPr>
                        <w:t>Speed:</w:t>
                      </w:r>
                    </w:p>
                  </w:txbxContent>
                </v:textbox>
              </v:shape>
              <v:shape id="_x0000_s1029" type="#_x0000_t202" style="position:absolute;left:8230;top:15030;width:1848;height:582" strokeweight="1pt">
                <v:textbox inset="0,0,0,0">
                  <w:txbxContent>
                    <w:p w:rsidR="003D39BA" w:rsidRDefault="003D39BA">
                      <w:pPr>
                        <w:spacing w:before="64"/>
                        <w:ind w:left="69"/>
                        <w:rPr>
                          <w:rFonts w:ascii="Helvetica" w:eastAsia="Helvetica" w:hAnsi="Helvetica" w:cs="Helvetica"/>
                          <w:sz w:val="18"/>
                          <w:szCs w:val="18"/>
                        </w:rPr>
                      </w:pPr>
                      <w:r>
                        <w:rPr>
                          <w:rFonts w:ascii="Helvetica"/>
                          <w:b/>
                          <w:spacing w:val="-6"/>
                          <w:w w:val="105"/>
                          <w:sz w:val="18"/>
                        </w:rPr>
                        <w:t>Troop</w:t>
                      </w:r>
                      <w:r>
                        <w:rPr>
                          <w:rFonts w:ascii="Helvetica"/>
                          <w:b/>
                          <w:spacing w:val="-19"/>
                          <w:w w:val="105"/>
                          <w:sz w:val="18"/>
                        </w:rPr>
                        <w:t xml:space="preserve"> </w:t>
                      </w:r>
                      <w:r>
                        <w:rPr>
                          <w:rFonts w:ascii="Helvetica"/>
                          <w:b/>
                          <w:spacing w:val="-1"/>
                          <w:w w:val="105"/>
                          <w:sz w:val="18"/>
                        </w:rPr>
                        <w:t>Category:</w:t>
                      </w:r>
                    </w:p>
                  </w:txbxContent>
                </v:textbox>
              </v:shape>
              <v:shape id="_x0000_s1028" type="#_x0000_t202" style="position:absolute;left:4498;top:8143;width:3305;height:277" filled="f" stroked="f">
                <v:textbox inset="0,0,0,0">
                  <w:txbxContent>
                    <w:p w:rsidR="003D39BA" w:rsidRDefault="003D39BA">
                      <w:pPr>
                        <w:spacing w:before="28" w:line="248" w:lineRule="exact"/>
                        <w:rPr>
                          <w:rFonts w:ascii="Stencil" w:eastAsia="Stencil" w:hAnsi="Stencil" w:cs="Stencil"/>
                          <w:sz w:val="27"/>
                          <w:szCs w:val="27"/>
                        </w:rPr>
                      </w:pPr>
                      <w:r>
                        <w:rPr>
                          <w:rFonts w:ascii="Stencil"/>
                          <w:spacing w:val="-1"/>
                          <w:w w:val="110"/>
                          <w:sz w:val="27"/>
                        </w:rPr>
                        <w:t>PILOT</w:t>
                      </w:r>
                      <w:r>
                        <w:rPr>
                          <w:rFonts w:ascii="Stencil"/>
                          <w:spacing w:val="26"/>
                          <w:w w:val="110"/>
                          <w:sz w:val="27"/>
                        </w:rPr>
                        <w:t xml:space="preserve"> </w:t>
                      </w:r>
                      <w:r>
                        <w:rPr>
                          <w:rFonts w:ascii="Stencil"/>
                          <w:w w:val="110"/>
                          <w:sz w:val="27"/>
                        </w:rPr>
                        <w:t>&amp;</w:t>
                      </w:r>
                      <w:r>
                        <w:rPr>
                          <w:rFonts w:ascii="Stencil"/>
                          <w:spacing w:val="43"/>
                          <w:w w:val="110"/>
                          <w:sz w:val="27"/>
                        </w:rPr>
                        <w:t xml:space="preserve"> </w:t>
                      </w:r>
                      <w:r>
                        <w:rPr>
                          <w:rFonts w:ascii="Stencil"/>
                          <w:w w:val="110"/>
                          <w:sz w:val="27"/>
                        </w:rPr>
                        <w:t>SUIT</w:t>
                      </w:r>
                      <w:r>
                        <w:rPr>
                          <w:rFonts w:ascii="Stencil"/>
                          <w:spacing w:val="26"/>
                          <w:w w:val="110"/>
                          <w:sz w:val="27"/>
                        </w:rPr>
                        <w:t xml:space="preserve"> </w:t>
                      </w:r>
                      <w:r>
                        <w:rPr>
                          <w:rFonts w:ascii="Stencil"/>
                          <w:spacing w:val="-1"/>
                          <w:w w:val="110"/>
                          <w:sz w:val="27"/>
                        </w:rPr>
                        <w:t>DATAFAX</w:t>
                      </w:r>
                    </w:p>
                  </w:txbxContent>
                </v:textbox>
              </v:shape>
            </v:group>
            <w10:wrap anchorx="page" anchory="page"/>
          </v:group>
        </w:pict>
      </w:r>
    </w:p>
    <w:p w:rsidR="00F87A27" w:rsidRDefault="00F87A27">
      <w:pPr>
        <w:spacing w:before="10"/>
        <w:rPr>
          <w:rFonts w:ascii="Times New Roman" w:eastAsia="Times New Roman" w:hAnsi="Times New Roman" w:cs="Times New Roman"/>
          <w:sz w:val="20"/>
          <w:szCs w:val="20"/>
        </w:rPr>
      </w:pPr>
    </w:p>
    <w:tbl>
      <w:tblPr>
        <w:tblW w:w="0" w:type="auto"/>
        <w:tblInd w:w="529" w:type="dxa"/>
        <w:tblLayout w:type="fixed"/>
        <w:tblCellMar>
          <w:left w:w="0" w:type="dxa"/>
          <w:right w:w="0" w:type="dxa"/>
        </w:tblCellMar>
        <w:tblLook w:val="01E0"/>
      </w:tblPr>
      <w:tblGrid>
        <w:gridCol w:w="234"/>
        <w:gridCol w:w="1767"/>
        <w:gridCol w:w="1245"/>
        <w:gridCol w:w="407"/>
        <w:gridCol w:w="424"/>
        <w:gridCol w:w="414"/>
        <w:gridCol w:w="377"/>
        <w:gridCol w:w="383"/>
        <w:gridCol w:w="417"/>
        <w:gridCol w:w="354"/>
        <w:gridCol w:w="327"/>
        <w:gridCol w:w="383"/>
        <w:gridCol w:w="354"/>
        <w:gridCol w:w="480"/>
        <w:gridCol w:w="227"/>
      </w:tblGrid>
      <w:tr w:rsidR="00F87A27">
        <w:trPr>
          <w:trHeight w:hRule="exact" w:val="345"/>
        </w:trPr>
        <w:tc>
          <w:tcPr>
            <w:tcW w:w="234" w:type="dxa"/>
            <w:vMerge w:val="restart"/>
            <w:tcBorders>
              <w:top w:val="single" w:sz="9" w:space="0" w:color="000000"/>
              <w:left w:val="single" w:sz="9" w:space="0" w:color="000000"/>
              <w:right w:val="nil"/>
            </w:tcBorders>
            <w:shd w:val="clear" w:color="auto" w:fill="FFFFFF"/>
          </w:tcPr>
          <w:p w:rsidR="00F87A27" w:rsidRDefault="00F87A27"/>
        </w:tc>
        <w:tc>
          <w:tcPr>
            <w:tcW w:w="1767" w:type="dxa"/>
            <w:vMerge w:val="restart"/>
            <w:tcBorders>
              <w:top w:val="single" w:sz="9" w:space="0" w:color="000000"/>
              <w:left w:val="nil"/>
              <w:right w:val="single" w:sz="9" w:space="0" w:color="000000"/>
            </w:tcBorders>
            <w:shd w:val="clear" w:color="auto" w:fill="FFFFFF"/>
          </w:tcPr>
          <w:p w:rsidR="00F87A27" w:rsidRDefault="00F87A27">
            <w:pPr>
              <w:pStyle w:val="TableParagraph"/>
              <w:rPr>
                <w:rFonts w:ascii="Times New Roman" w:eastAsia="Times New Roman" w:hAnsi="Times New Roman" w:cs="Times New Roman"/>
                <w:sz w:val="20"/>
                <w:szCs w:val="20"/>
              </w:rPr>
            </w:pPr>
          </w:p>
          <w:p w:rsidR="00F87A27" w:rsidRDefault="005A02C9">
            <w:pPr>
              <w:pStyle w:val="TableParagraph"/>
              <w:spacing w:before="134" w:line="166" w:lineRule="exact"/>
              <w:ind w:left="4"/>
              <w:rPr>
                <w:rFonts w:ascii="Helvetica" w:eastAsia="Helvetica" w:hAnsi="Helvetica" w:cs="Helvetica"/>
                <w:sz w:val="19"/>
                <w:szCs w:val="19"/>
              </w:rPr>
            </w:pPr>
            <w:r>
              <w:rPr>
                <w:rFonts w:ascii="Helvetica"/>
                <w:b/>
                <w:spacing w:val="-2"/>
                <w:w w:val="95"/>
                <w:sz w:val="19"/>
              </w:rPr>
              <w:t>Pilot</w:t>
            </w:r>
            <w:r>
              <w:rPr>
                <w:rFonts w:ascii="Helvetica"/>
                <w:b/>
                <w:spacing w:val="-16"/>
                <w:w w:val="95"/>
                <w:sz w:val="19"/>
              </w:rPr>
              <w:t xml:space="preserve"> </w:t>
            </w:r>
            <w:r>
              <w:rPr>
                <w:rFonts w:ascii="Helvetica"/>
                <w:b/>
                <w:spacing w:val="-2"/>
                <w:w w:val="95"/>
                <w:sz w:val="19"/>
              </w:rPr>
              <w:t>Name</w:t>
            </w:r>
          </w:p>
        </w:tc>
        <w:tc>
          <w:tcPr>
            <w:tcW w:w="1245" w:type="dxa"/>
            <w:vMerge w:val="restart"/>
            <w:tcBorders>
              <w:top w:val="single" w:sz="9" w:space="0" w:color="000000"/>
              <w:left w:val="single" w:sz="9" w:space="0" w:color="000000"/>
              <w:right w:val="single" w:sz="9" w:space="0" w:color="000000"/>
            </w:tcBorders>
            <w:shd w:val="clear" w:color="auto" w:fill="FFFFFF"/>
          </w:tcPr>
          <w:p w:rsidR="00F87A27" w:rsidRDefault="00F87A27">
            <w:pPr>
              <w:pStyle w:val="TableParagraph"/>
              <w:rPr>
                <w:rFonts w:ascii="Times New Roman" w:eastAsia="Times New Roman" w:hAnsi="Times New Roman" w:cs="Times New Roman"/>
                <w:sz w:val="20"/>
                <w:szCs w:val="20"/>
              </w:rPr>
            </w:pPr>
          </w:p>
          <w:p w:rsidR="00F87A27" w:rsidRDefault="005A02C9">
            <w:pPr>
              <w:pStyle w:val="TableParagraph"/>
              <w:spacing w:before="134" w:line="166" w:lineRule="exact"/>
              <w:ind w:left="76"/>
              <w:rPr>
                <w:rFonts w:ascii="Helvetica" w:eastAsia="Helvetica" w:hAnsi="Helvetica" w:cs="Helvetica"/>
                <w:sz w:val="19"/>
                <w:szCs w:val="19"/>
              </w:rPr>
            </w:pPr>
            <w:r>
              <w:rPr>
                <w:rFonts w:ascii="Helvetica"/>
                <w:b/>
                <w:spacing w:val="-3"/>
                <w:w w:val="95"/>
                <w:sz w:val="19"/>
              </w:rPr>
              <w:t>Points/Model</w:t>
            </w:r>
          </w:p>
        </w:tc>
        <w:tc>
          <w:tcPr>
            <w:tcW w:w="3838" w:type="dxa"/>
            <w:gridSpan w:val="10"/>
            <w:tcBorders>
              <w:top w:val="single" w:sz="9" w:space="0" w:color="000000"/>
              <w:left w:val="single" w:sz="9" w:space="0" w:color="000000"/>
              <w:bottom w:val="nil"/>
              <w:right w:val="single" w:sz="9" w:space="0" w:color="000000"/>
            </w:tcBorders>
            <w:shd w:val="clear" w:color="auto" w:fill="FFFFFF"/>
          </w:tcPr>
          <w:p w:rsidR="00F87A27" w:rsidRDefault="005A02C9">
            <w:pPr>
              <w:pStyle w:val="TableParagraph"/>
              <w:spacing w:before="129"/>
              <w:ind w:right="294"/>
              <w:jc w:val="center"/>
              <w:rPr>
                <w:rFonts w:ascii="Helvetica" w:eastAsia="Helvetica" w:hAnsi="Helvetica" w:cs="Helvetica"/>
                <w:sz w:val="19"/>
                <w:szCs w:val="19"/>
              </w:rPr>
            </w:pPr>
            <w:r>
              <w:rPr>
                <w:rFonts w:ascii="Helvetica"/>
                <w:b/>
                <w:spacing w:val="-3"/>
                <w:w w:val="105"/>
                <w:sz w:val="19"/>
              </w:rPr>
              <w:t>Profile:</w:t>
            </w:r>
          </w:p>
        </w:tc>
        <w:tc>
          <w:tcPr>
            <w:tcW w:w="480" w:type="dxa"/>
            <w:vMerge w:val="restart"/>
            <w:tcBorders>
              <w:top w:val="single" w:sz="9" w:space="0" w:color="000000"/>
              <w:left w:val="single" w:sz="9" w:space="0" w:color="000000"/>
              <w:right w:val="nil"/>
            </w:tcBorders>
            <w:shd w:val="clear" w:color="auto" w:fill="FFFFFF"/>
          </w:tcPr>
          <w:p w:rsidR="00F87A27" w:rsidRDefault="00F87A27">
            <w:pPr>
              <w:pStyle w:val="TableParagraph"/>
              <w:rPr>
                <w:rFonts w:ascii="Times New Roman" w:eastAsia="Times New Roman" w:hAnsi="Times New Roman" w:cs="Times New Roman"/>
                <w:sz w:val="20"/>
                <w:szCs w:val="20"/>
              </w:rPr>
            </w:pPr>
          </w:p>
          <w:p w:rsidR="00F87A27" w:rsidRDefault="005A02C9">
            <w:pPr>
              <w:pStyle w:val="TableParagraph"/>
              <w:spacing w:before="134" w:line="166" w:lineRule="exact"/>
              <w:ind w:left="184"/>
              <w:rPr>
                <w:rFonts w:ascii="Helvetica" w:eastAsia="Helvetica" w:hAnsi="Helvetica" w:cs="Helvetica"/>
                <w:sz w:val="19"/>
                <w:szCs w:val="19"/>
              </w:rPr>
            </w:pPr>
            <w:r>
              <w:rPr>
                <w:rFonts w:ascii="Helvetica"/>
                <w:b/>
                <w:spacing w:val="-1"/>
                <w:w w:val="105"/>
                <w:sz w:val="19"/>
              </w:rPr>
              <w:t>EP</w:t>
            </w:r>
          </w:p>
        </w:tc>
        <w:tc>
          <w:tcPr>
            <w:tcW w:w="227" w:type="dxa"/>
            <w:vMerge w:val="restart"/>
            <w:tcBorders>
              <w:top w:val="single" w:sz="9" w:space="0" w:color="000000"/>
              <w:left w:val="nil"/>
              <w:right w:val="single" w:sz="9" w:space="0" w:color="000000"/>
            </w:tcBorders>
            <w:shd w:val="clear" w:color="auto" w:fill="FFFFFF"/>
          </w:tcPr>
          <w:p w:rsidR="00F87A27" w:rsidRDefault="00F87A27"/>
        </w:tc>
      </w:tr>
      <w:tr w:rsidR="00F87A27">
        <w:trPr>
          <w:trHeight w:hRule="exact" w:val="207"/>
        </w:trPr>
        <w:tc>
          <w:tcPr>
            <w:tcW w:w="234" w:type="dxa"/>
            <w:vMerge/>
            <w:tcBorders>
              <w:left w:val="single" w:sz="9" w:space="0" w:color="000000"/>
              <w:right w:val="nil"/>
            </w:tcBorders>
            <w:shd w:val="clear" w:color="auto" w:fill="FFFFFF"/>
          </w:tcPr>
          <w:p w:rsidR="00F87A27" w:rsidRDefault="00F87A27"/>
        </w:tc>
        <w:tc>
          <w:tcPr>
            <w:tcW w:w="1767" w:type="dxa"/>
            <w:vMerge/>
            <w:tcBorders>
              <w:left w:val="nil"/>
              <w:bottom w:val="single" w:sz="8" w:space="0" w:color="000000"/>
              <w:right w:val="single" w:sz="9" w:space="0" w:color="000000"/>
            </w:tcBorders>
            <w:shd w:val="clear" w:color="auto" w:fill="FFFFFF"/>
          </w:tcPr>
          <w:p w:rsidR="00F87A27" w:rsidRDefault="00F87A27"/>
        </w:tc>
        <w:tc>
          <w:tcPr>
            <w:tcW w:w="1245" w:type="dxa"/>
            <w:vMerge/>
            <w:tcBorders>
              <w:left w:val="single" w:sz="9" w:space="0" w:color="000000"/>
              <w:bottom w:val="single" w:sz="8" w:space="0" w:color="000000"/>
              <w:right w:val="single" w:sz="9" w:space="0" w:color="000000"/>
            </w:tcBorders>
            <w:shd w:val="clear" w:color="auto" w:fill="FFFFFF"/>
          </w:tcPr>
          <w:p w:rsidR="00F87A27" w:rsidRDefault="00F87A27"/>
        </w:tc>
        <w:tc>
          <w:tcPr>
            <w:tcW w:w="407"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175"/>
              <w:rPr>
                <w:rFonts w:ascii="Helvetica" w:eastAsia="Helvetica" w:hAnsi="Helvetica" w:cs="Helvetica"/>
                <w:sz w:val="19"/>
                <w:szCs w:val="19"/>
              </w:rPr>
            </w:pPr>
            <w:r>
              <w:rPr>
                <w:rFonts w:ascii="Helvetica"/>
                <w:b/>
                <w:w w:val="105"/>
                <w:sz w:val="19"/>
              </w:rPr>
              <w:t>M</w:t>
            </w:r>
          </w:p>
        </w:tc>
        <w:tc>
          <w:tcPr>
            <w:tcW w:w="424"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57"/>
              <w:rPr>
                <w:rFonts w:ascii="Helvetica" w:eastAsia="Helvetica" w:hAnsi="Helvetica" w:cs="Helvetica"/>
                <w:sz w:val="19"/>
                <w:szCs w:val="19"/>
              </w:rPr>
            </w:pPr>
            <w:r>
              <w:rPr>
                <w:rFonts w:ascii="Helvetica"/>
                <w:b/>
                <w:spacing w:val="-1"/>
                <w:w w:val="105"/>
                <w:sz w:val="19"/>
              </w:rPr>
              <w:t>WS</w:t>
            </w:r>
          </w:p>
        </w:tc>
        <w:tc>
          <w:tcPr>
            <w:tcW w:w="414"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43"/>
              <w:rPr>
                <w:rFonts w:ascii="Helvetica" w:eastAsia="Helvetica" w:hAnsi="Helvetica" w:cs="Helvetica"/>
                <w:sz w:val="19"/>
                <w:szCs w:val="19"/>
              </w:rPr>
            </w:pPr>
            <w:r>
              <w:rPr>
                <w:rFonts w:ascii="Helvetica"/>
                <w:b/>
                <w:spacing w:val="-1"/>
                <w:w w:val="105"/>
                <w:sz w:val="19"/>
              </w:rPr>
              <w:t>BS</w:t>
            </w:r>
          </w:p>
        </w:tc>
        <w:tc>
          <w:tcPr>
            <w:tcW w:w="377"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65"/>
              <w:rPr>
                <w:rFonts w:ascii="Helvetica" w:eastAsia="Helvetica" w:hAnsi="Helvetica" w:cs="Helvetica"/>
                <w:sz w:val="19"/>
                <w:szCs w:val="19"/>
              </w:rPr>
            </w:pPr>
            <w:r>
              <w:rPr>
                <w:rFonts w:ascii="Helvetica"/>
                <w:b/>
                <w:w w:val="105"/>
                <w:sz w:val="19"/>
              </w:rPr>
              <w:t>S</w:t>
            </w:r>
          </w:p>
        </w:tc>
        <w:tc>
          <w:tcPr>
            <w:tcW w:w="383"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91"/>
              <w:rPr>
                <w:rFonts w:ascii="Helvetica" w:eastAsia="Helvetica" w:hAnsi="Helvetica" w:cs="Helvetica"/>
                <w:sz w:val="19"/>
                <w:szCs w:val="19"/>
              </w:rPr>
            </w:pPr>
            <w:r>
              <w:rPr>
                <w:rFonts w:ascii="Helvetica"/>
                <w:b/>
                <w:w w:val="105"/>
                <w:sz w:val="19"/>
              </w:rPr>
              <w:t>T</w:t>
            </w:r>
          </w:p>
        </w:tc>
        <w:tc>
          <w:tcPr>
            <w:tcW w:w="417"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93"/>
              <w:rPr>
                <w:rFonts w:ascii="Helvetica" w:eastAsia="Helvetica" w:hAnsi="Helvetica" w:cs="Helvetica"/>
                <w:sz w:val="19"/>
                <w:szCs w:val="19"/>
              </w:rPr>
            </w:pPr>
            <w:r>
              <w:rPr>
                <w:rFonts w:ascii="Helvetica"/>
                <w:b/>
                <w:w w:val="105"/>
                <w:sz w:val="19"/>
              </w:rPr>
              <w:t>W</w:t>
            </w:r>
          </w:p>
        </w:tc>
        <w:tc>
          <w:tcPr>
            <w:tcW w:w="354"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16"/>
              <w:jc w:val="center"/>
              <w:rPr>
                <w:rFonts w:ascii="Helvetica" w:eastAsia="Helvetica" w:hAnsi="Helvetica" w:cs="Helvetica"/>
                <w:sz w:val="19"/>
                <w:szCs w:val="19"/>
              </w:rPr>
            </w:pPr>
            <w:r>
              <w:rPr>
                <w:rFonts w:ascii="Helvetica"/>
                <w:b/>
                <w:w w:val="105"/>
                <w:sz w:val="19"/>
              </w:rPr>
              <w:t>I</w:t>
            </w:r>
          </w:p>
        </w:tc>
        <w:tc>
          <w:tcPr>
            <w:tcW w:w="327"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60"/>
              <w:rPr>
                <w:rFonts w:ascii="Helvetica" w:eastAsia="Helvetica" w:hAnsi="Helvetica" w:cs="Helvetica"/>
                <w:sz w:val="19"/>
                <w:szCs w:val="19"/>
              </w:rPr>
            </w:pPr>
            <w:r>
              <w:rPr>
                <w:rFonts w:ascii="Helvetica"/>
                <w:b/>
                <w:w w:val="105"/>
                <w:sz w:val="19"/>
              </w:rPr>
              <w:t>A</w:t>
            </w:r>
          </w:p>
        </w:tc>
        <w:tc>
          <w:tcPr>
            <w:tcW w:w="383"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53"/>
              <w:rPr>
                <w:rFonts w:ascii="Helvetica" w:eastAsia="Helvetica" w:hAnsi="Helvetica" w:cs="Helvetica"/>
                <w:sz w:val="19"/>
                <w:szCs w:val="19"/>
              </w:rPr>
            </w:pPr>
            <w:r>
              <w:rPr>
                <w:rFonts w:ascii="Helvetica"/>
                <w:b/>
                <w:spacing w:val="-1"/>
                <w:w w:val="105"/>
                <w:sz w:val="19"/>
              </w:rPr>
              <w:t>PS</w:t>
            </w:r>
          </w:p>
        </w:tc>
        <w:tc>
          <w:tcPr>
            <w:tcW w:w="354"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41"/>
              <w:rPr>
                <w:rFonts w:ascii="Helvetica" w:eastAsia="Helvetica" w:hAnsi="Helvetica" w:cs="Helvetica"/>
                <w:sz w:val="19"/>
                <w:szCs w:val="19"/>
              </w:rPr>
            </w:pPr>
            <w:r>
              <w:rPr>
                <w:rFonts w:ascii="Helvetica"/>
                <w:b/>
                <w:spacing w:val="-1"/>
                <w:w w:val="105"/>
                <w:sz w:val="19"/>
              </w:rPr>
              <w:t>LD</w:t>
            </w:r>
          </w:p>
        </w:tc>
        <w:tc>
          <w:tcPr>
            <w:tcW w:w="480" w:type="dxa"/>
            <w:vMerge/>
            <w:tcBorders>
              <w:left w:val="single" w:sz="9" w:space="0" w:color="000000"/>
              <w:bottom w:val="single" w:sz="8" w:space="0" w:color="000000"/>
              <w:right w:val="nil"/>
            </w:tcBorders>
            <w:shd w:val="clear" w:color="auto" w:fill="FFFFFF"/>
          </w:tcPr>
          <w:p w:rsidR="00F87A27" w:rsidRDefault="00F87A27"/>
        </w:tc>
        <w:tc>
          <w:tcPr>
            <w:tcW w:w="227" w:type="dxa"/>
            <w:vMerge/>
            <w:tcBorders>
              <w:left w:val="nil"/>
              <w:right w:val="single" w:sz="9" w:space="0" w:color="000000"/>
            </w:tcBorders>
            <w:shd w:val="clear" w:color="auto" w:fill="FFFFFF"/>
          </w:tcPr>
          <w:p w:rsidR="00F87A27" w:rsidRDefault="00F87A27"/>
        </w:tc>
      </w:tr>
      <w:tr w:rsidR="00F87A27">
        <w:trPr>
          <w:trHeight w:hRule="exact" w:val="351"/>
        </w:trPr>
        <w:tc>
          <w:tcPr>
            <w:tcW w:w="234" w:type="dxa"/>
            <w:vMerge/>
            <w:tcBorders>
              <w:left w:val="single" w:sz="9" w:space="0" w:color="000000"/>
              <w:right w:val="nil"/>
            </w:tcBorders>
            <w:shd w:val="clear" w:color="auto" w:fill="FFFFFF"/>
          </w:tcPr>
          <w:p w:rsidR="00F87A27" w:rsidRDefault="00F87A27"/>
        </w:tc>
        <w:tc>
          <w:tcPr>
            <w:tcW w:w="1767" w:type="dxa"/>
            <w:tcBorders>
              <w:top w:val="single" w:sz="8" w:space="0" w:color="000000"/>
              <w:left w:val="nil"/>
              <w:bottom w:val="single" w:sz="8" w:space="0" w:color="000000"/>
              <w:right w:val="single" w:sz="9" w:space="0" w:color="000000"/>
            </w:tcBorders>
            <w:shd w:val="clear" w:color="auto" w:fill="FFFFFF"/>
          </w:tcPr>
          <w:p w:rsidR="00F87A27" w:rsidRDefault="00F87A27"/>
        </w:tc>
        <w:tc>
          <w:tcPr>
            <w:tcW w:w="1245"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07"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24"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14"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77"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83"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17"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54"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27"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83"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54"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80" w:type="dxa"/>
            <w:tcBorders>
              <w:top w:val="single" w:sz="8" w:space="0" w:color="000000"/>
              <w:left w:val="single" w:sz="9" w:space="0" w:color="000000"/>
              <w:bottom w:val="single" w:sz="8" w:space="0" w:color="000000"/>
              <w:right w:val="nil"/>
            </w:tcBorders>
            <w:shd w:val="clear" w:color="auto" w:fill="FFFFFF"/>
          </w:tcPr>
          <w:p w:rsidR="00F87A27" w:rsidRDefault="00F87A27"/>
        </w:tc>
        <w:tc>
          <w:tcPr>
            <w:tcW w:w="227" w:type="dxa"/>
            <w:vMerge/>
            <w:tcBorders>
              <w:left w:val="nil"/>
              <w:right w:val="single" w:sz="9" w:space="0" w:color="000000"/>
            </w:tcBorders>
            <w:shd w:val="clear" w:color="auto" w:fill="FFFFFF"/>
          </w:tcPr>
          <w:p w:rsidR="00F87A27" w:rsidRDefault="00F87A27"/>
        </w:tc>
      </w:tr>
      <w:tr w:rsidR="00F87A27">
        <w:trPr>
          <w:trHeight w:hRule="exact" w:val="363"/>
        </w:trPr>
        <w:tc>
          <w:tcPr>
            <w:tcW w:w="234" w:type="dxa"/>
            <w:vMerge/>
            <w:tcBorders>
              <w:left w:val="single" w:sz="9" w:space="0" w:color="000000"/>
              <w:bottom w:val="single" w:sz="9" w:space="0" w:color="000000"/>
              <w:right w:val="nil"/>
            </w:tcBorders>
            <w:shd w:val="clear" w:color="auto" w:fill="FFFFFF"/>
          </w:tcPr>
          <w:p w:rsidR="00F87A27" w:rsidRDefault="00F87A27"/>
        </w:tc>
        <w:tc>
          <w:tcPr>
            <w:tcW w:w="1767" w:type="dxa"/>
            <w:tcBorders>
              <w:top w:val="single" w:sz="8" w:space="0" w:color="000000"/>
              <w:left w:val="nil"/>
              <w:bottom w:val="single" w:sz="9" w:space="0" w:color="000000"/>
              <w:right w:val="single" w:sz="9" w:space="0" w:color="000000"/>
            </w:tcBorders>
            <w:shd w:val="clear" w:color="auto" w:fill="FFFFFF"/>
          </w:tcPr>
          <w:p w:rsidR="00F87A27" w:rsidRDefault="005A02C9">
            <w:pPr>
              <w:pStyle w:val="TableParagraph"/>
              <w:spacing w:before="90"/>
              <w:ind w:left="6"/>
              <w:rPr>
                <w:rFonts w:ascii="Helvetica" w:eastAsia="Helvetica" w:hAnsi="Helvetica" w:cs="Helvetica"/>
                <w:sz w:val="19"/>
                <w:szCs w:val="19"/>
              </w:rPr>
            </w:pPr>
            <w:r>
              <w:rPr>
                <w:rFonts w:ascii="Helvetica"/>
                <w:i/>
                <w:spacing w:val="-2"/>
                <w:w w:val="95"/>
                <w:sz w:val="19"/>
              </w:rPr>
              <w:t>Pilot</w:t>
            </w:r>
            <w:r>
              <w:rPr>
                <w:rFonts w:ascii="Helvetica"/>
                <w:i/>
                <w:spacing w:val="-14"/>
                <w:w w:val="95"/>
                <w:sz w:val="19"/>
              </w:rPr>
              <w:t xml:space="preserve"> </w:t>
            </w:r>
            <w:r>
              <w:rPr>
                <w:rFonts w:ascii="Helvetica"/>
                <w:i/>
                <w:spacing w:val="-3"/>
                <w:w w:val="95"/>
                <w:sz w:val="19"/>
              </w:rPr>
              <w:t>Bonus</w:t>
            </w:r>
          </w:p>
        </w:tc>
        <w:tc>
          <w:tcPr>
            <w:tcW w:w="1245"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07"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24"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14"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77"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83"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17"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54"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27"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83"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54"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80" w:type="dxa"/>
            <w:tcBorders>
              <w:top w:val="single" w:sz="8" w:space="0" w:color="000000"/>
              <w:left w:val="single" w:sz="9" w:space="0" w:color="000000"/>
              <w:bottom w:val="single" w:sz="9" w:space="0" w:color="000000"/>
              <w:right w:val="nil"/>
            </w:tcBorders>
            <w:shd w:val="clear" w:color="auto" w:fill="FFFFFF"/>
          </w:tcPr>
          <w:p w:rsidR="00F87A27" w:rsidRDefault="00F87A27"/>
        </w:tc>
        <w:tc>
          <w:tcPr>
            <w:tcW w:w="227" w:type="dxa"/>
            <w:vMerge/>
            <w:tcBorders>
              <w:left w:val="nil"/>
              <w:bottom w:val="single" w:sz="9" w:space="0" w:color="000000"/>
              <w:right w:val="single" w:sz="9" w:space="0" w:color="000000"/>
            </w:tcBorders>
            <w:shd w:val="clear" w:color="auto" w:fill="FFFFFF"/>
          </w:tcPr>
          <w:p w:rsidR="00F87A27" w:rsidRDefault="00F87A27"/>
        </w:tc>
      </w:tr>
    </w:tbl>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spacing w:before="11"/>
        <w:rPr>
          <w:rFonts w:ascii="Times New Roman" w:eastAsia="Times New Roman" w:hAnsi="Times New Roman" w:cs="Times New Roman"/>
          <w:sz w:val="14"/>
          <w:szCs w:val="14"/>
        </w:rPr>
      </w:pPr>
    </w:p>
    <w:tbl>
      <w:tblPr>
        <w:tblW w:w="0" w:type="auto"/>
        <w:tblInd w:w="514" w:type="dxa"/>
        <w:tblLayout w:type="fixed"/>
        <w:tblCellMar>
          <w:left w:w="0" w:type="dxa"/>
          <w:right w:w="0" w:type="dxa"/>
        </w:tblCellMar>
        <w:tblLook w:val="01E0"/>
      </w:tblPr>
      <w:tblGrid>
        <w:gridCol w:w="2011"/>
        <w:gridCol w:w="1247"/>
        <w:gridCol w:w="3834"/>
        <w:gridCol w:w="768"/>
      </w:tblGrid>
      <w:tr w:rsidR="00F87A27">
        <w:trPr>
          <w:trHeight w:hRule="exact" w:val="404"/>
        </w:trPr>
        <w:tc>
          <w:tcPr>
            <w:tcW w:w="2011" w:type="dxa"/>
            <w:tcBorders>
              <w:top w:val="single" w:sz="9" w:space="0" w:color="000000"/>
              <w:left w:val="single" w:sz="9" w:space="0" w:color="000000"/>
              <w:bottom w:val="single" w:sz="8" w:space="0" w:color="000000"/>
              <w:right w:val="single" w:sz="8" w:space="0" w:color="000000"/>
            </w:tcBorders>
            <w:shd w:val="clear" w:color="auto" w:fill="FFFFFF"/>
          </w:tcPr>
          <w:p w:rsidR="00F87A27" w:rsidRDefault="00F87A27">
            <w:pPr>
              <w:pStyle w:val="TableParagraph"/>
              <w:spacing w:before="9"/>
              <w:rPr>
                <w:rFonts w:ascii="Times New Roman" w:eastAsia="Times New Roman" w:hAnsi="Times New Roman" w:cs="Times New Roman"/>
                <w:sz w:val="18"/>
                <w:szCs w:val="18"/>
              </w:rPr>
            </w:pPr>
          </w:p>
          <w:p w:rsidR="00F87A27" w:rsidRDefault="005A02C9">
            <w:pPr>
              <w:pStyle w:val="TableParagraph"/>
              <w:spacing w:line="166" w:lineRule="exact"/>
              <w:ind w:left="128"/>
              <w:rPr>
                <w:rFonts w:ascii="Helvetica" w:eastAsia="Helvetica" w:hAnsi="Helvetica" w:cs="Helvetica"/>
                <w:sz w:val="19"/>
                <w:szCs w:val="19"/>
              </w:rPr>
            </w:pPr>
            <w:r>
              <w:rPr>
                <w:rFonts w:ascii="Helvetica"/>
                <w:b/>
                <w:spacing w:val="-1"/>
                <w:w w:val="105"/>
                <w:sz w:val="19"/>
              </w:rPr>
              <w:t>Suit</w:t>
            </w:r>
            <w:r>
              <w:rPr>
                <w:rFonts w:ascii="Helvetica"/>
                <w:b/>
                <w:spacing w:val="-14"/>
                <w:w w:val="105"/>
                <w:sz w:val="19"/>
              </w:rPr>
              <w:t xml:space="preserve"> </w:t>
            </w:r>
            <w:r>
              <w:rPr>
                <w:rFonts w:ascii="Helvetica"/>
                <w:b/>
                <w:spacing w:val="-1"/>
                <w:w w:val="105"/>
                <w:sz w:val="19"/>
              </w:rPr>
              <w:t>Name</w:t>
            </w:r>
          </w:p>
        </w:tc>
        <w:tc>
          <w:tcPr>
            <w:tcW w:w="1247" w:type="dxa"/>
            <w:tcBorders>
              <w:top w:val="single" w:sz="9" w:space="0" w:color="000000"/>
              <w:left w:val="single" w:sz="8" w:space="0" w:color="000000"/>
              <w:bottom w:val="single" w:sz="8" w:space="0" w:color="000000"/>
              <w:right w:val="single" w:sz="8" w:space="0" w:color="000000"/>
            </w:tcBorders>
            <w:shd w:val="clear" w:color="auto" w:fill="FFFFFF"/>
          </w:tcPr>
          <w:p w:rsidR="00F87A27" w:rsidRDefault="00F87A27">
            <w:pPr>
              <w:pStyle w:val="TableParagraph"/>
              <w:spacing w:before="9"/>
              <w:rPr>
                <w:rFonts w:ascii="Times New Roman" w:eastAsia="Times New Roman" w:hAnsi="Times New Roman" w:cs="Times New Roman"/>
                <w:sz w:val="18"/>
                <w:szCs w:val="18"/>
              </w:rPr>
            </w:pPr>
          </w:p>
          <w:p w:rsidR="00F87A27" w:rsidRDefault="005A02C9">
            <w:pPr>
              <w:pStyle w:val="TableParagraph"/>
              <w:spacing w:line="166" w:lineRule="exact"/>
              <w:ind w:left="64"/>
              <w:rPr>
                <w:rFonts w:ascii="Helvetica" w:eastAsia="Helvetica" w:hAnsi="Helvetica" w:cs="Helvetica"/>
                <w:sz w:val="19"/>
                <w:szCs w:val="19"/>
              </w:rPr>
            </w:pPr>
            <w:r>
              <w:rPr>
                <w:rFonts w:ascii="Helvetica"/>
                <w:b/>
                <w:spacing w:val="-1"/>
                <w:w w:val="95"/>
                <w:sz w:val="19"/>
              </w:rPr>
              <w:t>Points/Model</w:t>
            </w:r>
          </w:p>
        </w:tc>
        <w:tc>
          <w:tcPr>
            <w:tcW w:w="3834" w:type="dxa"/>
            <w:tcBorders>
              <w:top w:val="single" w:sz="9" w:space="0" w:color="000000"/>
              <w:left w:val="single" w:sz="8" w:space="0" w:color="000000"/>
              <w:bottom w:val="single" w:sz="8" w:space="0" w:color="000000"/>
              <w:right w:val="single" w:sz="8" w:space="0" w:color="000000"/>
            </w:tcBorders>
            <w:shd w:val="clear" w:color="auto" w:fill="FFFFFF"/>
          </w:tcPr>
          <w:p w:rsidR="00F87A27" w:rsidRDefault="00F87A27">
            <w:pPr>
              <w:pStyle w:val="TableParagraph"/>
              <w:spacing w:before="9"/>
              <w:rPr>
                <w:rFonts w:ascii="Times New Roman" w:eastAsia="Times New Roman" w:hAnsi="Times New Roman" w:cs="Times New Roman"/>
                <w:sz w:val="18"/>
                <w:szCs w:val="18"/>
              </w:rPr>
            </w:pPr>
          </w:p>
          <w:p w:rsidR="00F87A27" w:rsidRDefault="005A02C9">
            <w:pPr>
              <w:pStyle w:val="TableParagraph"/>
              <w:tabs>
                <w:tab w:val="left" w:pos="1503"/>
                <w:tab w:val="left" w:pos="2795"/>
              </w:tabs>
              <w:spacing w:line="166" w:lineRule="exact"/>
              <w:ind w:left="150"/>
              <w:rPr>
                <w:rFonts w:ascii="Helvetica" w:eastAsia="Helvetica" w:hAnsi="Helvetica" w:cs="Helvetica"/>
                <w:sz w:val="19"/>
                <w:szCs w:val="19"/>
              </w:rPr>
            </w:pPr>
            <w:r>
              <w:rPr>
                <w:rFonts w:ascii="Helvetica"/>
                <w:b/>
                <w:spacing w:val="-2"/>
                <w:w w:val="85"/>
                <w:sz w:val="19"/>
              </w:rPr>
              <w:t>Front</w:t>
            </w:r>
            <w:r>
              <w:rPr>
                <w:rFonts w:ascii="Helvetica"/>
                <w:b/>
                <w:spacing w:val="-14"/>
                <w:w w:val="85"/>
                <w:sz w:val="19"/>
              </w:rPr>
              <w:t xml:space="preserve"> </w:t>
            </w:r>
            <w:r>
              <w:rPr>
                <w:rFonts w:ascii="Helvetica"/>
                <w:b/>
                <w:w w:val="85"/>
                <w:sz w:val="19"/>
              </w:rPr>
              <w:t>Armor</w:t>
            </w:r>
            <w:r>
              <w:rPr>
                <w:rFonts w:ascii="Helvetica"/>
                <w:b/>
                <w:w w:val="85"/>
                <w:sz w:val="19"/>
              </w:rPr>
              <w:tab/>
              <w:t>Side</w:t>
            </w:r>
            <w:r>
              <w:rPr>
                <w:rFonts w:ascii="Helvetica"/>
                <w:b/>
                <w:spacing w:val="-16"/>
                <w:w w:val="85"/>
                <w:sz w:val="19"/>
              </w:rPr>
              <w:t xml:space="preserve"> </w:t>
            </w:r>
            <w:r>
              <w:rPr>
                <w:rFonts w:ascii="Helvetica"/>
                <w:b/>
                <w:w w:val="85"/>
                <w:sz w:val="19"/>
              </w:rPr>
              <w:t>Armor</w:t>
            </w:r>
            <w:r>
              <w:rPr>
                <w:rFonts w:ascii="Helvetica"/>
                <w:b/>
                <w:w w:val="85"/>
                <w:sz w:val="19"/>
              </w:rPr>
              <w:tab/>
              <w:t>Rear</w:t>
            </w:r>
            <w:r>
              <w:rPr>
                <w:rFonts w:ascii="Helvetica"/>
                <w:b/>
                <w:spacing w:val="-17"/>
                <w:w w:val="85"/>
                <w:sz w:val="19"/>
              </w:rPr>
              <w:t xml:space="preserve"> </w:t>
            </w:r>
            <w:r>
              <w:rPr>
                <w:rFonts w:ascii="Helvetica"/>
                <w:b/>
                <w:w w:val="85"/>
                <w:sz w:val="19"/>
              </w:rPr>
              <w:t>Armor</w:t>
            </w:r>
          </w:p>
        </w:tc>
        <w:tc>
          <w:tcPr>
            <w:tcW w:w="768" w:type="dxa"/>
            <w:tcBorders>
              <w:top w:val="single" w:sz="9" w:space="0" w:color="000000"/>
              <w:left w:val="single" w:sz="8" w:space="0" w:color="000000"/>
              <w:bottom w:val="single" w:sz="8" w:space="0" w:color="000000"/>
              <w:right w:val="single" w:sz="9" w:space="0" w:color="000000"/>
            </w:tcBorders>
            <w:shd w:val="clear" w:color="auto" w:fill="FFFFFF"/>
          </w:tcPr>
          <w:p w:rsidR="00F87A27" w:rsidRDefault="00F87A27">
            <w:pPr>
              <w:pStyle w:val="TableParagraph"/>
              <w:spacing w:before="9"/>
              <w:rPr>
                <w:rFonts w:ascii="Times New Roman" w:eastAsia="Times New Roman" w:hAnsi="Times New Roman" w:cs="Times New Roman"/>
                <w:sz w:val="18"/>
                <w:szCs w:val="18"/>
              </w:rPr>
            </w:pPr>
          </w:p>
          <w:p w:rsidR="00F87A27" w:rsidRDefault="005A02C9">
            <w:pPr>
              <w:pStyle w:val="TableParagraph"/>
              <w:spacing w:line="166" w:lineRule="exact"/>
              <w:ind w:right="29"/>
              <w:jc w:val="center"/>
              <w:rPr>
                <w:rFonts w:ascii="Helvetica" w:eastAsia="Helvetica" w:hAnsi="Helvetica" w:cs="Helvetica"/>
                <w:sz w:val="19"/>
                <w:szCs w:val="19"/>
              </w:rPr>
            </w:pPr>
            <w:r>
              <w:rPr>
                <w:rFonts w:ascii="Helvetica"/>
                <w:b/>
                <w:w w:val="95"/>
                <w:sz w:val="19"/>
              </w:rPr>
              <w:t>EP</w:t>
            </w:r>
          </w:p>
        </w:tc>
      </w:tr>
      <w:tr w:rsidR="00F87A27">
        <w:trPr>
          <w:trHeight w:hRule="exact" w:val="340"/>
        </w:trPr>
        <w:tc>
          <w:tcPr>
            <w:tcW w:w="2011" w:type="dxa"/>
            <w:tcBorders>
              <w:top w:val="single" w:sz="8" w:space="0" w:color="000000"/>
              <w:left w:val="single" w:sz="9" w:space="0" w:color="000000"/>
              <w:bottom w:val="single" w:sz="9" w:space="0" w:color="000000"/>
              <w:right w:val="single" w:sz="8" w:space="0" w:color="000000"/>
            </w:tcBorders>
            <w:shd w:val="clear" w:color="auto" w:fill="FFFFFF"/>
          </w:tcPr>
          <w:p w:rsidR="00F87A27" w:rsidRDefault="00F87A27"/>
        </w:tc>
        <w:tc>
          <w:tcPr>
            <w:tcW w:w="1247" w:type="dxa"/>
            <w:tcBorders>
              <w:top w:val="single" w:sz="8" w:space="0" w:color="000000"/>
              <w:left w:val="single" w:sz="8" w:space="0" w:color="000000"/>
              <w:bottom w:val="single" w:sz="9" w:space="0" w:color="000000"/>
              <w:right w:val="single" w:sz="8" w:space="0" w:color="000000"/>
            </w:tcBorders>
            <w:shd w:val="clear" w:color="auto" w:fill="FFFFFF"/>
          </w:tcPr>
          <w:p w:rsidR="00F87A27" w:rsidRDefault="00F87A27"/>
        </w:tc>
        <w:tc>
          <w:tcPr>
            <w:tcW w:w="3834" w:type="dxa"/>
            <w:tcBorders>
              <w:top w:val="single" w:sz="8" w:space="0" w:color="000000"/>
              <w:left w:val="single" w:sz="8" w:space="0" w:color="000000"/>
              <w:bottom w:val="single" w:sz="9" w:space="0" w:color="000000"/>
              <w:right w:val="single" w:sz="8" w:space="0" w:color="000000"/>
            </w:tcBorders>
            <w:shd w:val="clear" w:color="auto" w:fill="FFFFFF"/>
          </w:tcPr>
          <w:p w:rsidR="00F87A27" w:rsidRDefault="00F87A27"/>
        </w:tc>
        <w:tc>
          <w:tcPr>
            <w:tcW w:w="768" w:type="dxa"/>
            <w:tcBorders>
              <w:top w:val="single" w:sz="8" w:space="0" w:color="000000"/>
              <w:left w:val="single" w:sz="8" w:space="0" w:color="000000"/>
              <w:bottom w:val="single" w:sz="9" w:space="0" w:color="000000"/>
              <w:right w:val="single" w:sz="9" w:space="0" w:color="000000"/>
            </w:tcBorders>
            <w:shd w:val="clear" w:color="auto" w:fill="FFFFFF"/>
          </w:tcPr>
          <w:p w:rsidR="00F87A27" w:rsidRDefault="00F87A27"/>
        </w:tc>
      </w:tr>
    </w:tbl>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spacing w:before="9"/>
        <w:rPr>
          <w:rFonts w:ascii="Times New Roman" w:eastAsia="Times New Roman" w:hAnsi="Times New Roman" w:cs="Times New Roman"/>
          <w:sz w:val="20"/>
          <w:szCs w:val="20"/>
        </w:rPr>
      </w:pPr>
    </w:p>
    <w:tbl>
      <w:tblPr>
        <w:tblW w:w="0" w:type="auto"/>
        <w:tblInd w:w="525" w:type="dxa"/>
        <w:tblLayout w:type="fixed"/>
        <w:tblCellMar>
          <w:left w:w="0" w:type="dxa"/>
          <w:right w:w="0" w:type="dxa"/>
        </w:tblCellMar>
        <w:tblLook w:val="01E0"/>
      </w:tblPr>
      <w:tblGrid>
        <w:gridCol w:w="234"/>
        <w:gridCol w:w="1767"/>
        <w:gridCol w:w="1244"/>
        <w:gridCol w:w="407"/>
        <w:gridCol w:w="424"/>
        <w:gridCol w:w="414"/>
        <w:gridCol w:w="377"/>
        <w:gridCol w:w="383"/>
        <w:gridCol w:w="417"/>
        <w:gridCol w:w="354"/>
        <w:gridCol w:w="327"/>
        <w:gridCol w:w="383"/>
        <w:gridCol w:w="353"/>
        <w:gridCol w:w="481"/>
        <w:gridCol w:w="227"/>
      </w:tblGrid>
      <w:tr w:rsidR="00F87A27">
        <w:trPr>
          <w:trHeight w:hRule="exact" w:val="345"/>
        </w:trPr>
        <w:tc>
          <w:tcPr>
            <w:tcW w:w="234" w:type="dxa"/>
            <w:vMerge w:val="restart"/>
            <w:tcBorders>
              <w:top w:val="single" w:sz="9" w:space="0" w:color="000000"/>
              <w:left w:val="single" w:sz="9" w:space="0" w:color="000000"/>
              <w:right w:val="nil"/>
            </w:tcBorders>
            <w:shd w:val="clear" w:color="auto" w:fill="FFFFFF"/>
          </w:tcPr>
          <w:p w:rsidR="00F87A27" w:rsidRDefault="00F87A27"/>
        </w:tc>
        <w:tc>
          <w:tcPr>
            <w:tcW w:w="1767" w:type="dxa"/>
            <w:vMerge w:val="restart"/>
            <w:tcBorders>
              <w:top w:val="single" w:sz="9" w:space="0" w:color="000000"/>
              <w:left w:val="nil"/>
              <w:right w:val="single" w:sz="9" w:space="0" w:color="000000"/>
            </w:tcBorders>
            <w:shd w:val="clear" w:color="auto" w:fill="FFFFFF"/>
          </w:tcPr>
          <w:p w:rsidR="00F87A27" w:rsidRDefault="00F87A27">
            <w:pPr>
              <w:pStyle w:val="TableParagraph"/>
              <w:rPr>
                <w:rFonts w:ascii="Times New Roman" w:eastAsia="Times New Roman" w:hAnsi="Times New Roman" w:cs="Times New Roman"/>
                <w:sz w:val="20"/>
                <w:szCs w:val="20"/>
              </w:rPr>
            </w:pPr>
          </w:p>
          <w:p w:rsidR="00F87A27" w:rsidRDefault="005A02C9">
            <w:pPr>
              <w:pStyle w:val="TableParagraph"/>
              <w:spacing w:before="134" w:line="166" w:lineRule="exact"/>
              <w:ind w:left="5"/>
              <w:rPr>
                <w:rFonts w:ascii="Helvetica" w:eastAsia="Helvetica" w:hAnsi="Helvetica" w:cs="Helvetica"/>
                <w:sz w:val="19"/>
                <w:szCs w:val="19"/>
              </w:rPr>
            </w:pPr>
            <w:r>
              <w:rPr>
                <w:rFonts w:ascii="Helvetica"/>
                <w:b/>
                <w:spacing w:val="-2"/>
                <w:w w:val="95"/>
                <w:sz w:val="19"/>
              </w:rPr>
              <w:t>Pilot</w:t>
            </w:r>
            <w:r>
              <w:rPr>
                <w:rFonts w:ascii="Helvetica"/>
                <w:b/>
                <w:spacing w:val="-16"/>
                <w:w w:val="95"/>
                <w:sz w:val="19"/>
              </w:rPr>
              <w:t xml:space="preserve"> </w:t>
            </w:r>
            <w:r>
              <w:rPr>
                <w:rFonts w:ascii="Helvetica"/>
                <w:b/>
                <w:spacing w:val="-2"/>
                <w:w w:val="95"/>
                <w:sz w:val="19"/>
              </w:rPr>
              <w:t>Name</w:t>
            </w:r>
          </w:p>
        </w:tc>
        <w:tc>
          <w:tcPr>
            <w:tcW w:w="1244" w:type="dxa"/>
            <w:vMerge w:val="restart"/>
            <w:tcBorders>
              <w:top w:val="single" w:sz="9" w:space="0" w:color="000000"/>
              <w:left w:val="single" w:sz="9" w:space="0" w:color="000000"/>
              <w:right w:val="single" w:sz="9" w:space="0" w:color="000000"/>
            </w:tcBorders>
            <w:shd w:val="clear" w:color="auto" w:fill="FFFFFF"/>
          </w:tcPr>
          <w:p w:rsidR="00F87A27" w:rsidRDefault="00F87A27">
            <w:pPr>
              <w:pStyle w:val="TableParagraph"/>
              <w:rPr>
                <w:rFonts w:ascii="Times New Roman" w:eastAsia="Times New Roman" w:hAnsi="Times New Roman" w:cs="Times New Roman"/>
                <w:sz w:val="20"/>
                <w:szCs w:val="20"/>
              </w:rPr>
            </w:pPr>
          </w:p>
          <w:p w:rsidR="00F87A27" w:rsidRDefault="005A02C9">
            <w:pPr>
              <w:pStyle w:val="TableParagraph"/>
              <w:spacing w:before="134" w:line="166" w:lineRule="exact"/>
              <w:ind w:left="76"/>
              <w:rPr>
                <w:rFonts w:ascii="Helvetica" w:eastAsia="Helvetica" w:hAnsi="Helvetica" w:cs="Helvetica"/>
                <w:sz w:val="19"/>
                <w:szCs w:val="19"/>
              </w:rPr>
            </w:pPr>
            <w:r>
              <w:rPr>
                <w:rFonts w:ascii="Helvetica"/>
                <w:b/>
                <w:spacing w:val="-3"/>
                <w:w w:val="95"/>
                <w:sz w:val="19"/>
              </w:rPr>
              <w:t>Points/Model</w:t>
            </w:r>
          </w:p>
        </w:tc>
        <w:tc>
          <w:tcPr>
            <w:tcW w:w="3838" w:type="dxa"/>
            <w:gridSpan w:val="10"/>
            <w:tcBorders>
              <w:top w:val="single" w:sz="9" w:space="0" w:color="000000"/>
              <w:left w:val="single" w:sz="9" w:space="0" w:color="000000"/>
              <w:bottom w:val="nil"/>
              <w:right w:val="single" w:sz="9" w:space="0" w:color="000000"/>
            </w:tcBorders>
            <w:shd w:val="clear" w:color="auto" w:fill="FFFFFF"/>
          </w:tcPr>
          <w:p w:rsidR="00F87A27" w:rsidRDefault="005A02C9">
            <w:pPr>
              <w:pStyle w:val="TableParagraph"/>
              <w:spacing w:before="129"/>
              <w:ind w:right="294"/>
              <w:jc w:val="center"/>
              <w:rPr>
                <w:rFonts w:ascii="Helvetica" w:eastAsia="Helvetica" w:hAnsi="Helvetica" w:cs="Helvetica"/>
                <w:sz w:val="19"/>
                <w:szCs w:val="19"/>
              </w:rPr>
            </w:pPr>
            <w:r>
              <w:rPr>
                <w:rFonts w:ascii="Helvetica"/>
                <w:b/>
                <w:spacing w:val="-3"/>
                <w:w w:val="105"/>
                <w:sz w:val="19"/>
              </w:rPr>
              <w:t>Profile:</w:t>
            </w:r>
          </w:p>
        </w:tc>
        <w:tc>
          <w:tcPr>
            <w:tcW w:w="481" w:type="dxa"/>
            <w:vMerge w:val="restart"/>
            <w:tcBorders>
              <w:top w:val="single" w:sz="9" w:space="0" w:color="000000"/>
              <w:left w:val="single" w:sz="9" w:space="0" w:color="000000"/>
              <w:right w:val="nil"/>
            </w:tcBorders>
            <w:shd w:val="clear" w:color="auto" w:fill="FFFFFF"/>
          </w:tcPr>
          <w:p w:rsidR="00F87A27" w:rsidRDefault="00F87A27">
            <w:pPr>
              <w:pStyle w:val="TableParagraph"/>
              <w:rPr>
                <w:rFonts w:ascii="Times New Roman" w:eastAsia="Times New Roman" w:hAnsi="Times New Roman" w:cs="Times New Roman"/>
                <w:sz w:val="20"/>
                <w:szCs w:val="20"/>
              </w:rPr>
            </w:pPr>
          </w:p>
          <w:p w:rsidR="00F87A27" w:rsidRDefault="005A02C9">
            <w:pPr>
              <w:pStyle w:val="TableParagraph"/>
              <w:spacing w:before="134" w:line="166" w:lineRule="exact"/>
              <w:ind w:left="185"/>
              <w:rPr>
                <w:rFonts w:ascii="Helvetica" w:eastAsia="Helvetica" w:hAnsi="Helvetica" w:cs="Helvetica"/>
                <w:sz w:val="19"/>
                <w:szCs w:val="19"/>
              </w:rPr>
            </w:pPr>
            <w:r>
              <w:rPr>
                <w:rFonts w:ascii="Helvetica"/>
                <w:b/>
                <w:spacing w:val="-1"/>
                <w:w w:val="105"/>
                <w:sz w:val="19"/>
              </w:rPr>
              <w:t>EP</w:t>
            </w:r>
          </w:p>
        </w:tc>
        <w:tc>
          <w:tcPr>
            <w:tcW w:w="227" w:type="dxa"/>
            <w:vMerge w:val="restart"/>
            <w:tcBorders>
              <w:top w:val="single" w:sz="9" w:space="0" w:color="000000"/>
              <w:left w:val="nil"/>
              <w:right w:val="single" w:sz="9" w:space="0" w:color="000000"/>
            </w:tcBorders>
            <w:shd w:val="clear" w:color="auto" w:fill="FFFFFF"/>
          </w:tcPr>
          <w:p w:rsidR="00F87A27" w:rsidRDefault="00F87A27"/>
        </w:tc>
      </w:tr>
      <w:tr w:rsidR="00F87A27">
        <w:trPr>
          <w:trHeight w:hRule="exact" w:val="207"/>
        </w:trPr>
        <w:tc>
          <w:tcPr>
            <w:tcW w:w="234" w:type="dxa"/>
            <w:vMerge/>
            <w:tcBorders>
              <w:left w:val="single" w:sz="9" w:space="0" w:color="000000"/>
              <w:right w:val="nil"/>
            </w:tcBorders>
            <w:shd w:val="clear" w:color="auto" w:fill="FFFFFF"/>
          </w:tcPr>
          <w:p w:rsidR="00F87A27" w:rsidRDefault="00F87A27"/>
        </w:tc>
        <w:tc>
          <w:tcPr>
            <w:tcW w:w="1767" w:type="dxa"/>
            <w:vMerge/>
            <w:tcBorders>
              <w:left w:val="nil"/>
              <w:bottom w:val="single" w:sz="8" w:space="0" w:color="000000"/>
              <w:right w:val="single" w:sz="9" w:space="0" w:color="000000"/>
            </w:tcBorders>
            <w:shd w:val="clear" w:color="auto" w:fill="FFFFFF"/>
          </w:tcPr>
          <w:p w:rsidR="00F87A27" w:rsidRDefault="00F87A27"/>
        </w:tc>
        <w:tc>
          <w:tcPr>
            <w:tcW w:w="1244" w:type="dxa"/>
            <w:vMerge/>
            <w:tcBorders>
              <w:left w:val="single" w:sz="9" w:space="0" w:color="000000"/>
              <w:bottom w:val="single" w:sz="8" w:space="0" w:color="000000"/>
              <w:right w:val="single" w:sz="9" w:space="0" w:color="000000"/>
            </w:tcBorders>
            <w:shd w:val="clear" w:color="auto" w:fill="FFFFFF"/>
          </w:tcPr>
          <w:p w:rsidR="00F87A27" w:rsidRDefault="00F87A27"/>
        </w:tc>
        <w:tc>
          <w:tcPr>
            <w:tcW w:w="407"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175"/>
              <w:rPr>
                <w:rFonts w:ascii="Helvetica" w:eastAsia="Helvetica" w:hAnsi="Helvetica" w:cs="Helvetica"/>
                <w:sz w:val="19"/>
                <w:szCs w:val="19"/>
              </w:rPr>
            </w:pPr>
            <w:r>
              <w:rPr>
                <w:rFonts w:ascii="Helvetica"/>
                <w:b/>
                <w:w w:val="105"/>
                <w:sz w:val="19"/>
              </w:rPr>
              <w:t>M</w:t>
            </w:r>
          </w:p>
        </w:tc>
        <w:tc>
          <w:tcPr>
            <w:tcW w:w="424"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57"/>
              <w:rPr>
                <w:rFonts w:ascii="Helvetica" w:eastAsia="Helvetica" w:hAnsi="Helvetica" w:cs="Helvetica"/>
                <w:sz w:val="19"/>
                <w:szCs w:val="19"/>
              </w:rPr>
            </w:pPr>
            <w:r>
              <w:rPr>
                <w:rFonts w:ascii="Helvetica"/>
                <w:b/>
                <w:spacing w:val="-1"/>
                <w:w w:val="105"/>
                <w:sz w:val="19"/>
              </w:rPr>
              <w:t>WS</w:t>
            </w:r>
          </w:p>
        </w:tc>
        <w:tc>
          <w:tcPr>
            <w:tcW w:w="414"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43"/>
              <w:rPr>
                <w:rFonts w:ascii="Helvetica" w:eastAsia="Helvetica" w:hAnsi="Helvetica" w:cs="Helvetica"/>
                <w:sz w:val="19"/>
                <w:szCs w:val="19"/>
              </w:rPr>
            </w:pPr>
            <w:r>
              <w:rPr>
                <w:rFonts w:ascii="Helvetica"/>
                <w:b/>
                <w:spacing w:val="-1"/>
                <w:w w:val="105"/>
                <w:sz w:val="19"/>
              </w:rPr>
              <w:t>BS</w:t>
            </w:r>
          </w:p>
        </w:tc>
        <w:tc>
          <w:tcPr>
            <w:tcW w:w="377"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65"/>
              <w:rPr>
                <w:rFonts w:ascii="Helvetica" w:eastAsia="Helvetica" w:hAnsi="Helvetica" w:cs="Helvetica"/>
                <w:sz w:val="19"/>
                <w:szCs w:val="19"/>
              </w:rPr>
            </w:pPr>
            <w:r>
              <w:rPr>
                <w:rFonts w:ascii="Helvetica"/>
                <w:b/>
                <w:w w:val="105"/>
                <w:sz w:val="19"/>
              </w:rPr>
              <w:t>S</w:t>
            </w:r>
          </w:p>
        </w:tc>
        <w:tc>
          <w:tcPr>
            <w:tcW w:w="383"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91"/>
              <w:rPr>
                <w:rFonts w:ascii="Helvetica" w:eastAsia="Helvetica" w:hAnsi="Helvetica" w:cs="Helvetica"/>
                <w:sz w:val="19"/>
                <w:szCs w:val="19"/>
              </w:rPr>
            </w:pPr>
            <w:r>
              <w:rPr>
                <w:rFonts w:ascii="Helvetica"/>
                <w:b/>
                <w:w w:val="105"/>
                <w:sz w:val="19"/>
              </w:rPr>
              <w:t>T</w:t>
            </w:r>
          </w:p>
        </w:tc>
        <w:tc>
          <w:tcPr>
            <w:tcW w:w="417"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93"/>
              <w:rPr>
                <w:rFonts w:ascii="Helvetica" w:eastAsia="Helvetica" w:hAnsi="Helvetica" w:cs="Helvetica"/>
                <w:sz w:val="19"/>
                <w:szCs w:val="19"/>
              </w:rPr>
            </w:pPr>
            <w:r>
              <w:rPr>
                <w:rFonts w:ascii="Helvetica"/>
                <w:b/>
                <w:w w:val="105"/>
                <w:sz w:val="19"/>
              </w:rPr>
              <w:t>W</w:t>
            </w:r>
          </w:p>
        </w:tc>
        <w:tc>
          <w:tcPr>
            <w:tcW w:w="354"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16"/>
              <w:jc w:val="center"/>
              <w:rPr>
                <w:rFonts w:ascii="Helvetica" w:eastAsia="Helvetica" w:hAnsi="Helvetica" w:cs="Helvetica"/>
                <w:sz w:val="19"/>
                <w:szCs w:val="19"/>
              </w:rPr>
            </w:pPr>
            <w:r>
              <w:rPr>
                <w:rFonts w:ascii="Helvetica"/>
                <w:b/>
                <w:w w:val="105"/>
                <w:sz w:val="19"/>
              </w:rPr>
              <w:t>I</w:t>
            </w:r>
          </w:p>
        </w:tc>
        <w:tc>
          <w:tcPr>
            <w:tcW w:w="327"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60"/>
              <w:rPr>
                <w:rFonts w:ascii="Helvetica" w:eastAsia="Helvetica" w:hAnsi="Helvetica" w:cs="Helvetica"/>
                <w:sz w:val="19"/>
                <w:szCs w:val="19"/>
              </w:rPr>
            </w:pPr>
            <w:r>
              <w:rPr>
                <w:rFonts w:ascii="Helvetica"/>
                <w:b/>
                <w:w w:val="105"/>
                <w:sz w:val="19"/>
              </w:rPr>
              <w:t>A</w:t>
            </w:r>
          </w:p>
        </w:tc>
        <w:tc>
          <w:tcPr>
            <w:tcW w:w="383"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53"/>
              <w:rPr>
                <w:rFonts w:ascii="Helvetica" w:eastAsia="Helvetica" w:hAnsi="Helvetica" w:cs="Helvetica"/>
                <w:sz w:val="19"/>
                <w:szCs w:val="19"/>
              </w:rPr>
            </w:pPr>
            <w:r>
              <w:rPr>
                <w:rFonts w:ascii="Helvetica"/>
                <w:b/>
                <w:spacing w:val="-1"/>
                <w:w w:val="105"/>
                <w:sz w:val="19"/>
              </w:rPr>
              <w:t>PS</w:t>
            </w:r>
          </w:p>
        </w:tc>
        <w:tc>
          <w:tcPr>
            <w:tcW w:w="353" w:type="dxa"/>
            <w:tcBorders>
              <w:top w:val="nil"/>
              <w:left w:val="single" w:sz="9" w:space="0" w:color="000000"/>
              <w:bottom w:val="single" w:sz="8" w:space="0" w:color="000000"/>
              <w:right w:val="single" w:sz="9" w:space="0" w:color="000000"/>
            </w:tcBorders>
            <w:shd w:val="clear" w:color="auto" w:fill="FFFFFF"/>
          </w:tcPr>
          <w:p w:rsidR="00F87A27" w:rsidRDefault="005A02C9">
            <w:pPr>
              <w:pStyle w:val="TableParagraph"/>
              <w:spacing w:before="31" w:line="166" w:lineRule="exact"/>
              <w:ind w:left="41"/>
              <w:rPr>
                <w:rFonts w:ascii="Helvetica" w:eastAsia="Helvetica" w:hAnsi="Helvetica" w:cs="Helvetica"/>
                <w:sz w:val="19"/>
                <w:szCs w:val="19"/>
              </w:rPr>
            </w:pPr>
            <w:r>
              <w:rPr>
                <w:rFonts w:ascii="Helvetica"/>
                <w:b/>
                <w:spacing w:val="-1"/>
                <w:w w:val="105"/>
                <w:sz w:val="19"/>
              </w:rPr>
              <w:t>LD</w:t>
            </w:r>
          </w:p>
        </w:tc>
        <w:tc>
          <w:tcPr>
            <w:tcW w:w="481" w:type="dxa"/>
            <w:vMerge/>
            <w:tcBorders>
              <w:left w:val="single" w:sz="9" w:space="0" w:color="000000"/>
              <w:bottom w:val="single" w:sz="8" w:space="0" w:color="000000"/>
              <w:right w:val="nil"/>
            </w:tcBorders>
            <w:shd w:val="clear" w:color="auto" w:fill="FFFFFF"/>
          </w:tcPr>
          <w:p w:rsidR="00F87A27" w:rsidRDefault="00F87A27"/>
        </w:tc>
        <w:tc>
          <w:tcPr>
            <w:tcW w:w="227" w:type="dxa"/>
            <w:vMerge/>
            <w:tcBorders>
              <w:left w:val="nil"/>
              <w:right w:val="single" w:sz="9" w:space="0" w:color="000000"/>
            </w:tcBorders>
            <w:shd w:val="clear" w:color="auto" w:fill="FFFFFF"/>
          </w:tcPr>
          <w:p w:rsidR="00F87A27" w:rsidRDefault="00F87A27"/>
        </w:tc>
      </w:tr>
      <w:tr w:rsidR="00F87A27">
        <w:trPr>
          <w:trHeight w:hRule="exact" w:val="351"/>
        </w:trPr>
        <w:tc>
          <w:tcPr>
            <w:tcW w:w="234" w:type="dxa"/>
            <w:vMerge/>
            <w:tcBorders>
              <w:left w:val="single" w:sz="9" w:space="0" w:color="000000"/>
              <w:right w:val="nil"/>
            </w:tcBorders>
            <w:shd w:val="clear" w:color="auto" w:fill="FFFFFF"/>
          </w:tcPr>
          <w:p w:rsidR="00F87A27" w:rsidRDefault="00F87A27"/>
        </w:tc>
        <w:tc>
          <w:tcPr>
            <w:tcW w:w="1767" w:type="dxa"/>
            <w:tcBorders>
              <w:top w:val="single" w:sz="8" w:space="0" w:color="000000"/>
              <w:left w:val="nil"/>
              <w:bottom w:val="single" w:sz="8" w:space="0" w:color="000000"/>
              <w:right w:val="single" w:sz="9" w:space="0" w:color="000000"/>
            </w:tcBorders>
            <w:shd w:val="clear" w:color="auto" w:fill="FFFFFF"/>
          </w:tcPr>
          <w:p w:rsidR="00F87A27" w:rsidRDefault="00F87A27"/>
        </w:tc>
        <w:tc>
          <w:tcPr>
            <w:tcW w:w="1244"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07"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24"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14"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77"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83"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17"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54"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27"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83"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353" w:type="dxa"/>
            <w:tcBorders>
              <w:top w:val="single" w:sz="8" w:space="0" w:color="000000"/>
              <w:left w:val="single" w:sz="9" w:space="0" w:color="000000"/>
              <w:bottom w:val="single" w:sz="8" w:space="0" w:color="000000"/>
              <w:right w:val="single" w:sz="9" w:space="0" w:color="000000"/>
            </w:tcBorders>
            <w:shd w:val="clear" w:color="auto" w:fill="FFFFFF"/>
          </w:tcPr>
          <w:p w:rsidR="00F87A27" w:rsidRDefault="00F87A27"/>
        </w:tc>
        <w:tc>
          <w:tcPr>
            <w:tcW w:w="481" w:type="dxa"/>
            <w:tcBorders>
              <w:top w:val="single" w:sz="8" w:space="0" w:color="000000"/>
              <w:left w:val="single" w:sz="9" w:space="0" w:color="000000"/>
              <w:bottom w:val="single" w:sz="8" w:space="0" w:color="000000"/>
              <w:right w:val="nil"/>
            </w:tcBorders>
            <w:shd w:val="clear" w:color="auto" w:fill="FFFFFF"/>
          </w:tcPr>
          <w:p w:rsidR="00F87A27" w:rsidRDefault="00F87A27"/>
        </w:tc>
        <w:tc>
          <w:tcPr>
            <w:tcW w:w="227" w:type="dxa"/>
            <w:vMerge/>
            <w:tcBorders>
              <w:left w:val="nil"/>
              <w:right w:val="single" w:sz="9" w:space="0" w:color="000000"/>
            </w:tcBorders>
            <w:shd w:val="clear" w:color="auto" w:fill="FFFFFF"/>
          </w:tcPr>
          <w:p w:rsidR="00F87A27" w:rsidRDefault="00F87A27"/>
        </w:tc>
      </w:tr>
      <w:tr w:rsidR="00F87A27">
        <w:trPr>
          <w:trHeight w:hRule="exact" w:val="363"/>
        </w:trPr>
        <w:tc>
          <w:tcPr>
            <w:tcW w:w="234" w:type="dxa"/>
            <w:vMerge/>
            <w:tcBorders>
              <w:left w:val="single" w:sz="9" w:space="0" w:color="000000"/>
              <w:bottom w:val="single" w:sz="9" w:space="0" w:color="000000"/>
              <w:right w:val="nil"/>
            </w:tcBorders>
            <w:shd w:val="clear" w:color="auto" w:fill="FFFFFF"/>
          </w:tcPr>
          <w:p w:rsidR="00F87A27" w:rsidRDefault="00F87A27"/>
        </w:tc>
        <w:tc>
          <w:tcPr>
            <w:tcW w:w="1767" w:type="dxa"/>
            <w:tcBorders>
              <w:top w:val="single" w:sz="8" w:space="0" w:color="000000"/>
              <w:left w:val="nil"/>
              <w:bottom w:val="single" w:sz="9" w:space="0" w:color="000000"/>
              <w:right w:val="single" w:sz="9" w:space="0" w:color="000000"/>
            </w:tcBorders>
            <w:shd w:val="clear" w:color="auto" w:fill="FFFFFF"/>
          </w:tcPr>
          <w:p w:rsidR="00F87A27" w:rsidRDefault="005A02C9">
            <w:pPr>
              <w:pStyle w:val="TableParagraph"/>
              <w:spacing w:before="90"/>
              <w:ind w:left="7"/>
              <w:rPr>
                <w:rFonts w:ascii="Helvetica" w:eastAsia="Helvetica" w:hAnsi="Helvetica" w:cs="Helvetica"/>
                <w:sz w:val="19"/>
                <w:szCs w:val="19"/>
              </w:rPr>
            </w:pPr>
            <w:r>
              <w:rPr>
                <w:rFonts w:ascii="Helvetica"/>
                <w:i/>
                <w:spacing w:val="-2"/>
                <w:w w:val="95"/>
                <w:sz w:val="19"/>
              </w:rPr>
              <w:t>Pilot</w:t>
            </w:r>
            <w:r>
              <w:rPr>
                <w:rFonts w:ascii="Helvetica"/>
                <w:i/>
                <w:spacing w:val="-14"/>
                <w:w w:val="95"/>
                <w:sz w:val="19"/>
              </w:rPr>
              <w:t xml:space="preserve"> </w:t>
            </w:r>
            <w:r>
              <w:rPr>
                <w:rFonts w:ascii="Helvetica"/>
                <w:i/>
                <w:spacing w:val="-3"/>
                <w:w w:val="95"/>
                <w:sz w:val="19"/>
              </w:rPr>
              <w:t>Bonus</w:t>
            </w:r>
          </w:p>
        </w:tc>
        <w:tc>
          <w:tcPr>
            <w:tcW w:w="1244"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07"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24"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14"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77"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83"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17"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54"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27"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83"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353" w:type="dxa"/>
            <w:tcBorders>
              <w:top w:val="single" w:sz="8" w:space="0" w:color="000000"/>
              <w:left w:val="single" w:sz="9" w:space="0" w:color="000000"/>
              <w:bottom w:val="single" w:sz="9" w:space="0" w:color="000000"/>
              <w:right w:val="single" w:sz="9" w:space="0" w:color="000000"/>
            </w:tcBorders>
            <w:shd w:val="clear" w:color="auto" w:fill="FFFFFF"/>
          </w:tcPr>
          <w:p w:rsidR="00F87A27" w:rsidRDefault="00F87A27"/>
        </w:tc>
        <w:tc>
          <w:tcPr>
            <w:tcW w:w="481" w:type="dxa"/>
            <w:tcBorders>
              <w:top w:val="single" w:sz="8" w:space="0" w:color="000000"/>
              <w:left w:val="single" w:sz="9" w:space="0" w:color="000000"/>
              <w:bottom w:val="single" w:sz="9" w:space="0" w:color="000000"/>
              <w:right w:val="nil"/>
            </w:tcBorders>
            <w:shd w:val="clear" w:color="auto" w:fill="FFFFFF"/>
          </w:tcPr>
          <w:p w:rsidR="00F87A27" w:rsidRDefault="00F87A27"/>
        </w:tc>
        <w:tc>
          <w:tcPr>
            <w:tcW w:w="227" w:type="dxa"/>
            <w:vMerge/>
            <w:tcBorders>
              <w:left w:val="nil"/>
              <w:bottom w:val="single" w:sz="9" w:space="0" w:color="000000"/>
              <w:right w:val="single" w:sz="9" w:space="0" w:color="000000"/>
            </w:tcBorders>
            <w:shd w:val="clear" w:color="auto" w:fill="FFFFFF"/>
          </w:tcPr>
          <w:p w:rsidR="00F87A27" w:rsidRDefault="00F87A27"/>
        </w:tc>
      </w:tr>
    </w:tbl>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rPr>
          <w:rFonts w:ascii="Times New Roman" w:eastAsia="Times New Roman" w:hAnsi="Times New Roman" w:cs="Times New Roman"/>
          <w:sz w:val="20"/>
          <w:szCs w:val="20"/>
        </w:rPr>
      </w:pPr>
    </w:p>
    <w:p w:rsidR="00F87A27" w:rsidRDefault="00F87A27">
      <w:pPr>
        <w:spacing w:before="11"/>
        <w:rPr>
          <w:rFonts w:ascii="Times New Roman" w:eastAsia="Times New Roman" w:hAnsi="Times New Roman" w:cs="Times New Roman"/>
          <w:sz w:val="14"/>
          <w:szCs w:val="14"/>
        </w:rPr>
      </w:pPr>
    </w:p>
    <w:tbl>
      <w:tblPr>
        <w:tblW w:w="0" w:type="auto"/>
        <w:tblInd w:w="509" w:type="dxa"/>
        <w:tblLayout w:type="fixed"/>
        <w:tblCellMar>
          <w:left w:w="0" w:type="dxa"/>
          <w:right w:w="0" w:type="dxa"/>
        </w:tblCellMar>
        <w:tblLook w:val="01E0"/>
      </w:tblPr>
      <w:tblGrid>
        <w:gridCol w:w="2011"/>
        <w:gridCol w:w="1247"/>
        <w:gridCol w:w="3834"/>
        <w:gridCol w:w="768"/>
      </w:tblGrid>
      <w:tr w:rsidR="00F87A27">
        <w:trPr>
          <w:trHeight w:hRule="exact" w:val="404"/>
        </w:trPr>
        <w:tc>
          <w:tcPr>
            <w:tcW w:w="2011" w:type="dxa"/>
            <w:tcBorders>
              <w:top w:val="single" w:sz="9" w:space="0" w:color="000000"/>
              <w:left w:val="single" w:sz="9" w:space="0" w:color="000000"/>
              <w:bottom w:val="single" w:sz="8" w:space="0" w:color="000000"/>
              <w:right w:val="single" w:sz="8" w:space="0" w:color="000000"/>
            </w:tcBorders>
            <w:shd w:val="clear" w:color="auto" w:fill="FFFFFF"/>
          </w:tcPr>
          <w:p w:rsidR="00F87A27" w:rsidRDefault="00F87A27">
            <w:pPr>
              <w:pStyle w:val="TableParagraph"/>
              <w:spacing w:before="9"/>
              <w:rPr>
                <w:rFonts w:ascii="Times New Roman" w:eastAsia="Times New Roman" w:hAnsi="Times New Roman" w:cs="Times New Roman"/>
                <w:sz w:val="18"/>
                <w:szCs w:val="18"/>
              </w:rPr>
            </w:pPr>
          </w:p>
          <w:p w:rsidR="00F87A27" w:rsidRDefault="005A02C9">
            <w:pPr>
              <w:pStyle w:val="TableParagraph"/>
              <w:spacing w:line="166" w:lineRule="exact"/>
              <w:ind w:left="128"/>
              <w:rPr>
                <w:rFonts w:ascii="Helvetica" w:eastAsia="Helvetica" w:hAnsi="Helvetica" w:cs="Helvetica"/>
                <w:sz w:val="19"/>
                <w:szCs w:val="19"/>
              </w:rPr>
            </w:pPr>
            <w:r>
              <w:rPr>
                <w:rFonts w:ascii="Helvetica"/>
                <w:b/>
                <w:spacing w:val="-1"/>
                <w:w w:val="105"/>
                <w:sz w:val="19"/>
              </w:rPr>
              <w:t>Suit</w:t>
            </w:r>
            <w:r>
              <w:rPr>
                <w:rFonts w:ascii="Helvetica"/>
                <w:b/>
                <w:spacing w:val="-14"/>
                <w:w w:val="105"/>
                <w:sz w:val="19"/>
              </w:rPr>
              <w:t xml:space="preserve"> </w:t>
            </w:r>
            <w:r>
              <w:rPr>
                <w:rFonts w:ascii="Helvetica"/>
                <w:b/>
                <w:spacing w:val="-1"/>
                <w:w w:val="105"/>
                <w:sz w:val="19"/>
              </w:rPr>
              <w:t>Name</w:t>
            </w:r>
          </w:p>
        </w:tc>
        <w:tc>
          <w:tcPr>
            <w:tcW w:w="1247" w:type="dxa"/>
            <w:tcBorders>
              <w:top w:val="single" w:sz="9" w:space="0" w:color="000000"/>
              <w:left w:val="single" w:sz="8" w:space="0" w:color="000000"/>
              <w:bottom w:val="single" w:sz="8" w:space="0" w:color="000000"/>
              <w:right w:val="single" w:sz="8" w:space="0" w:color="000000"/>
            </w:tcBorders>
            <w:shd w:val="clear" w:color="auto" w:fill="FFFFFF"/>
          </w:tcPr>
          <w:p w:rsidR="00F87A27" w:rsidRDefault="00F87A27">
            <w:pPr>
              <w:pStyle w:val="TableParagraph"/>
              <w:spacing w:before="9"/>
              <w:rPr>
                <w:rFonts w:ascii="Times New Roman" w:eastAsia="Times New Roman" w:hAnsi="Times New Roman" w:cs="Times New Roman"/>
                <w:sz w:val="18"/>
                <w:szCs w:val="18"/>
              </w:rPr>
            </w:pPr>
          </w:p>
          <w:p w:rsidR="00F87A27" w:rsidRDefault="005A02C9">
            <w:pPr>
              <w:pStyle w:val="TableParagraph"/>
              <w:spacing w:line="166" w:lineRule="exact"/>
              <w:ind w:left="64"/>
              <w:rPr>
                <w:rFonts w:ascii="Helvetica" w:eastAsia="Helvetica" w:hAnsi="Helvetica" w:cs="Helvetica"/>
                <w:sz w:val="19"/>
                <w:szCs w:val="19"/>
              </w:rPr>
            </w:pPr>
            <w:r>
              <w:rPr>
                <w:rFonts w:ascii="Helvetica"/>
                <w:b/>
                <w:spacing w:val="-1"/>
                <w:w w:val="95"/>
                <w:sz w:val="19"/>
              </w:rPr>
              <w:t>Points/Model</w:t>
            </w:r>
          </w:p>
        </w:tc>
        <w:tc>
          <w:tcPr>
            <w:tcW w:w="3834" w:type="dxa"/>
            <w:tcBorders>
              <w:top w:val="single" w:sz="9" w:space="0" w:color="000000"/>
              <w:left w:val="single" w:sz="8" w:space="0" w:color="000000"/>
              <w:bottom w:val="single" w:sz="8" w:space="0" w:color="000000"/>
              <w:right w:val="single" w:sz="8" w:space="0" w:color="000000"/>
            </w:tcBorders>
            <w:shd w:val="clear" w:color="auto" w:fill="FFFFFF"/>
          </w:tcPr>
          <w:p w:rsidR="00F87A27" w:rsidRDefault="00F87A27">
            <w:pPr>
              <w:pStyle w:val="TableParagraph"/>
              <w:spacing w:before="9"/>
              <w:rPr>
                <w:rFonts w:ascii="Times New Roman" w:eastAsia="Times New Roman" w:hAnsi="Times New Roman" w:cs="Times New Roman"/>
                <w:sz w:val="18"/>
                <w:szCs w:val="18"/>
              </w:rPr>
            </w:pPr>
          </w:p>
          <w:p w:rsidR="00F87A27" w:rsidRDefault="005A02C9">
            <w:pPr>
              <w:pStyle w:val="TableParagraph"/>
              <w:tabs>
                <w:tab w:val="left" w:pos="1503"/>
                <w:tab w:val="left" w:pos="2795"/>
              </w:tabs>
              <w:spacing w:line="166" w:lineRule="exact"/>
              <w:ind w:left="150"/>
              <w:rPr>
                <w:rFonts w:ascii="Helvetica" w:eastAsia="Helvetica" w:hAnsi="Helvetica" w:cs="Helvetica"/>
                <w:sz w:val="19"/>
                <w:szCs w:val="19"/>
              </w:rPr>
            </w:pPr>
            <w:r>
              <w:rPr>
                <w:rFonts w:ascii="Helvetica"/>
                <w:b/>
                <w:spacing w:val="-2"/>
                <w:w w:val="85"/>
                <w:sz w:val="19"/>
              </w:rPr>
              <w:t>Front</w:t>
            </w:r>
            <w:r>
              <w:rPr>
                <w:rFonts w:ascii="Helvetica"/>
                <w:b/>
                <w:spacing w:val="-14"/>
                <w:w w:val="85"/>
                <w:sz w:val="19"/>
              </w:rPr>
              <w:t xml:space="preserve"> </w:t>
            </w:r>
            <w:r>
              <w:rPr>
                <w:rFonts w:ascii="Helvetica"/>
                <w:b/>
                <w:w w:val="85"/>
                <w:sz w:val="19"/>
              </w:rPr>
              <w:t>Armor</w:t>
            </w:r>
            <w:r>
              <w:rPr>
                <w:rFonts w:ascii="Helvetica"/>
                <w:b/>
                <w:w w:val="85"/>
                <w:sz w:val="19"/>
              </w:rPr>
              <w:tab/>
              <w:t>Side</w:t>
            </w:r>
            <w:r>
              <w:rPr>
                <w:rFonts w:ascii="Helvetica"/>
                <w:b/>
                <w:spacing w:val="-16"/>
                <w:w w:val="85"/>
                <w:sz w:val="19"/>
              </w:rPr>
              <w:t xml:space="preserve"> </w:t>
            </w:r>
            <w:r>
              <w:rPr>
                <w:rFonts w:ascii="Helvetica"/>
                <w:b/>
                <w:w w:val="85"/>
                <w:sz w:val="19"/>
              </w:rPr>
              <w:t>Armor</w:t>
            </w:r>
            <w:r>
              <w:rPr>
                <w:rFonts w:ascii="Helvetica"/>
                <w:b/>
                <w:w w:val="85"/>
                <w:sz w:val="19"/>
              </w:rPr>
              <w:tab/>
              <w:t>Rear</w:t>
            </w:r>
            <w:r>
              <w:rPr>
                <w:rFonts w:ascii="Helvetica"/>
                <w:b/>
                <w:spacing w:val="-17"/>
                <w:w w:val="85"/>
                <w:sz w:val="19"/>
              </w:rPr>
              <w:t xml:space="preserve"> </w:t>
            </w:r>
            <w:r>
              <w:rPr>
                <w:rFonts w:ascii="Helvetica"/>
                <w:b/>
                <w:w w:val="85"/>
                <w:sz w:val="19"/>
              </w:rPr>
              <w:t>Armor</w:t>
            </w:r>
          </w:p>
        </w:tc>
        <w:tc>
          <w:tcPr>
            <w:tcW w:w="768" w:type="dxa"/>
            <w:tcBorders>
              <w:top w:val="single" w:sz="9" w:space="0" w:color="000000"/>
              <w:left w:val="single" w:sz="8" w:space="0" w:color="000000"/>
              <w:bottom w:val="single" w:sz="8" w:space="0" w:color="000000"/>
              <w:right w:val="single" w:sz="9" w:space="0" w:color="000000"/>
            </w:tcBorders>
            <w:shd w:val="clear" w:color="auto" w:fill="FFFFFF"/>
          </w:tcPr>
          <w:p w:rsidR="00F87A27" w:rsidRDefault="00F87A27">
            <w:pPr>
              <w:pStyle w:val="TableParagraph"/>
              <w:spacing w:before="9"/>
              <w:rPr>
                <w:rFonts w:ascii="Times New Roman" w:eastAsia="Times New Roman" w:hAnsi="Times New Roman" w:cs="Times New Roman"/>
                <w:sz w:val="18"/>
                <w:szCs w:val="18"/>
              </w:rPr>
            </w:pPr>
          </w:p>
          <w:p w:rsidR="00F87A27" w:rsidRDefault="005A02C9">
            <w:pPr>
              <w:pStyle w:val="TableParagraph"/>
              <w:spacing w:line="166" w:lineRule="exact"/>
              <w:ind w:right="29"/>
              <w:jc w:val="center"/>
              <w:rPr>
                <w:rFonts w:ascii="Helvetica" w:eastAsia="Helvetica" w:hAnsi="Helvetica" w:cs="Helvetica"/>
                <w:sz w:val="19"/>
                <w:szCs w:val="19"/>
              </w:rPr>
            </w:pPr>
            <w:r>
              <w:rPr>
                <w:rFonts w:ascii="Helvetica"/>
                <w:b/>
                <w:w w:val="95"/>
                <w:sz w:val="19"/>
              </w:rPr>
              <w:t>EP</w:t>
            </w:r>
          </w:p>
        </w:tc>
      </w:tr>
      <w:tr w:rsidR="00F87A27">
        <w:trPr>
          <w:trHeight w:hRule="exact" w:val="340"/>
        </w:trPr>
        <w:tc>
          <w:tcPr>
            <w:tcW w:w="2011" w:type="dxa"/>
            <w:tcBorders>
              <w:top w:val="single" w:sz="8" w:space="0" w:color="000000"/>
              <w:left w:val="single" w:sz="9" w:space="0" w:color="000000"/>
              <w:bottom w:val="single" w:sz="9" w:space="0" w:color="000000"/>
              <w:right w:val="single" w:sz="8" w:space="0" w:color="000000"/>
            </w:tcBorders>
            <w:shd w:val="clear" w:color="auto" w:fill="FFFFFF"/>
          </w:tcPr>
          <w:p w:rsidR="00F87A27" w:rsidRDefault="00F87A27"/>
        </w:tc>
        <w:tc>
          <w:tcPr>
            <w:tcW w:w="1247" w:type="dxa"/>
            <w:tcBorders>
              <w:top w:val="single" w:sz="8" w:space="0" w:color="000000"/>
              <w:left w:val="single" w:sz="8" w:space="0" w:color="000000"/>
              <w:bottom w:val="single" w:sz="9" w:space="0" w:color="000000"/>
              <w:right w:val="single" w:sz="8" w:space="0" w:color="000000"/>
            </w:tcBorders>
            <w:shd w:val="clear" w:color="auto" w:fill="FFFFFF"/>
          </w:tcPr>
          <w:p w:rsidR="00F87A27" w:rsidRDefault="00F87A27"/>
        </w:tc>
        <w:tc>
          <w:tcPr>
            <w:tcW w:w="3834" w:type="dxa"/>
            <w:tcBorders>
              <w:top w:val="single" w:sz="8" w:space="0" w:color="000000"/>
              <w:left w:val="single" w:sz="8" w:space="0" w:color="000000"/>
              <w:bottom w:val="single" w:sz="9" w:space="0" w:color="000000"/>
              <w:right w:val="single" w:sz="8" w:space="0" w:color="000000"/>
            </w:tcBorders>
            <w:shd w:val="clear" w:color="auto" w:fill="FFFFFF"/>
          </w:tcPr>
          <w:p w:rsidR="00F87A27" w:rsidRDefault="00F87A27"/>
        </w:tc>
        <w:tc>
          <w:tcPr>
            <w:tcW w:w="768" w:type="dxa"/>
            <w:tcBorders>
              <w:top w:val="single" w:sz="8" w:space="0" w:color="000000"/>
              <w:left w:val="single" w:sz="8" w:space="0" w:color="000000"/>
              <w:bottom w:val="single" w:sz="9" w:space="0" w:color="000000"/>
              <w:right w:val="single" w:sz="9" w:space="0" w:color="000000"/>
            </w:tcBorders>
            <w:shd w:val="clear" w:color="auto" w:fill="FFFFFF"/>
          </w:tcPr>
          <w:p w:rsidR="00F87A27" w:rsidRDefault="00F87A27"/>
        </w:tc>
      </w:tr>
    </w:tbl>
    <w:p w:rsidR="00FF37D9" w:rsidRDefault="00FF37D9"/>
    <w:sectPr w:rsidR="00FF37D9" w:rsidSect="00FF37D9">
      <w:pgSz w:w="12240" w:h="15840"/>
      <w:pgMar w:top="0" w:right="1720" w:bottom="0" w:left="1720" w:header="720" w:footer="720" w:gutter="0"/>
      <w:cols w:space="720"/>
    </w:sectPr>
  </w:body>
</w:document>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25C9C"/>
    <w:multiLevelType w:val="hybridMultilevel"/>
    <w:tmpl w:val="2BC474CE"/>
    <w:lvl w:ilvl="0" w:tplc="6BF410FA">
      <w:start w:val="5"/>
      <w:numFmt w:val="decimal"/>
      <w:lvlText w:val="%1"/>
      <w:lvlJc w:val="left"/>
      <w:pPr>
        <w:ind w:left="140" w:hanging="144"/>
        <w:jc w:val="left"/>
      </w:pPr>
      <w:rPr>
        <w:rFonts w:ascii="Helvetica" w:eastAsia="Helvetica" w:hAnsi="Helvetica" w:hint="default"/>
        <w:sz w:val="17"/>
        <w:szCs w:val="17"/>
      </w:rPr>
    </w:lvl>
    <w:lvl w:ilvl="1" w:tplc="BC4A1988">
      <w:start w:val="1"/>
      <w:numFmt w:val="bullet"/>
      <w:lvlText w:val="•"/>
      <w:lvlJc w:val="left"/>
      <w:pPr>
        <w:ind w:left="642" w:hanging="144"/>
      </w:pPr>
      <w:rPr>
        <w:rFonts w:hint="default"/>
      </w:rPr>
    </w:lvl>
    <w:lvl w:ilvl="2" w:tplc="C360AEFE">
      <w:start w:val="1"/>
      <w:numFmt w:val="bullet"/>
      <w:lvlText w:val="•"/>
      <w:lvlJc w:val="left"/>
      <w:pPr>
        <w:ind w:left="1144" w:hanging="144"/>
      </w:pPr>
      <w:rPr>
        <w:rFonts w:hint="default"/>
      </w:rPr>
    </w:lvl>
    <w:lvl w:ilvl="3" w:tplc="CF600E86">
      <w:start w:val="1"/>
      <w:numFmt w:val="bullet"/>
      <w:lvlText w:val="•"/>
      <w:lvlJc w:val="left"/>
      <w:pPr>
        <w:ind w:left="1646" w:hanging="144"/>
      </w:pPr>
      <w:rPr>
        <w:rFonts w:hint="default"/>
      </w:rPr>
    </w:lvl>
    <w:lvl w:ilvl="4" w:tplc="9B964D38">
      <w:start w:val="1"/>
      <w:numFmt w:val="bullet"/>
      <w:lvlText w:val="•"/>
      <w:lvlJc w:val="left"/>
      <w:pPr>
        <w:ind w:left="2148" w:hanging="144"/>
      </w:pPr>
      <w:rPr>
        <w:rFonts w:hint="default"/>
      </w:rPr>
    </w:lvl>
    <w:lvl w:ilvl="5" w:tplc="C73608A2">
      <w:start w:val="1"/>
      <w:numFmt w:val="bullet"/>
      <w:lvlText w:val="•"/>
      <w:lvlJc w:val="left"/>
      <w:pPr>
        <w:ind w:left="2650" w:hanging="144"/>
      </w:pPr>
      <w:rPr>
        <w:rFonts w:hint="default"/>
      </w:rPr>
    </w:lvl>
    <w:lvl w:ilvl="6" w:tplc="A06E0350">
      <w:start w:val="1"/>
      <w:numFmt w:val="bullet"/>
      <w:lvlText w:val="•"/>
      <w:lvlJc w:val="left"/>
      <w:pPr>
        <w:ind w:left="3152" w:hanging="144"/>
      </w:pPr>
      <w:rPr>
        <w:rFonts w:hint="default"/>
      </w:rPr>
    </w:lvl>
    <w:lvl w:ilvl="7" w:tplc="6720CF70">
      <w:start w:val="1"/>
      <w:numFmt w:val="bullet"/>
      <w:lvlText w:val="•"/>
      <w:lvlJc w:val="left"/>
      <w:pPr>
        <w:ind w:left="3654" w:hanging="144"/>
      </w:pPr>
      <w:rPr>
        <w:rFonts w:hint="default"/>
      </w:rPr>
    </w:lvl>
    <w:lvl w:ilvl="8" w:tplc="B83C79CA">
      <w:start w:val="1"/>
      <w:numFmt w:val="bullet"/>
      <w:lvlText w:val="•"/>
      <w:lvlJc w:val="left"/>
      <w:pPr>
        <w:ind w:left="4156" w:hanging="144"/>
      </w:pPr>
      <w:rPr>
        <w:rFonts w:hint="default"/>
      </w:rPr>
    </w:lvl>
  </w:abstractNum>
  <w:abstractNum w:abstractNumId="1">
    <w:nsid w:val="086C3D32"/>
    <w:multiLevelType w:val="hybridMultilevel"/>
    <w:tmpl w:val="EEE207E0"/>
    <w:lvl w:ilvl="0" w:tplc="8250BDCA">
      <w:start w:val="2"/>
      <w:numFmt w:val="decimal"/>
      <w:lvlText w:val="%1"/>
      <w:lvlJc w:val="left"/>
      <w:pPr>
        <w:ind w:left="163" w:hanging="151"/>
        <w:jc w:val="left"/>
      </w:pPr>
      <w:rPr>
        <w:rFonts w:ascii="Garamond" w:eastAsia="Garamond" w:hAnsi="Garamond" w:hint="default"/>
        <w:sz w:val="20"/>
        <w:szCs w:val="20"/>
      </w:rPr>
    </w:lvl>
    <w:lvl w:ilvl="1" w:tplc="99D64296">
      <w:start w:val="1"/>
      <w:numFmt w:val="bullet"/>
      <w:lvlText w:val="•"/>
      <w:lvlJc w:val="left"/>
      <w:pPr>
        <w:ind w:left="671" w:hanging="151"/>
      </w:pPr>
      <w:rPr>
        <w:rFonts w:hint="default"/>
      </w:rPr>
    </w:lvl>
    <w:lvl w:ilvl="2" w:tplc="EF820E74">
      <w:start w:val="1"/>
      <w:numFmt w:val="bullet"/>
      <w:lvlText w:val="•"/>
      <w:lvlJc w:val="left"/>
      <w:pPr>
        <w:ind w:left="1179" w:hanging="151"/>
      </w:pPr>
      <w:rPr>
        <w:rFonts w:hint="default"/>
      </w:rPr>
    </w:lvl>
    <w:lvl w:ilvl="3" w:tplc="FB06B7C0">
      <w:start w:val="1"/>
      <w:numFmt w:val="bullet"/>
      <w:lvlText w:val="•"/>
      <w:lvlJc w:val="left"/>
      <w:pPr>
        <w:ind w:left="1686" w:hanging="151"/>
      </w:pPr>
      <w:rPr>
        <w:rFonts w:hint="default"/>
      </w:rPr>
    </w:lvl>
    <w:lvl w:ilvl="4" w:tplc="CA862A60">
      <w:start w:val="1"/>
      <w:numFmt w:val="bullet"/>
      <w:lvlText w:val="•"/>
      <w:lvlJc w:val="left"/>
      <w:pPr>
        <w:ind w:left="2194" w:hanging="151"/>
      </w:pPr>
      <w:rPr>
        <w:rFonts w:hint="default"/>
      </w:rPr>
    </w:lvl>
    <w:lvl w:ilvl="5" w:tplc="1E50228E">
      <w:start w:val="1"/>
      <w:numFmt w:val="bullet"/>
      <w:lvlText w:val="•"/>
      <w:lvlJc w:val="left"/>
      <w:pPr>
        <w:ind w:left="2702" w:hanging="151"/>
      </w:pPr>
      <w:rPr>
        <w:rFonts w:hint="default"/>
      </w:rPr>
    </w:lvl>
    <w:lvl w:ilvl="6" w:tplc="EE8AC010">
      <w:start w:val="1"/>
      <w:numFmt w:val="bullet"/>
      <w:lvlText w:val="•"/>
      <w:lvlJc w:val="left"/>
      <w:pPr>
        <w:ind w:left="3210" w:hanging="151"/>
      </w:pPr>
      <w:rPr>
        <w:rFonts w:hint="default"/>
      </w:rPr>
    </w:lvl>
    <w:lvl w:ilvl="7" w:tplc="98324CE0">
      <w:start w:val="1"/>
      <w:numFmt w:val="bullet"/>
      <w:lvlText w:val="•"/>
      <w:lvlJc w:val="left"/>
      <w:pPr>
        <w:ind w:left="3717" w:hanging="151"/>
      </w:pPr>
      <w:rPr>
        <w:rFonts w:hint="default"/>
      </w:rPr>
    </w:lvl>
    <w:lvl w:ilvl="8" w:tplc="BC709D86">
      <w:start w:val="1"/>
      <w:numFmt w:val="bullet"/>
      <w:lvlText w:val="•"/>
      <w:lvlJc w:val="left"/>
      <w:pPr>
        <w:ind w:left="4225" w:hanging="151"/>
      </w:pPr>
      <w:rPr>
        <w:rFonts w:hint="default"/>
      </w:rPr>
    </w:lvl>
  </w:abstractNum>
  <w:abstractNum w:abstractNumId="2">
    <w:nsid w:val="099960CA"/>
    <w:multiLevelType w:val="hybridMultilevel"/>
    <w:tmpl w:val="DE7848F0"/>
    <w:lvl w:ilvl="0" w:tplc="91EED632">
      <w:start w:val="5"/>
      <w:numFmt w:val="decimal"/>
      <w:lvlText w:val="%1"/>
      <w:lvlJc w:val="left"/>
      <w:pPr>
        <w:ind w:left="296" w:hanging="147"/>
        <w:jc w:val="left"/>
      </w:pPr>
      <w:rPr>
        <w:rFonts w:ascii="Helvetica" w:eastAsia="Helvetica" w:hAnsi="Helvetica" w:hint="default"/>
        <w:sz w:val="17"/>
        <w:szCs w:val="17"/>
      </w:rPr>
    </w:lvl>
    <w:lvl w:ilvl="1" w:tplc="D63E8476">
      <w:start w:val="1"/>
      <w:numFmt w:val="bullet"/>
      <w:lvlText w:val="•"/>
      <w:lvlJc w:val="left"/>
      <w:pPr>
        <w:ind w:left="653" w:hanging="147"/>
      </w:pPr>
      <w:rPr>
        <w:rFonts w:hint="default"/>
      </w:rPr>
    </w:lvl>
    <w:lvl w:ilvl="2" w:tplc="10FA9DFC">
      <w:start w:val="1"/>
      <w:numFmt w:val="bullet"/>
      <w:lvlText w:val="•"/>
      <w:lvlJc w:val="left"/>
      <w:pPr>
        <w:ind w:left="1010" w:hanging="147"/>
      </w:pPr>
      <w:rPr>
        <w:rFonts w:hint="default"/>
      </w:rPr>
    </w:lvl>
    <w:lvl w:ilvl="3" w:tplc="728CC5CC">
      <w:start w:val="1"/>
      <w:numFmt w:val="bullet"/>
      <w:lvlText w:val="•"/>
      <w:lvlJc w:val="left"/>
      <w:pPr>
        <w:ind w:left="1367" w:hanging="147"/>
      </w:pPr>
      <w:rPr>
        <w:rFonts w:hint="default"/>
      </w:rPr>
    </w:lvl>
    <w:lvl w:ilvl="4" w:tplc="B6AA412E">
      <w:start w:val="1"/>
      <w:numFmt w:val="bullet"/>
      <w:lvlText w:val="•"/>
      <w:lvlJc w:val="left"/>
      <w:pPr>
        <w:ind w:left="1724" w:hanging="147"/>
      </w:pPr>
      <w:rPr>
        <w:rFonts w:hint="default"/>
      </w:rPr>
    </w:lvl>
    <w:lvl w:ilvl="5" w:tplc="D7788E94">
      <w:start w:val="1"/>
      <w:numFmt w:val="bullet"/>
      <w:lvlText w:val="•"/>
      <w:lvlJc w:val="left"/>
      <w:pPr>
        <w:ind w:left="2081" w:hanging="147"/>
      </w:pPr>
      <w:rPr>
        <w:rFonts w:hint="default"/>
      </w:rPr>
    </w:lvl>
    <w:lvl w:ilvl="6" w:tplc="3EBC2B32">
      <w:start w:val="1"/>
      <w:numFmt w:val="bullet"/>
      <w:lvlText w:val="•"/>
      <w:lvlJc w:val="left"/>
      <w:pPr>
        <w:ind w:left="2438" w:hanging="147"/>
      </w:pPr>
      <w:rPr>
        <w:rFonts w:hint="default"/>
      </w:rPr>
    </w:lvl>
    <w:lvl w:ilvl="7" w:tplc="76AAE87E">
      <w:start w:val="1"/>
      <w:numFmt w:val="bullet"/>
      <w:lvlText w:val="•"/>
      <w:lvlJc w:val="left"/>
      <w:pPr>
        <w:ind w:left="2794" w:hanging="147"/>
      </w:pPr>
      <w:rPr>
        <w:rFonts w:hint="default"/>
      </w:rPr>
    </w:lvl>
    <w:lvl w:ilvl="8" w:tplc="ECF645CA">
      <w:start w:val="1"/>
      <w:numFmt w:val="bullet"/>
      <w:lvlText w:val="•"/>
      <w:lvlJc w:val="left"/>
      <w:pPr>
        <w:ind w:left="3151" w:hanging="147"/>
      </w:pPr>
      <w:rPr>
        <w:rFonts w:hint="default"/>
      </w:rPr>
    </w:lvl>
  </w:abstractNum>
  <w:abstractNum w:abstractNumId="3">
    <w:nsid w:val="1B4C6446"/>
    <w:multiLevelType w:val="hybridMultilevel"/>
    <w:tmpl w:val="3CE48936"/>
    <w:lvl w:ilvl="0" w:tplc="65A2610A">
      <w:start w:val="5"/>
      <w:numFmt w:val="decimal"/>
      <w:lvlText w:val="%1"/>
      <w:lvlJc w:val="left"/>
      <w:pPr>
        <w:ind w:left="114" w:hanging="148"/>
        <w:jc w:val="left"/>
      </w:pPr>
      <w:rPr>
        <w:rFonts w:ascii="Garamond" w:eastAsia="Garamond" w:hAnsi="Garamond" w:hint="default"/>
        <w:sz w:val="20"/>
        <w:szCs w:val="20"/>
      </w:rPr>
    </w:lvl>
    <w:lvl w:ilvl="1" w:tplc="3D8EE1DA">
      <w:start w:val="1"/>
      <w:numFmt w:val="bullet"/>
      <w:lvlText w:val="•"/>
      <w:lvlJc w:val="left"/>
      <w:pPr>
        <w:ind w:left="627" w:hanging="148"/>
      </w:pPr>
      <w:rPr>
        <w:rFonts w:hint="default"/>
      </w:rPr>
    </w:lvl>
    <w:lvl w:ilvl="2" w:tplc="1EC6F8C0">
      <w:start w:val="1"/>
      <w:numFmt w:val="bullet"/>
      <w:lvlText w:val="•"/>
      <w:lvlJc w:val="left"/>
      <w:pPr>
        <w:ind w:left="1139" w:hanging="148"/>
      </w:pPr>
      <w:rPr>
        <w:rFonts w:hint="default"/>
      </w:rPr>
    </w:lvl>
    <w:lvl w:ilvl="3" w:tplc="88C6A43A">
      <w:start w:val="1"/>
      <w:numFmt w:val="bullet"/>
      <w:lvlText w:val="•"/>
      <w:lvlJc w:val="left"/>
      <w:pPr>
        <w:ind w:left="1652" w:hanging="148"/>
      </w:pPr>
      <w:rPr>
        <w:rFonts w:hint="default"/>
      </w:rPr>
    </w:lvl>
    <w:lvl w:ilvl="4" w:tplc="EB70CEAA">
      <w:start w:val="1"/>
      <w:numFmt w:val="bullet"/>
      <w:lvlText w:val="•"/>
      <w:lvlJc w:val="left"/>
      <w:pPr>
        <w:ind w:left="2164" w:hanging="148"/>
      </w:pPr>
      <w:rPr>
        <w:rFonts w:hint="default"/>
      </w:rPr>
    </w:lvl>
    <w:lvl w:ilvl="5" w:tplc="DDC43AC4">
      <w:start w:val="1"/>
      <w:numFmt w:val="bullet"/>
      <w:lvlText w:val="•"/>
      <w:lvlJc w:val="left"/>
      <w:pPr>
        <w:ind w:left="2677" w:hanging="148"/>
      </w:pPr>
      <w:rPr>
        <w:rFonts w:hint="default"/>
      </w:rPr>
    </w:lvl>
    <w:lvl w:ilvl="6" w:tplc="EB141F1E">
      <w:start w:val="1"/>
      <w:numFmt w:val="bullet"/>
      <w:lvlText w:val="•"/>
      <w:lvlJc w:val="left"/>
      <w:pPr>
        <w:ind w:left="3190" w:hanging="148"/>
      </w:pPr>
      <w:rPr>
        <w:rFonts w:hint="default"/>
      </w:rPr>
    </w:lvl>
    <w:lvl w:ilvl="7" w:tplc="1CFEAA54">
      <w:start w:val="1"/>
      <w:numFmt w:val="bullet"/>
      <w:lvlText w:val="•"/>
      <w:lvlJc w:val="left"/>
      <w:pPr>
        <w:ind w:left="3702" w:hanging="148"/>
      </w:pPr>
      <w:rPr>
        <w:rFonts w:hint="default"/>
      </w:rPr>
    </w:lvl>
    <w:lvl w:ilvl="8" w:tplc="EFC2664E">
      <w:start w:val="1"/>
      <w:numFmt w:val="bullet"/>
      <w:lvlText w:val="•"/>
      <w:lvlJc w:val="left"/>
      <w:pPr>
        <w:ind w:left="4215" w:hanging="148"/>
      </w:pPr>
      <w:rPr>
        <w:rFonts w:hint="default"/>
      </w:rPr>
    </w:lvl>
  </w:abstractNum>
  <w:abstractNum w:abstractNumId="4">
    <w:nsid w:val="1BB808A3"/>
    <w:multiLevelType w:val="multilevel"/>
    <w:tmpl w:val="2BC474CE"/>
    <w:lvl w:ilvl="0">
      <w:start w:val="5"/>
      <w:numFmt w:val="decimal"/>
      <w:lvlText w:val="%1"/>
      <w:lvlJc w:val="left"/>
      <w:pPr>
        <w:ind w:left="140" w:hanging="144"/>
        <w:jc w:val="left"/>
      </w:pPr>
      <w:rPr>
        <w:rFonts w:ascii="Helvetica" w:eastAsia="Helvetica" w:hAnsi="Helvetica" w:hint="default"/>
        <w:sz w:val="17"/>
        <w:szCs w:val="17"/>
      </w:rPr>
    </w:lvl>
    <w:lvl w:ilvl="1">
      <w:start w:val="1"/>
      <w:numFmt w:val="bullet"/>
      <w:lvlText w:val="•"/>
      <w:lvlJc w:val="left"/>
      <w:pPr>
        <w:ind w:left="642" w:hanging="144"/>
      </w:pPr>
      <w:rPr>
        <w:rFonts w:hint="default"/>
      </w:rPr>
    </w:lvl>
    <w:lvl w:ilvl="2">
      <w:start w:val="1"/>
      <w:numFmt w:val="bullet"/>
      <w:lvlText w:val="•"/>
      <w:lvlJc w:val="left"/>
      <w:pPr>
        <w:ind w:left="1144" w:hanging="144"/>
      </w:pPr>
      <w:rPr>
        <w:rFonts w:hint="default"/>
      </w:rPr>
    </w:lvl>
    <w:lvl w:ilvl="3">
      <w:start w:val="1"/>
      <w:numFmt w:val="bullet"/>
      <w:lvlText w:val="•"/>
      <w:lvlJc w:val="left"/>
      <w:pPr>
        <w:ind w:left="1646" w:hanging="144"/>
      </w:pPr>
      <w:rPr>
        <w:rFonts w:hint="default"/>
      </w:rPr>
    </w:lvl>
    <w:lvl w:ilvl="4">
      <w:start w:val="1"/>
      <w:numFmt w:val="bullet"/>
      <w:lvlText w:val="•"/>
      <w:lvlJc w:val="left"/>
      <w:pPr>
        <w:ind w:left="2148" w:hanging="144"/>
      </w:pPr>
      <w:rPr>
        <w:rFonts w:hint="default"/>
      </w:rPr>
    </w:lvl>
    <w:lvl w:ilvl="5">
      <w:start w:val="1"/>
      <w:numFmt w:val="bullet"/>
      <w:lvlText w:val="•"/>
      <w:lvlJc w:val="left"/>
      <w:pPr>
        <w:ind w:left="2650" w:hanging="144"/>
      </w:pPr>
      <w:rPr>
        <w:rFonts w:hint="default"/>
      </w:rPr>
    </w:lvl>
    <w:lvl w:ilvl="6">
      <w:start w:val="1"/>
      <w:numFmt w:val="bullet"/>
      <w:lvlText w:val="•"/>
      <w:lvlJc w:val="left"/>
      <w:pPr>
        <w:ind w:left="3152" w:hanging="144"/>
      </w:pPr>
      <w:rPr>
        <w:rFonts w:hint="default"/>
      </w:rPr>
    </w:lvl>
    <w:lvl w:ilvl="7">
      <w:start w:val="1"/>
      <w:numFmt w:val="bullet"/>
      <w:lvlText w:val="•"/>
      <w:lvlJc w:val="left"/>
      <w:pPr>
        <w:ind w:left="3654" w:hanging="144"/>
      </w:pPr>
      <w:rPr>
        <w:rFonts w:hint="default"/>
      </w:rPr>
    </w:lvl>
    <w:lvl w:ilvl="8">
      <w:start w:val="1"/>
      <w:numFmt w:val="bullet"/>
      <w:lvlText w:val="•"/>
      <w:lvlJc w:val="left"/>
      <w:pPr>
        <w:ind w:left="4156" w:hanging="144"/>
      </w:pPr>
      <w:rPr>
        <w:rFonts w:hint="default"/>
      </w:rPr>
    </w:lvl>
  </w:abstractNum>
  <w:abstractNum w:abstractNumId="5">
    <w:nsid w:val="20632947"/>
    <w:multiLevelType w:val="hybridMultilevel"/>
    <w:tmpl w:val="9B5A542C"/>
    <w:lvl w:ilvl="0" w:tplc="AE36C870">
      <w:start w:val="4"/>
      <w:numFmt w:val="decimal"/>
      <w:lvlText w:val="%1"/>
      <w:lvlJc w:val="left"/>
      <w:pPr>
        <w:ind w:left="120" w:hanging="147"/>
        <w:jc w:val="left"/>
      </w:pPr>
      <w:rPr>
        <w:rFonts w:ascii="Garamond" w:eastAsia="Garamond" w:hAnsi="Garamond" w:hint="default"/>
        <w:sz w:val="20"/>
        <w:szCs w:val="20"/>
      </w:rPr>
    </w:lvl>
    <w:lvl w:ilvl="1" w:tplc="F3E6432A">
      <w:start w:val="1"/>
      <w:numFmt w:val="bullet"/>
      <w:lvlText w:val="•"/>
      <w:lvlJc w:val="left"/>
      <w:pPr>
        <w:ind w:left="632" w:hanging="147"/>
      </w:pPr>
      <w:rPr>
        <w:rFonts w:hint="default"/>
      </w:rPr>
    </w:lvl>
    <w:lvl w:ilvl="2" w:tplc="1D406C54">
      <w:start w:val="1"/>
      <w:numFmt w:val="bullet"/>
      <w:lvlText w:val="•"/>
      <w:lvlJc w:val="left"/>
      <w:pPr>
        <w:ind w:left="1144" w:hanging="147"/>
      </w:pPr>
      <w:rPr>
        <w:rFonts w:hint="default"/>
      </w:rPr>
    </w:lvl>
    <w:lvl w:ilvl="3" w:tplc="322E5DFA">
      <w:start w:val="1"/>
      <w:numFmt w:val="bullet"/>
      <w:lvlText w:val="•"/>
      <w:lvlJc w:val="left"/>
      <w:pPr>
        <w:ind w:left="1657" w:hanging="147"/>
      </w:pPr>
      <w:rPr>
        <w:rFonts w:hint="default"/>
      </w:rPr>
    </w:lvl>
    <w:lvl w:ilvl="4" w:tplc="AF946AB2">
      <w:start w:val="1"/>
      <w:numFmt w:val="bullet"/>
      <w:lvlText w:val="•"/>
      <w:lvlJc w:val="left"/>
      <w:pPr>
        <w:ind w:left="2169" w:hanging="147"/>
      </w:pPr>
      <w:rPr>
        <w:rFonts w:hint="default"/>
      </w:rPr>
    </w:lvl>
    <w:lvl w:ilvl="5" w:tplc="AAB67C30">
      <w:start w:val="1"/>
      <w:numFmt w:val="bullet"/>
      <w:lvlText w:val="•"/>
      <w:lvlJc w:val="left"/>
      <w:pPr>
        <w:ind w:left="2681" w:hanging="147"/>
      </w:pPr>
      <w:rPr>
        <w:rFonts w:hint="default"/>
      </w:rPr>
    </w:lvl>
    <w:lvl w:ilvl="6" w:tplc="B740C49C">
      <w:start w:val="1"/>
      <w:numFmt w:val="bullet"/>
      <w:lvlText w:val="•"/>
      <w:lvlJc w:val="left"/>
      <w:pPr>
        <w:ind w:left="3193" w:hanging="147"/>
      </w:pPr>
      <w:rPr>
        <w:rFonts w:hint="default"/>
      </w:rPr>
    </w:lvl>
    <w:lvl w:ilvl="7" w:tplc="0D38A30A">
      <w:start w:val="1"/>
      <w:numFmt w:val="bullet"/>
      <w:lvlText w:val="•"/>
      <w:lvlJc w:val="left"/>
      <w:pPr>
        <w:ind w:left="3705" w:hanging="147"/>
      </w:pPr>
      <w:rPr>
        <w:rFonts w:hint="default"/>
      </w:rPr>
    </w:lvl>
    <w:lvl w:ilvl="8" w:tplc="4B428C90">
      <w:start w:val="1"/>
      <w:numFmt w:val="bullet"/>
      <w:lvlText w:val="•"/>
      <w:lvlJc w:val="left"/>
      <w:pPr>
        <w:ind w:left="4217" w:hanging="147"/>
      </w:pPr>
      <w:rPr>
        <w:rFonts w:hint="default"/>
      </w:rPr>
    </w:lvl>
  </w:abstractNum>
  <w:abstractNum w:abstractNumId="6">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7">
    <w:nsid w:val="26900AB2"/>
    <w:multiLevelType w:val="hybridMultilevel"/>
    <w:tmpl w:val="FADEC204"/>
    <w:lvl w:ilvl="0" w:tplc="8EA27266">
      <w:start w:val="3"/>
      <w:numFmt w:val="decimal"/>
      <w:lvlText w:val="%1"/>
      <w:lvlJc w:val="left"/>
      <w:pPr>
        <w:ind w:left="1309" w:hanging="147"/>
        <w:jc w:val="left"/>
      </w:pPr>
      <w:rPr>
        <w:rFonts w:ascii="Helvetica" w:eastAsia="Helvetica" w:hAnsi="Helvetica" w:hint="default"/>
        <w:sz w:val="17"/>
        <w:szCs w:val="17"/>
      </w:rPr>
    </w:lvl>
    <w:lvl w:ilvl="1" w:tplc="2004BDB8">
      <w:start w:val="1"/>
      <w:numFmt w:val="bullet"/>
      <w:lvlText w:val="•"/>
      <w:lvlJc w:val="left"/>
      <w:pPr>
        <w:ind w:left="1702" w:hanging="147"/>
      </w:pPr>
      <w:rPr>
        <w:rFonts w:hint="default"/>
      </w:rPr>
    </w:lvl>
    <w:lvl w:ilvl="2" w:tplc="CB5869A0">
      <w:start w:val="1"/>
      <w:numFmt w:val="bullet"/>
      <w:lvlText w:val="•"/>
      <w:lvlJc w:val="left"/>
      <w:pPr>
        <w:ind w:left="2095" w:hanging="147"/>
      </w:pPr>
      <w:rPr>
        <w:rFonts w:hint="default"/>
      </w:rPr>
    </w:lvl>
    <w:lvl w:ilvl="3" w:tplc="7C10E1DA">
      <w:start w:val="1"/>
      <w:numFmt w:val="bullet"/>
      <w:lvlText w:val="•"/>
      <w:lvlJc w:val="left"/>
      <w:pPr>
        <w:ind w:left="2488" w:hanging="147"/>
      </w:pPr>
      <w:rPr>
        <w:rFonts w:hint="default"/>
      </w:rPr>
    </w:lvl>
    <w:lvl w:ilvl="4" w:tplc="F580B5C2">
      <w:start w:val="1"/>
      <w:numFmt w:val="bullet"/>
      <w:lvlText w:val="•"/>
      <w:lvlJc w:val="left"/>
      <w:pPr>
        <w:ind w:left="2881" w:hanging="147"/>
      </w:pPr>
      <w:rPr>
        <w:rFonts w:hint="default"/>
      </w:rPr>
    </w:lvl>
    <w:lvl w:ilvl="5" w:tplc="4322D3F8">
      <w:start w:val="1"/>
      <w:numFmt w:val="bullet"/>
      <w:lvlText w:val="•"/>
      <w:lvlJc w:val="left"/>
      <w:pPr>
        <w:ind w:left="3275" w:hanging="147"/>
      </w:pPr>
      <w:rPr>
        <w:rFonts w:hint="default"/>
      </w:rPr>
    </w:lvl>
    <w:lvl w:ilvl="6" w:tplc="8674A9E4">
      <w:start w:val="1"/>
      <w:numFmt w:val="bullet"/>
      <w:lvlText w:val="•"/>
      <w:lvlJc w:val="left"/>
      <w:pPr>
        <w:ind w:left="3668" w:hanging="147"/>
      </w:pPr>
      <w:rPr>
        <w:rFonts w:hint="default"/>
      </w:rPr>
    </w:lvl>
    <w:lvl w:ilvl="7" w:tplc="09B4B8FE">
      <w:start w:val="1"/>
      <w:numFmt w:val="bullet"/>
      <w:lvlText w:val="•"/>
      <w:lvlJc w:val="left"/>
      <w:pPr>
        <w:ind w:left="4061" w:hanging="147"/>
      </w:pPr>
      <w:rPr>
        <w:rFonts w:hint="default"/>
      </w:rPr>
    </w:lvl>
    <w:lvl w:ilvl="8" w:tplc="6FE2AA80">
      <w:start w:val="1"/>
      <w:numFmt w:val="bullet"/>
      <w:lvlText w:val="•"/>
      <w:lvlJc w:val="left"/>
      <w:pPr>
        <w:ind w:left="4454" w:hanging="147"/>
      </w:pPr>
      <w:rPr>
        <w:rFonts w:hint="default"/>
      </w:rPr>
    </w:lvl>
  </w:abstractNum>
  <w:abstractNum w:abstractNumId="8">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9">
    <w:nsid w:val="32465372"/>
    <w:multiLevelType w:val="hybridMultilevel"/>
    <w:tmpl w:val="101A32D6"/>
    <w:lvl w:ilvl="0" w:tplc="8186655E">
      <w:start w:val="4"/>
      <w:numFmt w:val="decimal"/>
      <w:lvlText w:val="%1"/>
      <w:lvlJc w:val="left"/>
      <w:pPr>
        <w:ind w:left="286" w:hanging="147"/>
        <w:jc w:val="left"/>
      </w:pPr>
      <w:rPr>
        <w:rFonts w:ascii="Helvetica" w:eastAsia="Helvetica" w:hAnsi="Helvetica" w:hint="default"/>
        <w:sz w:val="17"/>
        <w:szCs w:val="17"/>
      </w:rPr>
    </w:lvl>
    <w:lvl w:ilvl="1" w:tplc="4C40A7D6">
      <w:start w:val="1"/>
      <w:numFmt w:val="bullet"/>
      <w:lvlText w:val="•"/>
      <w:lvlJc w:val="left"/>
      <w:pPr>
        <w:ind w:left="644" w:hanging="147"/>
      </w:pPr>
      <w:rPr>
        <w:rFonts w:hint="default"/>
      </w:rPr>
    </w:lvl>
    <w:lvl w:ilvl="2" w:tplc="6B1805D4">
      <w:start w:val="1"/>
      <w:numFmt w:val="bullet"/>
      <w:lvlText w:val="•"/>
      <w:lvlJc w:val="left"/>
      <w:pPr>
        <w:ind w:left="1002" w:hanging="147"/>
      </w:pPr>
      <w:rPr>
        <w:rFonts w:hint="default"/>
      </w:rPr>
    </w:lvl>
    <w:lvl w:ilvl="3" w:tplc="F18E9F00">
      <w:start w:val="1"/>
      <w:numFmt w:val="bullet"/>
      <w:lvlText w:val="•"/>
      <w:lvlJc w:val="left"/>
      <w:pPr>
        <w:ind w:left="1360" w:hanging="147"/>
      </w:pPr>
      <w:rPr>
        <w:rFonts w:hint="default"/>
      </w:rPr>
    </w:lvl>
    <w:lvl w:ilvl="4" w:tplc="66F2E30A">
      <w:start w:val="1"/>
      <w:numFmt w:val="bullet"/>
      <w:lvlText w:val="•"/>
      <w:lvlJc w:val="left"/>
      <w:pPr>
        <w:ind w:left="1718" w:hanging="147"/>
      </w:pPr>
      <w:rPr>
        <w:rFonts w:hint="default"/>
      </w:rPr>
    </w:lvl>
    <w:lvl w:ilvl="5" w:tplc="A5402DFE">
      <w:start w:val="1"/>
      <w:numFmt w:val="bullet"/>
      <w:lvlText w:val="•"/>
      <w:lvlJc w:val="left"/>
      <w:pPr>
        <w:ind w:left="2076" w:hanging="147"/>
      </w:pPr>
      <w:rPr>
        <w:rFonts w:hint="default"/>
      </w:rPr>
    </w:lvl>
    <w:lvl w:ilvl="6" w:tplc="F76EFF80">
      <w:start w:val="1"/>
      <w:numFmt w:val="bullet"/>
      <w:lvlText w:val="•"/>
      <w:lvlJc w:val="left"/>
      <w:pPr>
        <w:ind w:left="2433" w:hanging="147"/>
      </w:pPr>
      <w:rPr>
        <w:rFonts w:hint="default"/>
      </w:rPr>
    </w:lvl>
    <w:lvl w:ilvl="7" w:tplc="545A5024">
      <w:start w:val="1"/>
      <w:numFmt w:val="bullet"/>
      <w:lvlText w:val="•"/>
      <w:lvlJc w:val="left"/>
      <w:pPr>
        <w:ind w:left="2791" w:hanging="147"/>
      </w:pPr>
      <w:rPr>
        <w:rFonts w:hint="default"/>
      </w:rPr>
    </w:lvl>
    <w:lvl w:ilvl="8" w:tplc="ED8822EC">
      <w:start w:val="1"/>
      <w:numFmt w:val="bullet"/>
      <w:lvlText w:val="•"/>
      <w:lvlJc w:val="left"/>
      <w:pPr>
        <w:ind w:left="3149" w:hanging="147"/>
      </w:pPr>
      <w:rPr>
        <w:rFonts w:hint="default"/>
      </w:rPr>
    </w:lvl>
  </w:abstractNum>
  <w:abstractNum w:abstractNumId="1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1">
    <w:nsid w:val="53D01FE9"/>
    <w:multiLevelType w:val="hybridMultilevel"/>
    <w:tmpl w:val="DBA870D2"/>
    <w:lvl w:ilvl="0" w:tplc="BA8E69CA">
      <w:start w:val="5"/>
      <w:numFmt w:val="decimal"/>
      <w:lvlText w:val="%1"/>
      <w:lvlJc w:val="left"/>
      <w:pPr>
        <w:ind w:left="128" w:hanging="147"/>
        <w:jc w:val="left"/>
      </w:pPr>
      <w:rPr>
        <w:rFonts w:ascii="Garamond" w:eastAsia="Garamond" w:hAnsi="Garamond" w:hint="default"/>
        <w:sz w:val="20"/>
        <w:szCs w:val="20"/>
      </w:rPr>
    </w:lvl>
    <w:lvl w:ilvl="1" w:tplc="C850231C">
      <w:start w:val="1"/>
      <w:numFmt w:val="bullet"/>
      <w:lvlText w:val="•"/>
      <w:lvlJc w:val="left"/>
      <w:pPr>
        <w:ind w:left="639" w:hanging="147"/>
      </w:pPr>
      <w:rPr>
        <w:rFonts w:hint="default"/>
      </w:rPr>
    </w:lvl>
    <w:lvl w:ilvl="2" w:tplc="753610FC">
      <w:start w:val="1"/>
      <w:numFmt w:val="bullet"/>
      <w:lvlText w:val="•"/>
      <w:lvlJc w:val="left"/>
      <w:pPr>
        <w:ind w:left="1151" w:hanging="147"/>
      </w:pPr>
      <w:rPr>
        <w:rFonts w:hint="default"/>
      </w:rPr>
    </w:lvl>
    <w:lvl w:ilvl="3" w:tplc="D6F86E6E">
      <w:start w:val="1"/>
      <w:numFmt w:val="bullet"/>
      <w:lvlText w:val="•"/>
      <w:lvlJc w:val="left"/>
      <w:pPr>
        <w:ind w:left="1662" w:hanging="147"/>
      </w:pPr>
      <w:rPr>
        <w:rFonts w:hint="default"/>
      </w:rPr>
    </w:lvl>
    <w:lvl w:ilvl="4" w:tplc="E0829748">
      <w:start w:val="1"/>
      <w:numFmt w:val="bullet"/>
      <w:lvlText w:val="•"/>
      <w:lvlJc w:val="left"/>
      <w:pPr>
        <w:ind w:left="2174" w:hanging="147"/>
      </w:pPr>
      <w:rPr>
        <w:rFonts w:hint="default"/>
      </w:rPr>
    </w:lvl>
    <w:lvl w:ilvl="5" w:tplc="175A31EC">
      <w:start w:val="1"/>
      <w:numFmt w:val="bullet"/>
      <w:lvlText w:val="•"/>
      <w:lvlJc w:val="left"/>
      <w:pPr>
        <w:ind w:left="2685" w:hanging="147"/>
      </w:pPr>
      <w:rPr>
        <w:rFonts w:hint="default"/>
      </w:rPr>
    </w:lvl>
    <w:lvl w:ilvl="6" w:tplc="82E8A514">
      <w:start w:val="1"/>
      <w:numFmt w:val="bullet"/>
      <w:lvlText w:val="•"/>
      <w:lvlJc w:val="left"/>
      <w:pPr>
        <w:ind w:left="3197" w:hanging="147"/>
      </w:pPr>
      <w:rPr>
        <w:rFonts w:hint="default"/>
      </w:rPr>
    </w:lvl>
    <w:lvl w:ilvl="7" w:tplc="60D4366E">
      <w:start w:val="1"/>
      <w:numFmt w:val="bullet"/>
      <w:lvlText w:val="•"/>
      <w:lvlJc w:val="left"/>
      <w:pPr>
        <w:ind w:left="3708" w:hanging="147"/>
      </w:pPr>
      <w:rPr>
        <w:rFonts w:hint="default"/>
      </w:rPr>
    </w:lvl>
    <w:lvl w:ilvl="8" w:tplc="717E4F44">
      <w:start w:val="1"/>
      <w:numFmt w:val="bullet"/>
      <w:lvlText w:val="•"/>
      <w:lvlJc w:val="left"/>
      <w:pPr>
        <w:ind w:left="4220" w:hanging="147"/>
      </w:pPr>
      <w:rPr>
        <w:rFonts w:hint="default"/>
      </w:r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num w:numId="1">
    <w:abstractNumId w:val="9"/>
  </w:num>
  <w:num w:numId="2">
    <w:abstractNumId w:val="0"/>
  </w:num>
  <w:num w:numId="3">
    <w:abstractNumId w:val="13"/>
  </w:num>
  <w:num w:numId="4">
    <w:abstractNumId w:val="2"/>
  </w:num>
  <w:num w:numId="5">
    <w:abstractNumId w:val="12"/>
  </w:num>
  <w:num w:numId="6">
    <w:abstractNumId w:val="5"/>
  </w:num>
  <w:num w:numId="7">
    <w:abstractNumId w:val="1"/>
  </w:num>
  <w:num w:numId="8">
    <w:abstractNumId w:val="11"/>
  </w:num>
  <w:num w:numId="9">
    <w:abstractNumId w:val="3"/>
  </w:num>
  <w:num w:numId="10">
    <w:abstractNumId w:val="7"/>
  </w:num>
  <w:num w:numId="11">
    <w:abstractNumId w:val="10"/>
  </w:num>
  <w:num w:numId="12">
    <w:abstractNumId w:val="6"/>
  </w:num>
  <w:num w:numId="13">
    <w:abstractNumId w:val="8"/>
  </w:num>
  <w:num w:numId="1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trackRevisions/>
  <w:defaultTabStop w:val="720"/>
  <w:drawingGridHorizontalSpacing w:val="110"/>
  <w:displayHorizontalDrawingGridEvery w:val="2"/>
  <w:characterSpacingControl w:val="doNotCompress"/>
  <w:compat>
    <w:ulTrailSpace/>
  </w:compat>
  <w:rsids>
    <w:rsidRoot w:val="00F87A27"/>
    <w:rsid w:val="000C27CA"/>
    <w:rsid w:val="001D314D"/>
    <w:rsid w:val="00211A83"/>
    <w:rsid w:val="00257788"/>
    <w:rsid w:val="003D39BA"/>
    <w:rsid w:val="003E150B"/>
    <w:rsid w:val="005A02C9"/>
    <w:rsid w:val="00670382"/>
    <w:rsid w:val="006C7A40"/>
    <w:rsid w:val="009C76CB"/>
    <w:rsid w:val="00DA125D"/>
    <w:rsid w:val="00E86CF6"/>
    <w:rsid w:val="00F602BF"/>
    <w:rsid w:val="00F87A27"/>
    <w:rsid w:val="00FF37D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F37D9"/>
  </w:style>
  <w:style w:type="paragraph" w:styleId="Heading1">
    <w:name w:val="heading 1"/>
    <w:basedOn w:val="Normal"/>
    <w:uiPriority w:val="1"/>
    <w:qFormat/>
    <w:rsid w:val="00FF37D9"/>
    <w:pPr>
      <w:spacing w:before="36"/>
      <w:ind w:left="121"/>
      <w:outlineLvl w:val="0"/>
    </w:pPr>
    <w:rPr>
      <w:rFonts w:ascii="Garamond" w:eastAsia="Garamond" w:hAnsi="Garamond"/>
      <w:b/>
      <w:bCs/>
      <w:sz w:val="36"/>
      <w:szCs w:val="36"/>
    </w:rPr>
  </w:style>
  <w:style w:type="paragraph" w:styleId="Heading2">
    <w:name w:val="heading 2"/>
    <w:basedOn w:val="Normal"/>
    <w:uiPriority w:val="1"/>
    <w:qFormat/>
    <w:rsid w:val="00FF37D9"/>
    <w:pPr>
      <w:ind w:left="120"/>
      <w:outlineLvl w:val="1"/>
    </w:pPr>
    <w:rPr>
      <w:rFonts w:ascii="Garamond" w:eastAsia="Garamond" w:hAnsi="Garamond"/>
      <w:b/>
      <w:bCs/>
      <w:sz w:val="24"/>
      <w:szCs w:val="24"/>
    </w:rPr>
  </w:style>
  <w:style w:type="paragraph" w:styleId="Heading3">
    <w:name w:val="heading 3"/>
    <w:basedOn w:val="Normal"/>
    <w:uiPriority w:val="1"/>
    <w:qFormat/>
    <w:rsid w:val="00FF37D9"/>
    <w:pPr>
      <w:ind w:left="109"/>
      <w:outlineLvl w:val="2"/>
    </w:pPr>
    <w:rPr>
      <w:rFonts w:ascii="Garamond" w:eastAsia="Garamond" w:hAnsi="Garamond"/>
      <w:sz w:val="24"/>
      <w:szCs w:val="24"/>
    </w:rPr>
  </w:style>
  <w:style w:type="paragraph" w:styleId="Heading4">
    <w:name w:val="heading 4"/>
    <w:basedOn w:val="Normal"/>
    <w:uiPriority w:val="1"/>
    <w:qFormat/>
    <w:rsid w:val="00FF37D9"/>
    <w:pPr>
      <w:ind w:left="120"/>
      <w:outlineLvl w:val="3"/>
    </w:pPr>
    <w:rPr>
      <w:rFonts w:ascii="Garamond" w:eastAsia="Garamond" w:hAnsi="Garamond"/>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F37D9"/>
    <w:pPr>
      <w:ind w:left="120"/>
    </w:pPr>
    <w:rPr>
      <w:rFonts w:ascii="Garamond" w:eastAsia="Garamond" w:hAnsi="Garamond"/>
      <w:sz w:val="20"/>
      <w:szCs w:val="20"/>
    </w:rPr>
  </w:style>
  <w:style w:type="paragraph" w:styleId="ListParagraph">
    <w:name w:val="List Paragraph"/>
    <w:basedOn w:val="Normal"/>
    <w:uiPriority w:val="1"/>
    <w:qFormat/>
    <w:rsid w:val="00FF37D9"/>
  </w:style>
  <w:style w:type="paragraph" w:customStyle="1" w:styleId="TableParagraph">
    <w:name w:val="Table Paragraph"/>
    <w:basedOn w:val="Normal"/>
    <w:uiPriority w:val="1"/>
    <w:qFormat/>
    <w:rsid w:val="00FF37D9"/>
  </w:style>
  <w:style w:type="paragraph" w:styleId="BalloonText">
    <w:name w:val="Balloon Text"/>
    <w:basedOn w:val="Normal"/>
    <w:link w:val="BalloonTextChar"/>
    <w:uiPriority w:val="99"/>
    <w:semiHidden/>
    <w:unhideWhenUsed/>
    <w:rsid w:val="005A02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02C9"/>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png"/><Relationship Id="rId76" Type="http://schemas.microsoft.com/office/2007/relationships/stylesWithEffects" Target="stylesWithEffects.xml"/><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61" Type="http://schemas.openxmlformats.org/officeDocument/2006/relationships/image" Target="media/image56.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2DC973-0DBA-42D8-BC61-86B8A4DA6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13132</Words>
  <Characters>74853</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87810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Davis</dc:creator>
  <cp:lastModifiedBy>Customer</cp:lastModifiedBy>
  <cp:revision>2</cp:revision>
  <dcterms:created xsi:type="dcterms:W3CDTF">2014-12-06T23:37:00Z</dcterms:created>
  <dcterms:modified xsi:type="dcterms:W3CDTF">2014-12-06T23:37:00Z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2014-07-29T00:00:00Z</vt:filetime>
  </property>
  <property fmtid="{D5CDD505-2E9C-101B-9397-08002B2CF9AE}" pid="3" name="LastSaved">
    <vt:filetime>2014-12-05T00:00:00Z</vt:filetime>
  </property>
</Properties>
</file>